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6FA6D" w14:textId="77777777" w:rsidR="00B53032" w:rsidRDefault="00B53032" w:rsidP="00D772BE">
      <w:pPr>
        <w:pStyle w:val="Title"/>
      </w:pPr>
      <w:bookmarkStart w:id="1" w:name="_Toc381265332"/>
    </w:p>
    <w:p w14:paraId="17798166" w14:textId="77777777" w:rsidR="00B53032" w:rsidRDefault="00B53032" w:rsidP="00D772BE">
      <w:pPr>
        <w:pStyle w:val="Title"/>
      </w:pPr>
    </w:p>
    <w:p w14:paraId="2B65D8EF" w14:textId="77777777" w:rsidR="00B53032" w:rsidRDefault="00B53032" w:rsidP="00B53032">
      <w:pPr>
        <w:pStyle w:val="Title"/>
        <w:jc w:val="center"/>
      </w:pPr>
    </w:p>
    <w:p w14:paraId="7D40091C" w14:textId="16F7EBC6" w:rsidR="00B53032" w:rsidRPr="005A6FD7" w:rsidRDefault="006909F3" w:rsidP="00B53032">
      <w:pPr>
        <w:pStyle w:val="Title"/>
        <w:jc w:val="center"/>
      </w:pPr>
      <w:proofErr w:type="spellStart"/>
      <w:ins w:id="2" w:author="Liam Coleman" w:date="2021-04-19T09:59:00Z">
        <w:r>
          <w:t>WinRetail</w:t>
        </w:r>
        <w:proofErr w:type="spellEnd"/>
        <w:r>
          <w:t xml:space="preserve">/ </w:t>
        </w:r>
      </w:ins>
      <w:ins w:id="3" w:author="Liam Coleman" w:date="2021-04-21T15:50:00Z">
        <w:r w:rsidR="00E41DC0">
          <w:t>Auto Task</w:t>
        </w:r>
      </w:ins>
      <w:ins w:id="4" w:author="Liam Coleman" w:date="2021-04-19T10:00:00Z">
        <w:r>
          <w:t xml:space="preserve"> </w:t>
        </w:r>
      </w:ins>
      <w:ins w:id="5" w:author="Liam Coleman" w:date="2021-04-21T15:50:00Z">
        <w:r w:rsidR="00E41DC0">
          <w:t>Utility</w:t>
        </w:r>
      </w:ins>
      <w:del w:id="6" w:author="Liam Coleman" w:date="2021-03-10T11:53:00Z">
        <w:r w:rsidR="00B53032" w:rsidDel="00D177C8">
          <w:delText>POS C</w:delText>
        </w:r>
        <w:r w:rsidR="001D7B8A" w:rsidDel="00D177C8">
          <w:delText>ash</w:delText>
        </w:r>
        <w:r w:rsidR="00B53032" w:rsidDel="00D177C8">
          <w:delText>G</w:delText>
        </w:r>
        <w:r w:rsidR="001D7B8A" w:rsidDel="00D177C8">
          <w:delText>uard</w:delText>
        </w:r>
        <w:r w:rsidR="00B53032" w:rsidDel="00D177C8">
          <w:delText xml:space="preserve"> Integration</w:delText>
        </w:r>
      </w:del>
      <w:r w:rsidR="00B53032">
        <w:t xml:space="preserve"> SDS</w:t>
      </w:r>
    </w:p>
    <w:p w14:paraId="1CAA7188" w14:textId="77777777" w:rsidR="00B53032" w:rsidRDefault="00B53032">
      <w:pPr>
        <w:spacing w:before="0" w:after="200"/>
        <w:jc w:val="left"/>
        <w:rPr>
          <w:rFonts w:ascii="Arial Black" w:hAnsi="Arial Black"/>
          <w:sz w:val="36"/>
        </w:rPr>
      </w:pPr>
    </w:p>
    <w:p w14:paraId="491A807E" w14:textId="05A954B6" w:rsidR="00B53032" w:rsidRDefault="00BB447C">
      <w:pPr>
        <w:spacing w:before="0" w:after="200"/>
        <w:jc w:val="left"/>
        <w:rPr>
          <w:rFonts w:ascii="Arial Black" w:hAnsi="Arial Black"/>
          <w:sz w:val="36"/>
        </w:rPr>
      </w:pPr>
      <w:r>
        <w:rPr>
          <w:noProof/>
        </w:rPr>
        <w:drawing>
          <wp:inline distT="0" distB="0" distL="0" distR="0" wp14:anchorId="2321AF83" wp14:editId="38CF030D">
            <wp:extent cx="5731510" cy="41808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80840"/>
                    </a:xfrm>
                    <a:prstGeom prst="rect">
                      <a:avLst/>
                    </a:prstGeom>
                  </pic:spPr>
                </pic:pic>
              </a:graphicData>
            </a:graphic>
          </wp:inline>
        </w:drawing>
      </w:r>
      <w:r w:rsidR="00D772BE">
        <w:rPr>
          <w:rFonts w:ascii="Arial Black" w:hAnsi="Arial Black"/>
          <w:sz w:val="36"/>
        </w:rPr>
        <w:br w:type="page"/>
      </w:r>
    </w:p>
    <w:p w14:paraId="18C0376B" w14:textId="4BAF1550" w:rsidR="00337E78" w:rsidRDefault="00007B2D">
      <w:pPr>
        <w:pStyle w:val="Heading1"/>
        <w:pageBreakBefore w:val="0"/>
        <w:numPr>
          <w:ilvl w:val="0"/>
          <w:numId w:val="131"/>
        </w:numPr>
        <w:pPrChange w:id="7" w:author="Liam Coleman" w:date="2021-05-25T09:49:00Z">
          <w:pPr>
            <w:pStyle w:val="Heading1"/>
            <w:pageBreakBefore w:val="0"/>
          </w:pPr>
        </w:pPrChange>
      </w:pPr>
      <w:ins w:id="8" w:author="Liam Coleman" w:date="2021-05-25T09:49:00Z">
        <w:r>
          <w:lastRenderedPageBreak/>
          <w:t xml:space="preserve"> </w:t>
        </w:r>
      </w:ins>
      <w:bookmarkStart w:id="9" w:name="_Toc76630219"/>
      <w:r w:rsidR="00337E78">
        <w:t>Table of Contents</w:t>
      </w:r>
      <w:bookmarkEnd w:id="1"/>
      <w:bookmarkEnd w:id="9"/>
    </w:p>
    <w:p w14:paraId="7D94A818" w14:textId="76C83364" w:rsidR="00D772BE" w:rsidRDefault="00337E78">
      <w:pPr>
        <w:pStyle w:val="TOC1"/>
        <w:rPr>
          <w:rFonts w:eastAsiaTheme="minorEastAsia"/>
          <w:b w:val="0"/>
          <w:bCs w:val="0"/>
          <w:i w:val="0"/>
          <w:iCs w:val="0"/>
          <w:noProof/>
          <w:sz w:val="22"/>
          <w:szCs w:val="22"/>
          <w:lang w:val="en-GB" w:eastAsia="en-GB"/>
        </w:rPr>
      </w:pPr>
      <w:r>
        <w:rPr>
          <w:rFonts w:asciiTheme="majorHAnsi" w:eastAsiaTheme="majorEastAsia" w:hAnsiTheme="majorHAnsi" w:cstheme="majorBidi"/>
          <w:color w:val="073E87" w:themeColor="text2"/>
          <w:sz w:val="28"/>
          <w:szCs w:val="28"/>
        </w:rPr>
        <w:fldChar w:fldCharType="begin"/>
      </w:r>
      <w:r>
        <w:rPr>
          <w:rFonts w:asciiTheme="majorHAnsi" w:eastAsiaTheme="majorEastAsia" w:hAnsiTheme="majorHAnsi" w:cstheme="majorBidi"/>
          <w:color w:val="073E87" w:themeColor="text2"/>
          <w:sz w:val="28"/>
          <w:szCs w:val="28"/>
        </w:rPr>
        <w:instrText xml:space="preserve"> TOC \o "1-3" \h \z \u </w:instrText>
      </w:r>
      <w:r>
        <w:rPr>
          <w:rFonts w:asciiTheme="majorHAnsi" w:eastAsiaTheme="majorEastAsia" w:hAnsiTheme="majorHAnsi" w:cstheme="majorBidi"/>
          <w:color w:val="073E87" w:themeColor="text2"/>
          <w:sz w:val="28"/>
          <w:szCs w:val="28"/>
        </w:rPr>
        <w:fldChar w:fldCharType="separate"/>
      </w:r>
      <w:hyperlink w:anchor="_Toc76630219" w:history="1">
        <w:r w:rsidR="00D772BE" w:rsidRPr="00950457">
          <w:rPr>
            <w:rStyle w:val="Hyperlink"/>
            <w:noProof/>
          </w:rPr>
          <w:t>1.</w:t>
        </w:r>
        <w:r w:rsidR="00D772BE">
          <w:rPr>
            <w:rFonts w:eastAsiaTheme="minorEastAsia"/>
            <w:b w:val="0"/>
            <w:bCs w:val="0"/>
            <w:i w:val="0"/>
            <w:iCs w:val="0"/>
            <w:noProof/>
            <w:sz w:val="22"/>
            <w:szCs w:val="22"/>
            <w:lang w:val="en-GB" w:eastAsia="en-GB"/>
          </w:rPr>
          <w:tab/>
        </w:r>
        <w:r w:rsidR="00D772BE" w:rsidRPr="00950457">
          <w:rPr>
            <w:rStyle w:val="Hyperlink"/>
            <w:noProof/>
          </w:rPr>
          <w:t>Table of Contents</w:t>
        </w:r>
        <w:r w:rsidR="00D772BE">
          <w:rPr>
            <w:noProof/>
            <w:webHidden/>
          </w:rPr>
          <w:tab/>
        </w:r>
        <w:r w:rsidR="00D772BE">
          <w:rPr>
            <w:noProof/>
            <w:webHidden/>
          </w:rPr>
          <w:fldChar w:fldCharType="begin"/>
        </w:r>
        <w:r w:rsidR="00D772BE">
          <w:rPr>
            <w:noProof/>
            <w:webHidden/>
          </w:rPr>
          <w:instrText xml:space="preserve"> PAGEREF _Toc76630219 \h </w:instrText>
        </w:r>
        <w:r w:rsidR="00D772BE">
          <w:rPr>
            <w:noProof/>
            <w:webHidden/>
          </w:rPr>
        </w:r>
        <w:r w:rsidR="00D772BE">
          <w:rPr>
            <w:noProof/>
            <w:webHidden/>
          </w:rPr>
          <w:fldChar w:fldCharType="separate"/>
        </w:r>
        <w:r w:rsidR="00D772BE">
          <w:rPr>
            <w:noProof/>
            <w:webHidden/>
          </w:rPr>
          <w:t>2</w:t>
        </w:r>
        <w:r w:rsidR="00D772BE">
          <w:rPr>
            <w:noProof/>
            <w:webHidden/>
          </w:rPr>
          <w:fldChar w:fldCharType="end"/>
        </w:r>
      </w:hyperlink>
    </w:p>
    <w:p w14:paraId="4B018FEA" w14:textId="17FD7AC2" w:rsidR="00D772BE" w:rsidRDefault="00D772BE">
      <w:pPr>
        <w:pStyle w:val="TOC1"/>
        <w:rPr>
          <w:rFonts w:eastAsiaTheme="minorEastAsia"/>
          <w:b w:val="0"/>
          <w:bCs w:val="0"/>
          <w:i w:val="0"/>
          <w:iCs w:val="0"/>
          <w:noProof/>
          <w:sz w:val="22"/>
          <w:szCs w:val="22"/>
          <w:lang w:val="en-GB" w:eastAsia="en-GB"/>
        </w:rPr>
      </w:pPr>
      <w:hyperlink w:anchor="_Toc76630220" w:history="1">
        <w:r w:rsidRPr="00950457">
          <w:rPr>
            <w:rStyle w:val="Hyperlink"/>
            <w:noProof/>
          </w:rPr>
          <w:t>2. About this Document</w:t>
        </w:r>
        <w:r>
          <w:rPr>
            <w:noProof/>
            <w:webHidden/>
          </w:rPr>
          <w:tab/>
        </w:r>
        <w:r>
          <w:rPr>
            <w:noProof/>
            <w:webHidden/>
          </w:rPr>
          <w:fldChar w:fldCharType="begin"/>
        </w:r>
        <w:r>
          <w:rPr>
            <w:noProof/>
            <w:webHidden/>
          </w:rPr>
          <w:instrText xml:space="preserve"> PAGEREF _Toc76630220 \h </w:instrText>
        </w:r>
        <w:r>
          <w:rPr>
            <w:noProof/>
            <w:webHidden/>
          </w:rPr>
        </w:r>
        <w:r>
          <w:rPr>
            <w:noProof/>
            <w:webHidden/>
          </w:rPr>
          <w:fldChar w:fldCharType="separate"/>
        </w:r>
        <w:r>
          <w:rPr>
            <w:noProof/>
            <w:webHidden/>
          </w:rPr>
          <w:t>4</w:t>
        </w:r>
        <w:r>
          <w:rPr>
            <w:noProof/>
            <w:webHidden/>
          </w:rPr>
          <w:fldChar w:fldCharType="end"/>
        </w:r>
      </w:hyperlink>
    </w:p>
    <w:p w14:paraId="15FAE3D8" w14:textId="5D6F8479" w:rsidR="00D772BE" w:rsidRDefault="00D772BE">
      <w:pPr>
        <w:pStyle w:val="TOC2"/>
        <w:tabs>
          <w:tab w:val="right" w:leader="dot" w:pos="9016"/>
        </w:tabs>
        <w:rPr>
          <w:rFonts w:eastAsiaTheme="minorEastAsia"/>
          <w:b w:val="0"/>
          <w:bCs w:val="0"/>
          <w:noProof/>
          <w:lang w:val="en-GB" w:eastAsia="en-GB"/>
        </w:rPr>
      </w:pPr>
      <w:hyperlink w:anchor="_Toc76630221" w:history="1">
        <w:r w:rsidRPr="00950457">
          <w:rPr>
            <w:rStyle w:val="Hyperlink"/>
            <w:noProof/>
          </w:rPr>
          <w:t>2.1 Document Versions</w:t>
        </w:r>
        <w:r>
          <w:rPr>
            <w:noProof/>
            <w:webHidden/>
          </w:rPr>
          <w:tab/>
        </w:r>
        <w:r>
          <w:rPr>
            <w:noProof/>
            <w:webHidden/>
          </w:rPr>
          <w:fldChar w:fldCharType="begin"/>
        </w:r>
        <w:r>
          <w:rPr>
            <w:noProof/>
            <w:webHidden/>
          </w:rPr>
          <w:instrText xml:space="preserve"> PAGEREF _Toc76630221 \h </w:instrText>
        </w:r>
        <w:r>
          <w:rPr>
            <w:noProof/>
            <w:webHidden/>
          </w:rPr>
        </w:r>
        <w:r>
          <w:rPr>
            <w:noProof/>
            <w:webHidden/>
          </w:rPr>
          <w:fldChar w:fldCharType="separate"/>
        </w:r>
        <w:r>
          <w:rPr>
            <w:noProof/>
            <w:webHidden/>
          </w:rPr>
          <w:t>5</w:t>
        </w:r>
        <w:r>
          <w:rPr>
            <w:noProof/>
            <w:webHidden/>
          </w:rPr>
          <w:fldChar w:fldCharType="end"/>
        </w:r>
      </w:hyperlink>
    </w:p>
    <w:p w14:paraId="55039528" w14:textId="58C01D43" w:rsidR="00D772BE" w:rsidRDefault="00D772BE">
      <w:pPr>
        <w:pStyle w:val="TOC2"/>
        <w:tabs>
          <w:tab w:val="right" w:leader="dot" w:pos="9016"/>
        </w:tabs>
        <w:rPr>
          <w:rFonts w:eastAsiaTheme="minorEastAsia"/>
          <w:b w:val="0"/>
          <w:bCs w:val="0"/>
          <w:noProof/>
          <w:lang w:val="en-GB" w:eastAsia="en-GB"/>
        </w:rPr>
      </w:pPr>
      <w:hyperlink w:anchor="_Toc76630222" w:history="1">
        <w:r w:rsidRPr="00950457">
          <w:rPr>
            <w:rStyle w:val="Hyperlink"/>
            <w:noProof/>
          </w:rPr>
          <w:t>2.2 Acronyms &amp; Abbreviations</w:t>
        </w:r>
        <w:r>
          <w:rPr>
            <w:noProof/>
            <w:webHidden/>
          </w:rPr>
          <w:tab/>
        </w:r>
        <w:r>
          <w:rPr>
            <w:noProof/>
            <w:webHidden/>
          </w:rPr>
          <w:fldChar w:fldCharType="begin"/>
        </w:r>
        <w:r>
          <w:rPr>
            <w:noProof/>
            <w:webHidden/>
          </w:rPr>
          <w:instrText xml:space="preserve"> PAGEREF _Toc76630222 \h </w:instrText>
        </w:r>
        <w:r>
          <w:rPr>
            <w:noProof/>
            <w:webHidden/>
          </w:rPr>
        </w:r>
        <w:r>
          <w:rPr>
            <w:noProof/>
            <w:webHidden/>
          </w:rPr>
          <w:fldChar w:fldCharType="separate"/>
        </w:r>
        <w:r>
          <w:rPr>
            <w:noProof/>
            <w:webHidden/>
          </w:rPr>
          <w:t>5</w:t>
        </w:r>
        <w:r>
          <w:rPr>
            <w:noProof/>
            <w:webHidden/>
          </w:rPr>
          <w:fldChar w:fldCharType="end"/>
        </w:r>
      </w:hyperlink>
    </w:p>
    <w:p w14:paraId="057E0882" w14:textId="3DDB5A30" w:rsidR="00D772BE" w:rsidRDefault="00D772BE">
      <w:pPr>
        <w:pStyle w:val="TOC2"/>
        <w:tabs>
          <w:tab w:val="right" w:leader="dot" w:pos="9016"/>
        </w:tabs>
        <w:rPr>
          <w:rFonts w:eastAsiaTheme="minorEastAsia"/>
          <w:b w:val="0"/>
          <w:bCs w:val="0"/>
          <w:noProof/>
          <w:lang w:val="en-GB" w:eastAsia="en-GB"/>
        </w:rPr>
      </w:pPr>
      <w:hyperlink w:anchor="_Toc76630223" w:history="1">
        <w:r w:rsidRPr="00950457">
          <w:rPr>
            <w:rStyle w:val="Hyperlink"/>
            <w:noProof/>
          </w:rPr>
          <w:t>2.3 Notation</w:t>
        </w:r>
        <w:r>
          <w:rPr>
            <w:noProof/>
            <w:webHidden/>
          </w:rPr>
          <w:tab/>
        </w:r>
        <w:r>
          <w:rPr>
            <w:noProof/>
            <w:webHidden/>
          </w:rPr>
          <w:fldChar w:fldCharType="begin"/>
        </w:r>
        <w:r>
          <w:rPr>
            <w:noProof/>
            <w:webHidden/>
          </w:rPr>
          <w:instrText xml:space="preserve"> PAGEREF _Toc76630223 \h </w:instrText>
        </w:r>
        <w:r>
          <w:rPr>
            <w:noProof/>
            <w:webHidden/>
          </w:rPr>
        </w:r>
        <w:r>
          <w:rPr>
            <w:noProof/>
            <w:webHidden/>
          </w:rPr>
          <w:fldChar w:fldCharType="separate"/>
        </w:r>
        <w:r>
          <w:rPr>
            <w:noProof/>
            <w:webHidden/>
          </w:rPr>
          <w:t>5</w:t>
        </w:r>
        <w:r>
          <w:rPr>
            <w:noProof/>
            <w:webHidden/>
          </w:rPr>
          <w:fldChar w:fldCharType="end"/>
        </w:r>
      </w:hyperlink>
    </w:p>
    <w:p w14:paraId="4F19290F" w14:textId="57EEB7C0" w:rsidR="00D772BE" w:rsidRDefault="00D772BE">
      <w:pPr>
        <w:pStyle w:val="TOC1"/>
        <w:rPr>
          <w:rFonts w:eastAsiaTheme="minorEastAsia"/>
          <w:b w:val="0"/>
          <w:bCs w:val="0"/>
          <w:i w:val="0"/>
          <w:iCs w:val="0"/>
          <w:noProof/>
          <w:sz w:val="22"/>
          <w:szCs w:val="22"/>
          <w:lang w:val="en-GB" w:eastAsia="en-GB"/>
        </w:rPr>
      </w:pPr>
      <w:hyperlink w:anchor="_Toc76630224" w:history="1">
        <w:r w:rsidRPr="00950457">
          <w:rPr>
            <w:rStyle w:val="Hyperlink"/>
            <w:noProof/>
          </w:rPr>
          <w:t>3. System Overview</w:t>
        </w:r>
        <w:r>
          <w:rPr>
            <w:noProof/>
            <w:webHidden/>
          </w:rPr>
          <w:tab/>
        </w:r>
        <w:r>
          <w:rPr>
            <w:noProof/>
            <w:webHidden/>
          </w:rPr>
          <w:fldChar w:fldCharType="begin"/>
        </w:r>
        <w:r>
          <w:rPr>
            <w:noProof/>
            <w:webHidden/>
          </w:rPr>
          <w:instrText xml:space="preserve"> PAGEREF _Toc76630224 \h </w:instrText>
        </w:r>
        <w:r>
          <w:rPr>
            <w:noProof/>
            <w:webHidden/>
          </w:rPr>
        </w:r>
        <w:r>
          <w:rPr>
            <w:noProof/>
            <w:webHidden/>
          </w:rPr>
          <w:fldChar w:fldCharType="separate"/>
        </w:r>
        <w:r>
          <w:rPr>
            <w:noProof/>
            <w:webHidden/>
          </w:rPr>
          <w:t>6</w:t>
        </w:r>
        <w:r>
          <w:rPr>
            <w:noProof/>
            <w:webHidden/>
          </w:rPr>
          <w:fldChar w:fldCharType="end"/>
        </w:r>
      </w:hyperlink>
    </w:p>
    <w:p w14:paraId="13490961" w14:textId="2F2D8A30" w:rsidR="00D772BE" w:rsidRDefault="00D772BE">
      <w:pPr>
        <w:pStyle w:val="TOC2"/>
        <w:tabs>
          <w:tab w:val="right" w:leader="dot" w:pos="9016"/>
        </w:tabs>
        <w:rPr>
          <w:rFonts w:eastAsiaTheme="minorEastAsia"/>
          <w:b w:val="0"/>
          <w:bCs w:val="0"/>
          <w:noProof/>
          <w:lang w:val="en-GB" w:eastAsia="en-GB"/>
        </w:rPr>
      </w:pPr>
      <w:hyperlink w:anchor="_Toc76630225" w:history="1">
        <w:r w:rsidRPr="00950457">
          <w:rPr>
            <w:rStyle w:val="Hyperlink"/>
            <w:noProof/>
          </w:rPr>
          <w:t>3.1 High Level Overview</w:t>
        </w:r>
        <w:r>
          <w:rPr>
            <w:noProof/>
            <w:webHidden/>
          </w:rPr>
          <w:tab/>
        </w:r>
        <w:r>
          <w:rPr>
            <w:noProof/>
            <w:webHidden/>
          </w:rPr>
          <w:fldChar w:fldCharType="begin"/>
        </w:r>
        <w:r>
          <w:rPr>
            <w:noProof/>
            <w:webHidden/>
          </w:rPr>
          <w:instrText xml:space="preserve"> PAGEREF _Toc76630225 \h </w:instrText>
        </w:r>
        <w:r>
          <w:rPr>
            <w:noProof/>
            <w:webHidden/>
          </w:rPr>
        </w:r>
        <w:r>
          <w:rPr>
            <w:noProof/>
            <w:webHidden/>
          </w:rPr>
          <w:fldChar w:fldCharType="separate"/>
        </w:r>
        <w:r>
          <w:rPr>
            <w:noProof/>
            <w:webHidden/>
          </w:rPr>
          <w:t>6</w:t>
        </w:r>
        <w:r>
          <w:rPr>
            <w:noProof/>
            <w:webHidden/>
          </w:rPr>
          <w:fldChar w:fldCharType="end"/>
        </w:r>
      </w:hyperlink>
    </w:p>
    <w:p w14:paraId="73F99B69" w14:textId="3BCA3CD4" w:rsidR="00D772BE" w:rsidRDefault="00D772BE">
      <w:pPr>
        <w:pStyle w:val="TOC2"/>
        <w:tabs>
          <w:tab w:val="left" w:pos="800"/>
          <w:tab w:val="right" w:leader="dot" w:pos="9016"/>
        </w:tabs>
        <w:rPr>
          <w:rFonts w:eastAsiaTheme="minorEastAsia"/>
          <w:b w:val="0"/>
          <w:bCs w:val="0"/>
          <w:noProof/>
          <w:lang w:val="en-GB" w:eastAsia="en-GB"/>
        </w:rPr>
      </w:pPr>
      <w:hyperlink w:anchor="_Toc76630238" w:history="1">
        <w:r w:rsidRPr="00950457">
          <w:rPr>
            <w:rStyle w:val="Hyperlink"/>
            <w:noProof/>
          </w:rPr>
          <w:t>3.2</w:t>
        </w:r>
        <w:r>
          <w:rPr>
            <w:rFonts w:eastAsiaTheme="minorEastAsia"/>
            <w:b w:val="0"/>
            <w:bCs w:val="0"/>
            <w:noProof/>
            <w:lang w:val="en-GB" w:eastAsia="en-GB"/>
          </w:rPr>
          <w:tab/>
        </w:r>
        <w:r w:rsidRPr="00950457">
          <w:rPr>
            <w:rStyle w:val="Hyperlink"/>
            <w:noProof/>
          </w:rPr>
          <w:t>References</w:t>
        </w:r>
        <w:r>
          <w:rPr>
            <w:noProof/>
            <w:webHidden/>
          </w:rPr>
          <w:tab/>
        </w:r>
        <w:r>
          <w:rPr>
            <w:noProof/>
            <w:webHidden/>
          </w:rPr>
          <w:fldChar w:fldCharType="begin"/>
        </w:r>
        <w:r>
          <w:rPr>
            <w:noProof/>
            <w:webHidden/>
          </w:rPr>
          <w:instrText xml:space="preserve"> PAGEREF _Toc76630238 \h </w:instrText>
        </w:r>
        <w:r>
          <w:rPr>
            <w:noProof/>
            <w:webHidden/>
          </w:rPr>
        </w:r>
        <w:r>
          <w:rPr>
            <w:noProof/>
            <w:webHidden/>
          </w:rPr>
          <w:fldChar w:fldCharType="separate"/>
        </w:r>
        <w:r>
          <w:rPr>
            <w:noProof/>
            <w:webHidden/>
          </w:rPr>
          <w:t>7</w:t>
        </w:r>
        <w:r>
          <w:rPr>
            <w:noProof/>
            <w:webHidden/>
          </w:rPr>
          <w:fldChar w:fldCharType="end"/>
        </w:r>
      </w:hyperlink>
    </w:p>
    <w:p w14:paraId="49CC0ECB" w14:textId="2D7004BC" w:rsidR="00D772BE" w:rsidRDefault="00D772BE">
      <w:pPr>
        <w:pStyle w:val="TOC1"/>
        <w:rPr>
          <w:rFonts w:eastAsiaTheme="minorEastAsia"/>
          <w:b w:val="0"/>
          <w:bCs w:val="0"/>
          <w:i w:val="0"/>
          <w:iCs w:val="0"/>
          <w:noProof/>
          <w:sz w:val="22"/>
          <w:szCs w:val="22"/>
          <w:lang w:val="en-GB" w:eastAsia="en-GB"/>
        </w:rPr>
      </w:pPr>
      <w:hyperlink w:anchor="_Toc76630239" w:history="1">
        <w:r w:rsidRPr="00950457">
          <w:rPr>
            <w:rStyle w:val="Hyperlink"/>
            <w:noProof/>
          </w:rPr>
          <w:t>4. Architectural Strategies</w:t>
        </w:r>
        <w:r>
          <w:rPr>
            <w:noProof/>
            <w:webHidden/>
          </w:rPr>
          <w:tab/>
        </w:r>
        <w:r>
          <w:rPr>
            <w:noProof/>
            <w:webHidden/>
          </w:rPr>
          <w:fldChar w:fldCharType="begin"/>
        </w:r>
        <w:r>
          <w:rPr>
            <w:noProof/>
            <w:webHidden/>
          </w:rPr>
          <w:instrText xml:space="preserve"> PAGEREF _Toc76630239 \h </w:instrText>
        </w:r>
        <w:r>
          <w:rPr>
            <w:noProof/>
            <w:webHidden/>
          </w:rPr>
        </w:r>
        <w:r>
          <w:rPr>
            <w:noProof/>
            <w:webHidden/>
          </w:rPr>
          <w:fldChar w:fldCharType="separate"/>
        </w:r>
        <w:r>
          <w:rPr>
            <w:noProof/>
            <w:webHidden/>
          </w:rPr>
          <w:t>8</w:t>
        </w:r>
        <w:r>
          <w:rPr>
            <w:noProof/>
            <w:webHidden/>
          </w:rPr>
          <w:fldChar w:fldCharType="end"/>
        </w:r>
      </w:hyperlink>
    </w:p>
    <w:p w14:paraId="34606121" w14:textId="38C421C2" w:rsidR="00D772BE" w:rsidRDefault="00D772BE">
      <w:pPr>
        <w:pStyle w:val="TOC2"/>
        <w:tabs>
          <w:tab w:val="right" w:leader="dot" w:pos="9016"/>
        </w:tabs>
        <w:rPr>
          <w:rFonts w:eastAsiaTheme="minorEastAsia"/>
          <w:b w:val="0"/>
          <w:bCs w:val="0"/>
          <w:noProof/>
          <w:lang w:val="en-GB" w:eastAsia="en-GB"/>
        </w:rPr>
      </w:pPr>
      <w:hyperlink w:anchor="_Toc76630240" w:history="1">
        <w:r w:rsidRPr="00950457">
          <w:rPr>
            <w:rStyle w:val="Hyperlink"/>
            <w:noProof/>
          </w:rPr>
          <w:t>4.1 Overview Diagram of GUI</w:t>
        </w:r>
        <w:r>
          <w:rPr>
            <w:noProof/>
            <w:webHidden/>
          </w:rPr>
          <w:tab/>
        </w:r>
        <w:r>
          <w:rPr>
            <w:noProof/>
            <w:webHidden/>
          </w:rPr>
          <w:fldChar w:fldCharType="begin"/>
        </w:r>
        <w:r>
          <w:rPr>
            <w:noProof/>
            <w:webHidden/>
          </w:rPr>
          <w:instrText xml:space="preserve"> PAGEREF _Toc76630240 \h </w:instrText>
        </w:r>
        <w:r>
          <w:rPr>
            <w:noProof/>
            <w:webHidden/>
          </w:rPr>
        </w:r>
        <w:r>
          <w:rPr>
            <w:noProof/>
            <w:webHidden/>
          </w:rPr>
          <w:fldChar w:fldCharType="separate"/>
        </w:r>
        <w:r>
          <w:rPr>
            <w:noProof/>
            <w:webHidden/>
          </w:rPr>
          <w:t>8</w:t>
        </w:r>
        <w:r>
          <w:rPr>
            <w:noProof/>
            <w:webHidden/>
          </w:rPr>
          <w:fldChar w:fldCharType="end"/>
        </w:r>
      </w:hyperlink>
    </w:p>
    <w:p w14:paraId="707B1197" w14:textId="537AC1CC" w:rsidR="00D772BE" w:rsidRDefault="00D772BE">
      <w:pPr>
        <w:pStyle w:val="TOC2"/>
        <w:tabs>
          <w:tab w:val="right" w:leader="dot" w:pos="9016"/>
        </w:tabs>
        <w:rPr>
          <w:rFonts w:eastAsiaTheme="minorEastAsia"/>
          <w:b w:val="0"/>
          <w:bCs w:val="0"/>
          <w:noProof/>
          <w:lang w:val="en-GB" w:eastAsia="en-GB"/>
        </w:rPr>
      </w:pPr>
      <w:hyperlink w:anchor="_Toc76630241" w:history="1">
        <w:r w:rsidRPr="00950457">
          <w:rPr>
            <w:rStyle w:val="Hyperlink"/>
            <w:noProof/>
          </w:rPr>
          <w:t>4.2  Paste In Receipt</w:t>
        </w:r>
        <w:r>
          <w:rPr>
            <w:noProof/>
            <w:webHidden/>
          </w:rPr>
          <w:tab/>
        </w:r>
        <w:r>
          <w:rPr>
            <w:noProof/>
            <w:webHidden/>
          </w:rPr>
          <w:fldChar w:fldCharType="begin"/>
        </w:r>
        <w:r>
          <w:rPr>
            <w:noProof/>
            <w:webHidden/>
          </w:rPr>
          <w:instrText xml:space="preserve"> PAGEREF _Toc76630241 \h </w:instrText>
        </w:r>
        <w:r>
          <w:rPr>
            <w:noProof/>
            <w:webHidden/>
          </w:rPr>
        </w:r>
        <w:r>
          <w:rPr>
            <w:noProof/>
            <w:webHidden/>
          </w:rPr>
          <w:fldChar w:fldCharType="separate"/>
        </w:r>
        <w:r>
          <w:rPr>
            <w:noProof/>
            <w:webHidden/>
          </w:rPr>
          <w:t>9</w:t>
        </w:r>
        <w:r>
          <w:rPr>
            <w:noProof/>
            <w:webHidden/>
          </w:rPr>
          <w:fldChar w:fldCharType="end"/>
        </w:r>
      </w:hyperlink>
    </w:p>
    <w:p w14:paraId="3C5ECF8F" w14:textId="0ED6BA59" w:rsidR="00D772BE" w:rsidRDefault="00D772BE">
      <w:pPr>
        <w:pStyle w:val="TOC2"/>
        <w:tabs>
          <w:tab w:val="right" w:leader="dot" w:pos="9016"/>
        </w:tabs>
        <w:rPr>
          <w:rFonts w:eastAsiaTheme="minorEastAsia"/>
          <w:b w:val="0"/>
          <w:bCs w:val="0"/>
          <w:noProof/>
          <w:lang w:val="en-GB" w:eastAsia="en-GB"/>
        </w:rPr>
      </w:pPr>
      <w:hyperlink w:anchor="_Toc76630242" w:history="1">
        <w:r w:rsidRPr="00950457">
          <w:rPr>
            <w:rStyle w:val="Hyperlink"/>
            <w:noProof/>
          </w:rPr>
          <w:t>4.3 Import CSV</w:t>
        </w:r>
        <w:r>
          <w:rPr>
            <w:noProof/>
            <w:webHidden/>
          </w:rPr>
          <w:tab/>
        </w:r>
        <w:r>
          <w:rPr>
            <w:noProof/>
            <w:webHidden/>
          </w:rPr>
          <w:fldChar w:fldCharType="begin"/>
        </w:r>
        <w:r>
          <w:rPr>
            <w:noProof/>
            <w:webHidden/>
          </w:rPr>
          <w:instrText xml:space="preserve"> PAGEREF _Toc76630242 \h </w:instrText>
        </w:r>
        <w:r>
          <w:rPr>
            <w:noProof/>
            <w:webHidden/>
          </w:rPr>
        </w:r>
        <w:r>
          <w:rPr>
            <w:noProof/>
            <w:webHidden/>
          </w:rPr>
          <w:fldChar w:fldCharType="separate"/>
        </w:r>
        <w:r>
          <w:rPr>
            <w:noProof/>
            <w:webHidden/>
          </w:rPr>
          <w:t>12</w:t>
        </w:r>
        <w:r>
          <w:rPr>
            <w:noProof/>
            <w:webHidden/>
          </w:rPr>
          <w:fldChar w:fldCharType="end"/>
        </w:r>
      </w:hyperlink>
    </w:p>
    <w:p w14:paraId="1C4D649D" w14:textId="7795C377" w:rsidR="00D772BE" w:rsidRDefault="00D772BE">
      <w:pPr>
        <w:pStyle w:val="TOC2"/>
        <w:tabs>
          <w:tab w:val="right" w:leader="dot" w:pos="9016"/>
        </w:tabs>
        <w:rPr>
          <w:rFonts w:eastAsiaTheme="minorEastAsia"/>
          <w:b w:val="0"/>
          <w:bCs w:val="0"/>
          <w:noProof/>
          <w:lang w:val="en-GB" w:eastAsia="en-GB"/>
        </w:rPr>
      </w:pPr>
      <w:hyperlink w:anchor="_Toc76630243" w:history="1">
        <w:r w:rsidRPr="00950457">
          <w:rPr>
            <w:rStyle w:val="Hyperlink"/>
            <w:noProof/>
            <w:lang w:val="en-GB"/>
          </w:rPr>
          <w:t>4.4 Update Function</w:t>
        </w:r>
        <w:r>
          <w:rPr>
            <w:noProof/>
            <w:webHidden/>
          </w:rPr>
          <w:tab/>
        </w:r>
        <w:r>
          <w:rPr>
            <w:noProof/>
            <w:webHidden/>
          </w:rPr>
          <w:fldChar w:fldCharType="begin"/>
        </w:r>
        <w:r>
          <w:rPr>
            <w:noProof/>
            <w:webHidden/>
          </w:rPr>
          <w:instrText xml:space="preserve"> PAGEREF _Toc76630243 \h </w:instrText>
        </w:r>
        <w:r>
          <w:rPr>
            <w:noProof/>
            <w:webHidden/>
          </w:rPr>
        </w:r>
        <w:r>
          <w:rPr>
            <w:noProof/>
            <w:webHidden/>
          </w:rPr>
          <w:fldChar w:fldCharType="separate"/>
        </w:r>
        <w:r>
          <w:rPr>
            <w:noProof/>
            <w:webHidden/>
          </w:rPr>
          <w:t>13</w:t>
        </w:r>
        <w:r>
          <w:rPr>
            <w:noProof/>
            <w:webHidden/>
          </w:rPr>
          <w:fldChar w:fldCharType="end"/>
        </w:r>
      </w:hyperlink>
    </w:p>
    <w:p w14:paraId="60198F55" w14:textId="268A178C" w:rsidR="00D772BE" w:rsidRDefault="00D772BE">
      <w:pPr>
        <w:pStyle w:val="TOC2"/>
        <w:tabs>
          <w:tab w:val="right" w:leader="dot" w:pos="9016"/>
        </w:tabs>
        <w:rPr>
          <w:rFonts w:eastAsiaTheme="minorEastAsia"/>
          <w:b w:val="0"/>
          <w:bCs w:val="0"/>
          <w:noProof/>
          <w:lang w:val="en-GB" w:eastAsia="en-GB"/>
        </w:rPr>
      </w:pPr>
      <w:hyperlink w:anchor="_Toc76630244" w:history="1">
        <w:r w:rsidRPr="00950457">
          <w:rPr>
            <w:rStyle w:val="Hyperlink"/>
            <w:noProof/>
          </w:rPr>
          <w:t>4.5 Delete Function.</w:t>
        </w:r>
        <w:r>
          <w:rPr>
            <w:noProof/>
            <w:webHidden/>
          </w:rPr>
          <w:tab/>
        </w:r>
        <w:r>
          <w:rPr>
            <w:noProof/>
            <w:webHidden/>
          </w:rPr>
          <w:fldChar w:fldCharType="begin"/>
        </w:r>
        <w:r>
          <w:rPr>
            <w:noProof/>
            <w:webHidden/>
          </w:rPr>
          <w:instrText xml:space="preserve"> PAGEREF _Toc76630244 \h </w:instrText>
        </w:r>
        <w:r>
          <w:rPr>
            <w:noProof/>
            <w:webHidden/>
          </w:rPr>
        </w:r>
        <w:r>
          <w:rPr>
            <w:noProof/>
            <w:webHidden/>
          </w:rPr>
          <w:fldChar w:fldCharType="separate"/>
        </w:r>
        <w:r>
          <w:rPr>
            <w:noProof/>
            <w:webHidden/>
          </w:rPr>
          <w:t>15</w:t>
        </w:r>
        <w:r>
          <w:rPr>
            <w:noProof/>
            <w:webHidden/>
          </w:rPr>
          <w:fldChar w:fldCharType="end"/>
        </w:r>
      </w:hyperlink>
    </w:p>
    <w:p w14:paraId="4F9CA7D7" w14:textId="46E09619" w:rsidR="00D772BE" w:rsidRDefault="00D772BE">
      <w:pPr>
        <w:pStyle w:val="TOC2"/>
        <w:tabs>
          <w:tab w:val="right" w:leader="dot" w:pos="9016"/>
        </w:tabs>
        <w:rPr>
          <w:rFonts w:eastAsiaTheme="minorEastAsia"/>
          <w:b w:val="0"/>
          <w:bCs w:val="0"/>
          <w:noProof/>
          <w:lang w:val="en-GB" w:eastAsia="en-GB"/>
        </w:rPr>
      </w:pPr>
      <w:hyperlink w:anchor="_Toc76630245" w:history="1">
        <w:r w:rsidRPr="00950457">
          <w:rPr>
            <w:rStyle w:val="Hyperlink"/>
            <w:noProof/>
          </w:rPr>
          <w:t>4.6 New Function</w:t>
        </w:r>
        <w:r>
          <w:rPr>
            <w:noProof/>
            <w:webHidden/>
          </w:rPr>
          <w:tab/>
        </w:r>
        <w:r>
          <w:rPr>
            <w:noProof/>
            <w:webHidden/>
          </w:rPr>
          <w:fldChar w:fldCharType="begin"/>
        </w:r>
        <w:r>
          <w:rPr>
            <w:noProof/>
            <w:webHidden/>
          </w:rPr>
          <w:instrText xml:space="preserve"> PAGEREF _Toc76630245 \h </w:instrText>
        </w:r>
        <w:r>
          <w:rPr>
            <w:noProof/>
            <w:webHidden/>
          </w:rPr>
        </w:r>
        <w:r>
          <w:rPr>
            <w:noProof/>
            <w:webHidden/>
          </w:rPr>
          <w:fldChar w:fldCharType="separate"/>
        </w:r>
        <w:r>
          <w:rPr>
            <w:noProof/>
            <w:webHidden/>
          </w:rPr>
          <w:t>16</w:t>
        </w:r>
        <w:r>
          <w:rPr>
            <w:noProof/>
            <w:webHidden/>
          </w:rPr>
          <w:fldChar w:fldCharType="end"/>
        </w:r>
      </w:hyperlink>
    </w:p>
    <w:p w14:paraId="47DFB587" w14:textId="4B9F4E20" w:rsidR="00D772BE" w:rsidRDefault="00D772BE">
      <w:pPr>
        <w:pStyle w:val="TOC2"/>
        <w:tabs>
          <w:tab w:val="left" w:pos="800"/>
          <w:tab w:val="right" w:leader="dot" w:pos="9016"/>
        </w:tabs>
        <w:rPr>
          <w:rFonts w:eastAsiaTheme="minorEastAsia"/>
          <w:b w:val="0"/>
          <w:bCs w:val="0"/>
          <w:noProof/>
          <w:lang w:val="en-GB" w:eastAsia="en-GB"/>
        </w:rPr>
      </w:pPr>
      <w:hyperlink w:anchor="_Toc76630246" w:history="1">
        <w:r w:rsidRPr="00950457">
          <w:rPr>
            <w:rStyle w:val="Hyperlink"/>
            <w:noProof/>
          </w:rPr>
          <w:t>4.7</w:t>
        </w:r>
        <w:r>
          <w:rPr>
            <w:rFonts w:eastAsiaTheme="minorEastAsia"/>
            <w:b w:val="0"/>
            <w:bCs w:val="0"/>
            <w:noProof/>
            <w:lang w:val="en-GB" w:eastAsia="en-GB"/>
          </w:rPr>
          <w:tab/>
        </w:r>
        <w:r w:rsidRPr="00950457">
          <w:rPr>
            <w:rStyle w:val="Hyperlink"/>
            <w:noProof/>
          </w:rPr>
          <w:t>Set All Function</w:t>
        </w:r>
        <w:r>
          <w:rPr>
            <w:noProof/>
            <w:webHidden/>
          </w:rPr>
          <w:tab/>
        </w:r>
        <w:r>
          <w:rPr>
            <w:noProof/>
            <w:webHidden/>
          </w:rPr>
          <w:fldChar w:fldCharType="begin"/>
        </w:r>
        <w:r>
          <w:rPr>
            <w:noProof/>
            <w:webHidden/>
          </w:rPr>
          <w:instrText xml:space="preserve"> PAGEREF _Toc76630246 \h </w:instrText>
        </w:r>
        <w:r>
          <w:rPr>
            <w:noProof/>
            <w:webHidden/>
          </w:rPr>
        </w:r>
        <w:r>
          <w:rPr>
            <w:noProof/>
            <w:webHidden/>
          </w:rPr>
          <w:fldChar w:fldCharType="separate"/>
        </w:r>
        <w:r>
          <w:rPr>
            <w:noProof/>
            <w:webHidden/>
          </w:rPr>
          <w:t>17</w:t>
        </w:r>
        <w:r>
          <w:rPr>
            <w:noProof/>
            <w:webHidden/>
          </w:rPr>
          <w:fldChar w:fldCharType="end"/>
        </w:r>
      </w:hyperlink>
    </w:p>
    <w:p w14:paraId="6C43CE63" w14:textId="48723C06" w:rsidR="00D772BE" w:rsidRDefault="00D772BE">
      <w:pPr>
        <w:pStyle w:val="TOC3"/>
        <w:tabs>
          <w:tab w:val="right" w:leader="dot" w:pos="9016"/>
        </w:tabs>
        <w:rPr>
          <w:rFonts w:eastAsiaTheme="minorEastAsia"/>
          <w:noProof/>
          <w:sz w:val="22"/>
          <w:szCs w:val="22"/>
          <w:lang w:val="en-GB" w:eastAsia="en-GB"/>
        </w:rPr>
      </w:pPr>
      <w:hyperlink w:anchor="_Toc76630247" w:history="1">
        <w:r w:rsidRPr="00950457">
          <w:rPr>
            <w:rStyle w:val="Hyperlink"/>
            <w:noProof/>
          </w:rPr>
          <w:t>4.7.1 Set all Company.</w:t>
        </w:r>
        <w:r>
          <w:rPr>
            <w:noProof/>
            <w:webHidden/>
          </w:rPr>
          <w:tab/>
        </w:r>
        <w:r>
          <w:rPr>
            <w:noProof/>
            <w:webHidden/>
          </w:rPr>
          <w:fldChar w:fldCharType="begin"/>
        </w:r>
        <w:r>
          <w:rPr>
            <w:noProof/>
            <w:webHidden/>
          </w:rPr>
          <w:instrText xml:space="preserve"> PAGEREF _Toc76630247 \h </w:instrText>
        </w:r>
        <w:r>
          <w:rPr>
            <w:noProof/>
            <w:webHidden/>
          </w:rPr>
        </w:r>
        <w:r>
          <w:rPr>
            <w:noProof/>
            <w:webHidden/>
          </w:rPr>
          <w:fldChar w:fldCharType="separate"/>
        </w:r>
        <w:r>
          <w:rPr>
            <w:noProof/>
            <w:webHidden/>
          </w:rPr>
          <w:t>17</w:t>
        </w:r>
        <w:r>
          <w:rPr>
            <w:noProof/>
            <w:webHidden/>
          </w:rPr>
          <w:fldChar w:fldCharType="end"/>
        </w:r>
      </w:hyperlink>
    </w:p>
    <w:p w14:paraId="00519DB6" w14:textId="34BB964F" w:rsidR="00D772BE" w:rsidRDefault="00D772BE">
      <w:pPr>
        <w:pStyle w:val="TOC3"/>
        <w:tabs>
          <w:tab w:val="left" w:pos="1200"/>
          <w:tab w:val="right" w:leader="dot" w:pos="9016"/>
        </w:tabs>
        <w:rPr>
          <w:rFonts w:eastAsiaTheme="minorEastAsia"/>
          <w:noProof/>
          <w:sz w:val="22"/>
          <w:szCs w:val="22"/>
          <w:lang w:val="en-GB" w:eastAsia="en-GB"/>
        </w:rPr>
      </w:pPr>
      <w:hyperlink w:anchor="_Toc76630248" w:history="1">
        <w:r w:rsidRPr="00950457">
          <w:rPr>
            <w:rStyle w:val="Hyperlink"/>
            <w:noProof/>
          </w:rPr>
          <w:t>4.7.2</w:t>
        </w:r>
        <w:r>
          <w:rPr>
            <w:rFonts w:eastAsiaTheme="minorEastAsia"/>
            <w:noProof/>
            <w:sz w:val="22"/>
            <w:szCs w:val="22"/>
            <w:lang w:val="en-GB" w:eastAsia="en-GB"/>
          </w:rPr>
          <w:tab/>
        </w:r>
        <w:r w:rsidRPr="00950457">
          <w:rPr>
            <w:rStyle w:val="Hyperlink"/>
            <w:noProof/>
          </w:rPr>
          <w:t>Set All Install Date</w:t>
        </w:r>
        <w:r>
          <w:rPr>
            <w:noProof/>
            <w:webHidden/>
          </w:rPr>
          <w:tab/>
        </w:r>
        <w:r>
          <w:rPr>
            <w:noProof/>
            <w:webHidden/>
          </w:rPr>
          <w:fldChar w:fldCharType="begin"/>
        </w:r>
        <w:r>
          <w:rPr>
            <w:noProof/>
            <w:webHidden/>
          </w:rPr>
          <w:instrText xml:space="preserve"> PAGEREF _Toc76630248 \h </w:instrText>
        </w:r>
        <w:r>
          <w:rPr>
            <w:noProof/>
            <w:webHidden/>
          </w:rPr>
        </w:r>
        <w:r>
          <w:rPr>
            <w:noProof/>
            <w:webHidden/>
          </w:rPr>
          <w:fldChar w:fldCharType="separate"/>
        </w:r>
        <w:r>
          <w:rPr>
            <w:noProof/>
            <w:webHidden/>
          </w:rPr>
          <w:t>17</w:t>
        </w:r>
        <w:r>
          <w:rPr>
            <w:noProof/>
            <w:webHidden/>
          </w:rPr>
          <w:fldChar w:fldCharType="end"/>
        </w:r>
      </w:hyperlink>
    </w:p>
    <w:p w14:paraId="561BF867" w14:textId="56BCD61E" w:rsidR="00D772BE" w:rsidRDefault="00D772BE">
      <w:pPr>
        <w:pStyle w:val="TOC3"/>
        <w:tabs>
          <w:tab w:val="right" w:leader="dot" w:pos="9016"/>
        </w:tabs>
        <w:rPr>
          <w:rFonts w:eastAsiaTheme="minorEastAsia"/>
          <w:noProof/>
          <w:sz w:val="22"/>
          <w:szCs w:val="22"/>
          <w:lang w:val="en-GB" w:eastAsia="en-GB"/>
        </w:rPr>
      </w:pPr>
      <w:hyperlink w:anchor="_Toc76630249" w:history="1">
        <w:r w:rsidRPr="00950457">
          <w:rPr>
            <w:rStyle w:val="Hyperlink"/>
            <w:noProof/>
          </w:rPr>
          <w:t>4.7.3  Set All Reference Name.</w:t>
        </w:r>
        <w:r>
          <w:rPr>
            <w:noProof/>
            <w:webHidden/>
          </w:rPr>
          <w:tab/>
        </w:r>
        <w:r>
          <w:rPr>
            <w:noProof/>
            <w:webHidden/>
          </w:rPr>
          <w:fldChar w:fldCharType="begin"/>
        </w:r>
        <w:r>
          <w:rPr>
            <w:noProof/>
            <w:webHidden/>
          </w:rPr>
          <w:instrText xml:space="preserve"> PAGEREF _Toc76630249 \h </w:instrText>
        </w:r>
        <w:r>
          <w:rPr>
            <w:noProof/>
            <w:webHidden/>
          </w:rPr>
        </w:r>
        <w:r>
          <w:rPr>
            <w:noProof/>
            <w:webHidden/>
          </w:rPr>
          <w:fldChar w:fldCharType="separate"/>
        </w:r>
        <w:r>
          <w:rPr>
            <w:noProof/>
            <w:webHidden/>
          </w:rPr>
          <w:t>17</w:t>
        </w:r>
        <w:r>
          <w:rPr>
            <w:noProof/>
            <w:webHidden/>
          </w:rPr>
          <w:fldChar w:fldCharType="end"/>
        </w:r>
      </w:hyperlink>
    </w:p>
    <w:p w14:paraId="0A15647C" w14:textId="40FA3746" w:rsidR="00D772BE" w:rsidRDefault="00D772BE">
      <w:pPr>
        <w:pStyle w:val="TOC2"/>
        <w:tabs>
          <w:tab w:val="left" w:pos="800"/>
          <w:tab w:val="right" w:leader="dot" w:pos="9016"/>
        </w:tabs>
        <w:rPr>
          <w:rFonts w:eastAsiaTheme="minorEastAsia"/>
          <w:b w:val="0"/>
          <w:bCs w:val="0"/>
          <w:noProof/>
          <w:lang w:val="en-GB" w:eastAsia="en-GB"/>
        </w:rPr>
      </w:pPr>
      <w:hyperlink w:anchor="_Toc76630250" w:history="1">
        <w:r w:rsidRPr="00950457">
          <w:rPr>
            <w:rStyle w:val="Hyperlink"/>
            <w:noProof/>
          </w:rPr>
          <w:t>4.7</w:t>
        </w:r>
        <w:r>
          <w:rPr>
            <w:rFonts w:eastAsiaTheme="minorEastAsia"/>
            <w:b w:val="0"/>
            <w:bCs w:val="0"/>
            <w:noProof/>
            <w:lang w:val="en-GB" w:eastAsia="en-GB"/>
          </w:rPr>
          <w:tab/>
        </w:r>
        <w:r w:rsidRPr="00950457">
          <w:rPr>
            <w:rStyle w:val="Hyperlink"/>
            <w:noProof/>
          </w:rPr>
          <w:t>Clear fields Function.</w:t>
        </w:r>
        <w:r>
          <w:rPr>
            <w:noProof/>
            <w:webHidden/>
          </w:rPr>
          <w:tab/>
        </w:r>
        <w:r>
          <w:rPr>
            <w:noProof/>
            <w:webHidden/>
          </w:rPr>
          <w:fldChar w:fldCharType="begin"/>
        </w:r>
        <w:r>
          <w:rPr>
            <w:noProof/>
            <w:webHidden/>
          </w:rPr>
          <w:instrText xml:space="preserve"> PAGEREF _Toc76630250 \h </w:instrText>
        </w:r>
        <w:r>
          <w:rPr>
            <w:noProof/>
            <w:webHidden/>
          </w:rPr>
        </w:r>
        <w:r>
          <w:rPr>
            <w:noProof/>
            <w:webHidden/>
          </w:rPr>
          <w:fldChar w:fldCharType="separate"/>
        </w:r>
        <w:r>
          <w:rPr>
            <w:noProof/>
            <w:webHidden/>
          </w:rPr>
          <w:t>17</w:t>
        </w:r>
        <w:r>
          <w:rPr>
            <w:noProof/>
            <w:webHidden/>
          </w:rPr>
          <w:fldChar w:fldCharType="end"/>
        </w:r>
      </w:hyperlink>
    </w:p>
    <w:p w14:paraId="71BC9B79" w14:textId="69543B0A" w:rsidR="00D772BE" w:rsidRDefault="00D772BE">
      <w:pPr>
        <w:pStyle w:val="TOC2"/>
        <w:tabs>
          <w:tab w:val="right" w:leader="dot" w:pos="9016"/>
        </w:tabs>
        <w:rPr>
          <w:rFonts w:eastAsiaTheme="minorEastAsia"/>
          <w:b w:val="0"/>
          <w:bCs w:val="0"/>
          <w:noProof/>
          <w:lang w:val="en-GB" w:eastAsia="en-GB"/>
        </w:rPr>
      </w:pPr>
      <w:hyperlink w:anchor="_Toc76630251" w:history="1">
        <w:r w:rsidRPr="00950457">
          <w:rPr>
            <w:rStyle w:val="Hyperlink"/>
            <w:noProof/>
          </w:rPr>
          <w:t>4.9 Reload Function</w:t>
        </w:r>
        <w:r>
          <w:rPr>
            <w:noProof/>
            <w:webHidden/>
          </w:rPr>
          <w:tab/>
        </w:r>
        <w:r>
          <w:rPr>
            <w:noProof/>
            <w:webHidden/>
          </w:rPr>
          <w:fldChar w:fldCharType="begin"/>
        </w:r>
        <w:r>
          <w:rPr>
            <w:noProof/>
            <w:webHidden/>
          </w:rPr>
          <w:instrText xml:space="preserve"> PAGEREF _Toc76630251 \h </w:instrText>
        </w:r>
        <w:r>
          <w:rPr>
            <w:noProof/>
            <w:webHidden/>
          </w:rPr>
        </w:r>
        <w:r>
          <w:rPr>
            <w:noProof/>
            <w:webHidden/>
          </w:rPr>
          <w:fldChar w:fldCharType="separate"/>
        </w:r>
        <w:r>
          <w:rPr>
            <w:noProof/>
            <w:webHidden/>
          </w:rPr>
          <w:t>18</w:t>
        </w:r>
        <w:r>
          <w:rPr>
            <w:noProof/>
            <w:webHidden/>
          </w:rPr>
          <w:fldChar w:fldCharType="end"/>
        </w:r>
      </w:hyperlink>
    </w:p>
    <w:p w14:paraId="6BA55429" w14:textId="59843090" w:rsidR="00D772BE" w:rsidRDefault="00D772BE">
      <w:pPr>
        <w:pStyle w:val="TOC2"/>
        <w:tabs>
          <w:tab w:val="right" w:leader="dot" w:pos="9016"/>
        </w:tabs>
        <w:rPr>
          <w:rFonts w:eastAsiaTheme="minorEastAsia"/>
          <w:b w:val="0"/>
          <w:bCs w:val="0"/>
          <w:noProof/>
          <w:lang w:val="en-GB" w:eastAsia="en-GB"/>
        </w:rPr>
      </w:pPr>
      <w:hyperlink w:anchor="_Toc76630252" w:history="1">
        <w:r w:rsidRPr="00950457">
          <w:rPr>
            <w:rStyle w:val="Hyperlink"/>
            <w:noProof/>
          </w:rPr>
          <w:t>4.10 Reset Function.</w:t>
        </w:r>
        <w:r>
          <w:rPr>
            <w:noProof/>
            <w:webHidden/>
          </w:rPr>
          <w:tab/>
        </w:r>
        <w:r>
          <w:rPr>
            <w:noProof/>
            <w:webHidden/>
          </w:rPr>
          <w:fldChar w:fldCharType="begin"/>
        </w:r>
        <w:r>
          <w:rPr>
            <w:noProof/>
            <w:webHidden/>
          </w:rPr>
          <w:instrText xml:space="preserve"> PAGEREF _Toc76630252 \h </w:instrText>
        </w:r>
        <w:r>
          <w:rPr>
            <w:noProof/>
            <w:webHidden/>
          </w:rPr>
        </w:r>
        <w:r>
          <w:rPr>
            <w:noProof/>
            <w:webHidden/>
          </w:rPr>
          <w:fldChar w:fldCharType="separate"/>
        </w:r>
        <w:r>
          <w:rPr>
            <w:noProof/>
            <w:webHidden/>
          </w:rPr>
          <w:t>20</w:t>
        </w:r>
        <w:r>
          <w:rPr>
            <w:noProof/>
            <w:webHidden/>
          </w:rPr>
          <w:fldChar w:fldCharType="end"/>
        </w:r>
      </w:hyperlink>
    </w:p>
    <w:p w14:paraId="409A959E" w14:textId="010E04CC" w:rsidR="00D772BE" w:rsidRDefault="00D772BE">
      <w:pPr>
        <w:pStyle w:val="TOC2"/>
        <w:tabs>
          <w:tab w:val="right" w:leader="dot" w:pos="9016"/>
        </w:tabs>
        <w:rPr>
          <w:rFonts w:eastAsiaTheme="minorEastAsia"/>
          <w:b w:val="0"/>
          <w:bCs w:val="0"/>
          <w:noProof/>
          <w:lang w:val="en-GB" w:eastAsia="en-GB"/>
        </w:rPr>
      </w:pPr>
      <w:hyperlink w:anchor="_Toc76630253" w:history="1">
        <w:r w:rsidRPr="00950457">
          <w:rPr>
            <w:rStyle w:val="Hyperlink"/>
            <w:noProof/>
          </w:rPr>
          <w:t>4.11 Exit Function</w:t>
        </w:r>
        <w:r>
          <w:rPr>
            <w:noProof/>
            <w:webHidden/>
          </w:rPr>
          <w:tab/>
        </w:r>
        <w:r>
          <w:rPr>
            <w:noProof/>
            <w:webHidden/>
          </w:rPr>
          <w:fldChar w:fldCharType="begin"/>
        </w:r>
        <w:r>
          <w:rPr>
            <w:noProof/>
            <w:webHidden/>
          </w:rPr>
          <w:instrText xml:space="preserve"> PAGEREF _Toc76630253 \h </w:instrText>
        </w:r>
        <w:r>
          <w:rPr>
            <w:noProof/>
            <w:webHidden/>
          </w:rPr>
        </w:r>
        <w:r>
          <w:rPr>
            <w:noProof/>
            <w:webHidden/>
          </w:rPr>
          <w:fldChar w:fldCharType="separate"/>
        </w:r>
        <w:r>
          <w:rPr>
            <w:noProof/>
            <w:webHidden/>
          </w:rPr>
          <w:t>20</w:t>
        </w:r>
        <w:r>
          <w:rPr>
            <w:noProof/>
            <w:webHidden/>
          </w:rPr>
          <w:fldChar w:fldCharType="end"/>
        </w:r>
      </w:hyperlink>
    </w:p>
    <w:p w14:paraId="056A9775" w14:textId="77C90AE3" w:rsidR="00D772BE" w:rsidRDefault="00D772BE">
      <w:pPr>
        <w:pStyle w:val="TOC2"/>
        <w:tabs>
          <w:tab w:val="left" w:pos="1000"/>
          <w:tab w:val="right" w:leader="dot" w:pos="9016"/>
        </w:tabs>
        <w:rPr>
          <w:rFonts w:eastAsiaTheme="minorEastAsia"/>
          <w:b w:val="0"/>
          <w:bCs w:val="0"/>
          <w:noProof/>
          <w:lang w:val="en-GB" w:eastAsia="en-GB"/>
        </w:rPr>
      </w:pPr>
      <w:hyperlink w:anchor="_Toc76630254" w:history="1">
        <w:r w:rsidRPr="00950457">
          <w:rPr>
            <w:rStyle w:val="Hyperlink"/>
            <w:noProof/>
            <w:lang w:val="en-GB"/>
          </w:rPr>
          <w:t>4.12</w:t>
        </w:r>
        <w:r>
          <w:rPr>
            <w:rFonts w:eastAsiaTheme="minorEastAsia"/>
            <w:b w:val="0"/>
            <w:bCs w:val="0"/>
            <w:noProof/>
            <w:lang w:val="en-GB" w:eastAsia="en-GB"/>
          </w:rPr>
          <w:tab/>
        </w:r>
        <w:r w:rsidRPr="00950457">
          <w:rPr>
            <w:rStyle w:val="Hyperlink"/>
            <w:noProof/>
            <w:lang w:val="en-GB"/>
          </w:rPr>
          <w:t>Config Function</w:t>
        </w:r>
        <w:r>
          <w:rPr>
            <w:noProof/>
            <w:webHidden/>
          </w:rPr>
          <w:tab/>
        </w:r>
        <w:r>
          <w:rPr>
            <w:noProof/>
            <w:webHidden/>
          </w:rPr>
          <w:fldChar w:fldCharType="begin"/>
        </w:r>
        <w:r>
          <w:rPr>
            <w:noProof/>
            <w:webHidden/>
          </w:rPr>
          <w:instrText xml:space="preserve"> PAGEREF _Toc76630254 \h </w:instrText>
        </w:r>
        <w:r>
          <w:rPr>
            <w:noProof/>
            <w:webHidden/>
          </w:rPr>
        </w:r>
        <w:r>
          <w:rPr>
            <w:noProof/>
            <w:webHidden/>
          </w:rPr>
          <w:fldChar w:fldCharType="separate"/>
        </w:r>
        <w:r>
          <w:rPr>
            <w:noProof/>
            <w:webHidden/>
          </w:rPr>
          <w:t>21</w:t>
        </w:r>
        <w:r>
          <w:rPr>
            <w:noProof/>
            <w:webHidden/>
          </w:rPr>
          <w:fldChar w:fldCharType="end"/>
        </w:r>
      </w:hyperlink>
    </w:p>
    <w:p w14:paraId="65411ACD" w14:textId="457BCB3B" w:rsidR="00D772BE" w:rsidRDefault="00D772BE">
      <w:pPr>
        <w:pStyle w:val="TOC3"/>
        <w:tabs>
          <w:tab w:val="right" w:leader="dot" w:pos="9016"/>
        </w:tabs>
        <w:rPr>
          <w:rFonts w:eastAsiaTheme="minorEastAsia"/>
          <w:noProof/>
          <w:sz w:val="22"/>
          <w:szCs w:val="22"/>
          <w:lang w:val="en-GB" w:eastAsia="en-GB"/>
        </w:rPr>
      </w:pPr>
      <w:hyperlink w:anchor="_Toc76630255" w:history="1">
        <w:r w:rsidRPr="00950457">
          <w:rPr>
            <w:rStyle w:val="Hyperlink"/>
            <w:noProof/>
          </w:rPr>
          <w:t>4.12.1 Mapping Config Form</w:t>
        </w:r>
        <w:r>
          <w:rPr>
            <w:noProof/>
            <w:webHidden/>
          </w:rPr>
          <w:tab/>
        </w:r>
        <w:r>
          <w:rPr>
            <w:noProof/>
            <w:webHidden/>
          </w:rPr>
          <w:fldChar w:fldCharType="begin"/>
        </w:r>
        <w:r>
          <w:rPr>
            <w:noProof/>
            <w:webHidden/>
          </w:rPr>
          <w:instrText xml:space="preserve"> PAGEREF _Toc76630255 \h </w:instrText>
        </w:r>
        <w:r>
          <w:rPr>
            <w:noProof/>
            <w:webHidden/>
          </w:rPr>
        </w:r>
        <w:r>
          <w:rPr>
            <w:noProof/>
            <w:webHidden/>
          </w:rPr>
          <w:fldChar w:fldCharType="separate"/>
        </w:r>
        <w:r>
          <w:rPr>
            <w:noProof/>
            <w:webHidden/>
          </w:rPr>
          <w:t>21</w:t>
        </w:r>
        <w:r>
          <w:rPr>
            <w:noProof/>
            <w:webHidden/>
          </w:rPr>
          <w:fldChar w:fldCharType="end"/>
        </w:r>
      </w:hyperlink>
    </w:p>
    <w:p w14:paraId="0DAE0643" w14:textId="2FCE0074" w:rsidR="00D772BE" w:rsidRDefault="00D772BE">
      <w:pPr>
        <w:pStyle w:val="TOC3"/>
        <w:tabs>
          <w:tab w:val="right" w:leader="dot" w:pos="9016"/>
        </w:tabs>
        <w:rPr>
          <w:rFonts w:eastAsiaTheme="minorEastAsia"/>
          <w:noProof/>
          <w:sz w:val="22"/>
          <w:szCs w:val="22"/>
          <w:lang w:val="en-GB" w:eastAsia="en-GB"/>
        </w:rPr>
      </w:pPr>
      <w:hyperlink w:anchor="_Toc76630256" w:history="1">
        <w:r w:rsidRPr="00950457">
          <w:rPr>
            <w:rStyle w:val="Hyperlink"/>
            <w:noProof/>
          </w:rPr>
          <w:t>4.12.2 Mapping Config Form Error</w:t>
        </w:r>
        <w:r>
          <w:rPr>
            <w:noProof/>
            <w:webHidden/>
          </w:rPr>
          <w:tab/>
        </w:r>
        <w:r>
          <w:rPr>
            <w:noProof/>
            <w:webHidden/>
          </w:rPr>
          <w:fldChar w:fldCharType="begin"/>
        </w:r>
        <w:r>
          <w:rPr>
            <w:noProof/>
            <w:webHidden/>
          </w:rPr>
          <w:instrText xml:space="preserve"> PAGEREF _Toc76630256 \h </w:instrText>
        </w:r>
        <w:r>
          <w:rPr>
            <w:noProof/>
            <w:webHidden/>
          </w:rPr>
        </w:r>
        <w:r>
          <w:rPr>
            <w:noProof/>
            <w:webHidden/>
          </w:rPr>
          <w:fldChar w:fldCharType="separate"/>
        </w:r>
        <w:r>
          <w:rPr>
            <w:noProof/>
            <w:webHidden/>
          </w:rPr>
          <w:t>22</w:t>
        </w:r>
        <w:r>
          <w:rPr>
            <w:noProof/>
            <w:webHidden/>
          </w:rPr>
          <w:fldChar w:fldCharType="end"/>
        </w:r>
      </w:hyperlink>
    </w:p>
    <w:p w14:paraId="6832FF5F" w14:textId="52E63369" w:rsidR="00D772BE" w:rsidRDefault="00D772BE">
      <w:pPr>
        <w:pStyle w:val="TOC3"/>
        <w:tabs>
          <w:tab w:val="right" w:leader="dot" w:pos="9016"/>
        </w:tabs>
        <w:rPr>
          <w:rFonts w:eastAsiaTheme="minorEastAsia"/>
          <w:noProof/>
          <w:sz w:val="22"/>
          <w:szCs w:val="22"/>
          <w:lang w:val="en-GB" w:eastAsia="en-GB"/>
        </w:rPr>
      </w:pPr>
      <w:hyperlink w:anchor="_Toc76630257" w:history="1">
        <w:r w:rsidRPr="00950457">
          <w:rPr>
            <w:rStyle w:val="Hyperlink"/>
            <w:noProof/>
          </w:rPr>
          <w:t>4.12.3 Mapping Config Form Delete Button</w:t>
        </w:r>
        <w:r>
          <w:rPr>
            <w:noProof/>
            <w:webHidden/>
          </w:rPr>
          <w:tab/>
        </w:r>
        <w:r>
          <w:rPr>
            <w:noProof/>
            <w:webHidden/>
          </w:rPr>
          <w:fldChar w:fldCharType="begin"/>
        </w:r>
        <w:r>
          <w:rPr>
            <w:noProof/>
            <w:webHidden/>
          </w:rPr>
          <w:instrText xml:space="preserve"> PAGEREF _Toc76630257 \h </w:instrText>
        </w:r>
        <w:r>
          <w:rPr>
            <w:noProof/>
            <w:webHidden/>
          </w:rPr>
        </w:r>
        <w:r>
          <w:rPr>
            <w:noProof/>
            <w:webHidden/>
          </w:rPr>
          <w:fldChar w:fldCharType="separate"/>
        </w:r>
        <w:r>
          <w:rPr>
            <w:noProof/>
            <w:webHidden/>
          </w:rPr>
          <w:t>24</w:t>
        </w:r>
        <w:r>
          <w:rPr>
            <w:noProof/>
            <w:webHidden/>
          </w:rPr>
          <w:fldChar w:fldCharType="end"/>
        </w:r>
      </w:hyperlink>
    </w:p>
    <w:p w14:paraId="077BC0D9" w14:textId="4A2F086A" w:rsidR="00D772BE" w:rsidRDefault="00D772BE">
      <w:pPr>
        <w:pStyle w:val="TOC3"/>
        <w:tabs>
          <w:tab w:val="right" w:leader="dot" w:pos="9016"/>
        </w:tabs>
        <w:rPr>
          <w:rFonts w:eastAsiaTheme="minorEastAsia"/>
          <w:noProof/>
          <w:sz w:val="22"/>
          <w:szCs w:val="22"/>
          <w:lang w:val="en-GB" w:eastAsia="en-GB"/>
        </w:rPr>
      </w:pPr>
      <w:hyperlink w:anchor="_Toc76630258" w:history="1">
        <w:r w:rsidRPr="00950457">
          <w:rPr>
            <w:rStyle w:val="Hyperlink"/>
            <w:noProof/>
          </w:rPr>
          <w:t>4.12.4 Mapping Config Form New Button</w:t>
        </w:r>
        <w:r>
          <w:rPr>
            <w:noProof/>
            <w:webHidden/>
          </w:rPr>
          <w:tab/>
        </w:r>
        <w:r>
          <w:rPr>
            <w:noProof/>
            <w:webHidden/>
          </w:rPr>
          <w:fldChar w:fldCharType="begin"/>
        </w:r>
        <w:r>
          <w:rPr>
            <w:noProof/>
            <w:webHidden/>
          </w:rPr>
          <w:instrText xml:space="preserve"> PAGEREF _Toc76630258 \h </w:instrText>
        </w:r>
        <w:r>
          <w:rPr>
            <w:noProof/>
            <w:webHidden/>
          </w:rPr>
        </w:r>
        <w:r>
          <w:rPr>
            <w:noProof/>
            <w:webHidden/>
          </w:rPr>
          <w:fldChar w:fldCharType="separate"/>
        </w:r>
        <w:r>
          <w:rPr>
            <w:noProof/>
            <w:webHidden/>
          </w:rPr>
          <w:t>25</w:t>
        </w:r>
        <w:r>
          <w:rPr>
            <w:noProof/>
            <w:webHidden/>
          </w:rPr>
          <w:fldChar w:fldCharType="end"/>
        </w:r>
      </w:hyperlink>
    </w:p>
    <w:p w14:paraId="31A1F670" w14:textId="4A457B76" w:rsidR="00D772BE" w:rsidRDefault="00D772BE">
      <w:pPr>
        <w:pStyle w:val="TOC3"/>
        <w:tabs>
          <w:tab w:val="right" w:leader="dot" w:pos="9016"/>
        </w:tabs>
        <w:rPr>
          <w:rFonts w:eastAsiaTheme="minorEastAsia"/>
          <w:noProof/>
          <w:sz w:val="22"/>
          <w:szCs w:val="22"/>
          <w:lang w:val="en-GB" w:eastAsia="en-GB"/>
        </w:rPr>
      </w:pPr>
      <w:hyperlink w:anchor="_Toc76630259" w:history="1">
        <w:r w:rsidRPr="00950457">
          <w:rPr>
            <w:rStyle w:val="Hyperlink"/>
            <w:noProof/>
          </w:rPr>
          <w:t>4.12.5 Mapping Config Form Import Function</w:t>
        </w:r>
        <w:r>
          <w:rPr>
            <w:noProof/>
            <w:webHidden/>
          </w:rPr>
          <w:tab/>
        </w:r>
        <w:r>
          <w:rPr>
            <w:noProof/>
            <w:webHidden/>
          </w:rPr>
          <w:fldChar w:fldCharType="begin"/>
        </w:r>
        <w:r>
          <w:rPr>
            <w:noProof/>
            <w:webHidden/>
          </w:rPr>
          <w:instrText xml:space="preserve"> PAGEREF _Toc76630259 \h </w:instrText>
        </w:r>
        <w:r>
          <w:rPr>
            <w:noProof/>
            <w:webHidden/>
          </w:rPr>
        </w:r>
        <w:r>
          <w:rPr>
            <w:noProof/>
            <w:webHidden/>
          </w:rPr>
          <w:fldChar w:fldCharType="separate"/>
        </w:r>
        <w:r>
          <w:rPr>
            <w:noProof/>
            <w:webHidden/>
          </w:rPr>
          <w:t>26</w:t>
        </w:r>
        <w:r>
          <w:rPr>
            <w:noProof/>
            <w:webHidden/>
          </w:rPr>
          <w:fldChar w:fldCharType="end"/>
        </w:r>
      </w:hyperlink>
    </w:p>
    <w:p w14:paraId="2D77E39B" w14:textId="2822E9A5" w:rsidR="00D772BE" w:rsidRDefault="00D772BE">
      <w:pPr>
        <w:pStyle w:val="TOC3"/>
        <w:tabs>
          <w:tab w:val="right" w:leader="dot" w:pos="9016"/>
        </w:tabs>
        <w:rPr>
          <w:rFonts w:eastAsiaTheme="minorEastAsia"/>
          <w:noProof/>
          <w:sz w:val="22"/>
          <w:szCs w:val="22"/>
          <w:lang w:val="en-GB" w:eastAsia="en-GB"/>
        </w:rPr>
      </w:pPr>
      <w:hyperlink w:anchor="_Toc76630260" w:history="1">
        <w:r w:rsidRPr="00950457">
          <w:rPr>
            <w:rStyle w:val="Hyperlink"/>
            <w:noProof/>
          </w:rPr>
          <w:t>4.12.6 Mapping Config Form Export Function.</w:t>
        </w:r>
        <w:r>
          <w:rPr>
            <w:noProof/>
            <w:webHidden/>
          </w:rPr>
          <w:tab/>
        </w:r>
        <w:r>
          <w:rPr>
            <w:noProof/>
            <w:webHidden/>
          </w:rPr>
          <w:fldChar w:fldCharType="begin"/>
        </w:r>
        <w:r>
          <w:rPr>
            <w:noProof/>
            <w:webHidden/>
          </w:rPr>
          <w:instrText xml:space="preserve"> PAGEREF _Toc76630260 \h </w:instrText>
        </w:r>
        <w:r>
          <w:rPr>
            <w:noProof/>
            <w:webHidden/>
          </w:rPr>
        </w:r>
        <w:r>
          <w:rPr>
            <w:noProof/>
            <w:webHidden/>
          </w:rPr>
          <w:fldChar w:fldCharType="separate"/>
        </w:r>
        <w:r>
          <w:rPr>
            <w:noProof/>
            <w:webHidden/>
          </w:rPr>
          <w:t>27</w:t>
        </w:r>
        <w:r>
          <w:rPr>
            <w:noProof/>
            <w:webHidden/>
          </w:rPr>
          <w:fldChar w:fldCharType="end"/>
        </w:r>
      </w:hyperlink>
    </w:p>
    <w:p w14:paraId="6B637EA2" w14:textId="5347C813" w:rsidR="00D772BE" w:rsidRDefault="00D772BE">
      <w:pPr>
        <w:pStyle w:val="TOC3"/>
        <w:tabs>
          <w:tab w:val="right" w:leader="dot" w:pos="9016"/>
        </w:tabs>
        <w:rPr>
          <w:rFonts w:eastAsiaTheme="minorEastAsia"/>
          <w:noProof/>
          <w:sz w:val="22"/>
          <w:szCs w:val="22"/>
          <w:lang w:val="en-GB" w:eastAsia="en-GB"/>
        </w:rPr>
      </w:pPr>
      <w:hyperlink w:anchor="_Toc76630261" w:history="1">
        <w:r w:rsidRPr="00950457">
          <w:rPr>
            <w:rStyle w:val="Hyperlink"/>
            <w:noProof/>
          </w:rPr>
          <w:t>4.12.7 Mapping Config Form OK Function</w:t>
        </w:r>
        <w:r>
          <w:rPr>
            <w:noProof/>
            <w:webHidden/>
          </w:rPr>
          <w:tab/>
        </w:r>
        <w:r>
          <w:rPr>
            <w:noProof/>
            <w:webHidden/>
          </w:rPr>
          <w:fldChar w:fldCharType="begin"/>
        </w:r>
        <w:r>
          <w:rPr>
            <w:noProof/>
            <w:webHidden/>
          </w:rPr>
          <w:instrText xml:space="preserve"> PAGEREF _Toc76630261 \h </w:instrText>
        </w:r>
        <w:r>
          <w:rPr>
            <w:noProof/>
            <w:webHidden/>
          </w:rPr>
        </w:r>
        <w:r>
          <w:rPr>
            <w:noProof/>
            <w:webHidden/>
          </w:rPr>
          <w:fldChar w:fldCharType="separate"/>
        </w:r>
        <w:r>
          <w:rPr>
            <w:noProof/>
            <w:webHidden/>
          </w:rPr>
          <w:t>28</w:t>
        </w:r>
        <w:r>
          <w:rPr>
            <w:noProof/>
            <w:webHidden/>
          </w:rPr>
          <w:fldChar w:fldCharType="end"/>
        </w:r>
      </w:hyperlink>
    </w:p>
    <w:p w14:paraId="62FDF812" w14:textId="5863E5C5" w:rsidR="00D772BE" w:rsidRDefault="00D772BE">
      <w:pPr>
        <w:pStyle w:val="TOC3"/>
        <w:tabs>
          <w:tab w:val="right" w:leader="dot" w:pos="9016"/>
        </w:tabs>
        <w:rPr>
          <w:rFonts w:eastAsiaTheme="minorEastAsia"/>
          <w:noProof/>
          <w:sz w:val="22"/>
          <w:szCs w:val="22"/>
          <w:lang w:val="en-GB" w:eastAsia="en-GB"/>
        </w:rPr>
      </w:pPr>
      <w:hyperlink w:anchor="_Toc76630262" w:history="1">
        <w:r w:rsidRPr="00950457">
          <w:rPr>
            <w:rStyle w:val="Hyperlink"/>
            <w:noProof/>
          </w:rPr>
          <w:t>4.12.8 Mapping Config Form Exit Function.</w:t>
        </w:r>
        <w:r>
          <w:rPr>
            <w:noProof/>
            <w:webHidden/>
          </w:rPr>
          <w:tab/>
        </w:r>
        <w:r>
          <w:rPr>
            <w:noProof/>
            <w:webHidden/>
          </w:rPr>
          <w:fldChar w:fldCharType="begin"/>
        </w:r>
        <w:r>
          <w:rPr>
            <w:noProof/>
            <w:webHidden/>
          </w:rPr>
          <w:instrText xml:space="preserve"> PAGEREF _Toc76630262 \h </w:instrText>
        </w:r>
        <w:r>
          <w:rPr>
            <w:noProof/>
            <w:webHidden/>
          </w:rPr>
        </w:r>
        <w:r>
          <w:rPr>
            <w:noProof/>
            <w:webHidden/>
          </w:rPr>
          <w:fldChar w:fldCharType="separate"/>
        </w:r>
        <w:r>
          <w:rPr>
            <w:noProof/>
            <w:webHidden/>
          </w:rPr>
          <w:t>30</w:t>
        </w:r>
        <w:r>
          <w:rPr>
            <w:noProof/>
            <w:webHidden/>
          </w:rPr>
          <w:fldChar w:fldCharType="end"/>
        </w:r>
      </w:hyperlink>
    </w:p>
    <w:p w14:paraId="4422C80B" w14:textId="279BBF52" w:rsidR="00D772BE" w:rsidRDefault="00D772BE">
      <w:pPr>
        <w:pStyle w:val="TOC2"/>
        <w:tabs>
          <w:tab w:val="left" w:pos="1000"/>
          <w:tab w:val="right" w:leader="dot" w:pos="9016"/>
        </w:tabs>
        <w:rPr>
          <w:rFonts w:eastAsiaTheme="minorEastAsia"/>
          <w:b w:val="0"/>
          <w:bCs w:val="0"/>
          <w:noProof/>
          <w:lang w:val="en-GB" w:eastAsia="en-GB"/>
        </w:rPr>
      </w:pPr>
      <w:hyperlink w:anchor="_Toc76630263" w:history="1">
        <w:r w:rsidRPr="00950457">
          <w:rPr>
            <w:rStyle w:val="Hyperlink"/>
            <w:noProof/>
          </w:rPr>
          <w:t>4.13</w:t>
        </w:r>
        <w:r>
          <w:rPr>
            <w:rFonts w:eastAsiaTheme="minorEastAsia"/>
            <w:b w:val="0"/>
            <w:bCs w:val="0"/>
            <w:noProof/>
            <w:lang w:val="en-GB" w:eastAsia="en-GB"/>
          </w:rPr>
          <w:tab/>
        </w:r>
        <w:r w:rsidRPr="00950457">
          <w:rPr>
            <w:rStyle w:val="Hyperlink"/>
            <w:noProof/>
          </w:rPr>
          <w:t>Search Function</w:t>
        </w:r>
        <w:r>
          <w:rPr>
            <w:noProof/>
            <w:webHidden/>
          </w:rPr>
          <w:tab/>
        </w:r>
        <w:r>
          <w:rPr>
            <w:noProof/>
            <w:webHidden/>
          </w:rPr>
          <w:fldChar w:fldCharType="begin"/>
        </w:r>
        <w:r>
          <w:rPr>
            <w:noProof/>
            <w:webHidden/>
          </w:rPr>
          <w:instrText xml:space="preserve"> PAGEREF _Toc76630263 \h </w:instrText>
        </w:r>
        <w:r>
          <w:rPr>
            <w:noProof/>
            <w:webHidden/>
          </w:rPr>
        </w:r>
        <w:r>
          <w:rPr>
            <w:noProof/>
            <w:webHidden/>
          </w:rPr>
          <w:fldChar w:fldCharType="separate"/>
        </w:r>
        <w:r>
          <w:rPr>
            <w:noProof/>
            <w:webHidden/>
          </w:rPr>
          <w:t>30</w:t>
        </w:r>
        <w:r>
          <w:rPr>
            <w:noProof/>
            <w:webHidden/>
          </w:rPr>
          <w:fldChar w:fldCharType="end"/>
        </w:r>
      </w:hyperlink>
    </w:p>
    <w:p w14:paraId="0561315B" w14:textId="6D4AF9EA" w:rsidR="00D772BE" w:rsidRDefault="00D772BE">
      <w:pPr>
        <w:pStyle w:val="TOC3"/>
        <w:tabs>
          <w:tab w:val="right" w:leader="dot" w:pos="9016"/>
        </w:tabs>
        <w:rPr>
          <w:rFonts w:eastAsiaTheme="minorEastAsia"/>
          <w:noProof/>
          <w:sz w:val="22"/>
          <w:szCs w:val="22"/>
          <w:lang w:val="en-GB" w:eastAsia="en-GB"/>
        </w:rPr>
      </w:pPr>
      <w:hyperlink w:anchor="_Toc76630264" w:history="1">
        <w:r w:rsidRPr="00950457">
          <w:rPr>
            <w:rStyle w:val="Hyperlink"/>
            <w:noProof/>
          </w:rPr>
          <w:t>4.13.1 Search Via Product Name</w:t>
        </w:r>
        <w:r>
          <w:rPr>
            <w:noProof/>
            <w:webHidden/>
          </w:rPr>
          <w:tab/>
        </w:r>
        <w:r>
          <w:rPr>
            <w:noProof/>
            <w:webHidden/>
          </w:rPr>
          <w:fldChar w:fldCharType="begin"/>
        </w:r>
        <w:r>
          <w:rPr>
            <w:noProof/>
            <w:webHidden/>
          </w:rPr>
          <w:instrText xml:space="preserve"> PAGEREF _Toc76630264 \h </w:instrText>
        </w:r>
        <w:r>
          <w:rPr>
            <w:noProof/>
            <w:webHidden/>
          </w:rPr>
        </w:r>
        <w:r>
          <w:rPr>
            <w:noProof/>
            <w:webHidden/>
          </w:rPr>
          <w:fldChar w:fldCharType="separate"/>
        </w:r>
        <w:r>
          <w:rPr>
            <w:noProof/>
            <w:webHidden/>
          </w:rPr>
          <w:t>31</w:t>
        </w:r>
        <w:r>
          <w:rPr>
            <w:noProof/>
            <w:webHidden/>
          </w:rPr>
          <w:fldChar w:fldCharType="end"/>
        </w:r>
      </w:hyperlink>
    </w:p>
    <w:p w14:paraId="7CAF1DFC" w14:textId="6F74CE07" w:rsidR="00D772BE" w:rsidRDefault="00D772BE">
      <w:pPr>
        <w:pStyle w:val="TOC3"/>
        <w:tabs>
          <w:tab w:val="right" w:leader="dot" w:pos="9016"/>
        </w:tabs>
        <w:rPr>
          <w:rFonts w:eastAsiaTheme="minorEastAsia"/>
          <w:noProof/>
          <w:sz w:val="22"/>
          <w:szCs w:val="22"/>
          <w:lang w:val="en-GB" w:eastAsia="en-GB"/>
        </w:rPr>
      </w:pPr>
      <w:hyperlink w:anchor="_Toc76630265" w:history="1">
        <w:r w:rsidRPr="00950457">
          <w:rPr>
            <w:rStyle w:val="Hyperlink"/>
            <w:noProof/>
          </w:rPr>
          <w:t>4.13.2 Search by Serial Number</w:t>
        </w:r>
        <w:r>
          <w:rPr>
            <w:noProof/>
            <w:webHidden/>
          </w:rPr>
          <w:tab/>
        </w:r>
        <w:r>
          <w:rPr>
            <w:noProof/>
            <w:webHidden/>
          </w:rPr>
          <w:fldChar w:fldCharType="begin"/>
        </w:r>
        <w:r>
          <w:rPr>
            <w:noProof/>
            <w:webHidden/>
          </w:rPr>
          <w:instrText xml:space="preserve"> PAGEREF _Toc76630265 \h </w:instrText>
        </w:r>
        <w:r>
          <w:rPr>
            <w:noProof/>
            <w:webHidden/>
          </w:rPr>
        </w:r>
        <w:r>
          <w:rPr>
            <w:noProof/>
            <w:webHidden/>
          </w:rPr>
          <w:fldChar w:fldCharType="separate"/>
        </w:r>
        <w:r>
          <w:rPr>
            <w:noProof/>
            <w:webHidden/>
          </w:rPr>
          <w:t>32</w:t>
        </w:r>
        <w:r>
          <w:rPr>
            <w:noProof/>
            <w:webHidden/>
          </w:rPr>
          <w:fldChar w:fldCharType="end"/>
        </w:r>
      </w:hyperlink>
    </w:p>
    <w:p w14:paraId="651E5A02" w14:textId="6D986E3E" w:rsidR="00D772BE" w:rsidRDefault="00D772BE">
      <w:pPr>
        <w:pStyle w:val="TOC3"/>
        <w:tabs>
          <w:tab w:val="right" w:leader="dot" w:pos="9016"/>
        </w:tabs>
        <w:rPr>
          <w:rFonts w:eastAsiaTheme="minorEastAsia"/>
          <w:noProof/>
          <w:sz w:val="22"/>
          <w:szCs w:val="22"/>
          <w:lang w:val="en-GB" w:eastAsia="en-GB"/>
        </w:rPr>
      </w:pPr>
      <w:hyperlink w:anchor="_Toc76630266" w:history="1">
        <w:r w:rsidRPr="00950457">
          <w:rPr>
            <w:rStyle w:val="Hyperlink"/>
            <w:noProof/>
          </w:rPr>
          <w:t>4.13.3 Search By Reference Name</w:t>
        </w:r>
        <w:r>
          <w:rPr>
            <w:noProof/>
            <w:webHidden/>
          </w:rPr>
          <w:tab/>
        </w:r>
        <w:r>
          <w:rPr>
            <w:noProof/>
            <w:webHidden/>
          </w:rPr>
          <w:fldChar w:fldCharType="begin"/>
        </w:r>
        <w:r>
          <w:rPr>
            <w:noProof/>
            <w:webHidden/>
          </w:rPr>
          <w:instrText xml:space="preserve"> PAGEREF _Toc76630266 \h </w:instrText>
        </w:r>
        <w:r>
          <w:rPr>
            <w:noProof/>
            <w:webHidden/>
          </w:rPr>
        </w:r>
        <w:r>
          <w:rPr>
            <w:noProof/>
            <w:webHidden/>
          </w:rPr>
          <w:fldChar w:fldCharType="separate"/>
        </w:r>
        <w:r>
          <w:rPr>
            <w:noProof/>
            <w:webHidden/>
          </w:rPr>
          <w:t>33</w:t>
        </w:r>
        <w:r>
          <w:rPr>
            <w:noProof/>
            <w:webHidden/>
          </w:rPr>
          <w:fldChar w:fldCharType="end"/>
        </w:r>
      </w:hyperlink>
    </w:p>
    <w:p w14:paraId="586FFC88" w14:textId="4632AE77" w:rsidR="00D772BE" w:rsidRDefault="00D772BE">
      <w:pPr>
        <w:pStyle w:val="TOC2"/>
        <w:tabs>
          <w:tab w:val="right" w:leader="dot" w:pos="9016"/>
        </w:tabs>
        <w:rPr>
          <w:rFonts w:eastAsiaTheme="minorEastAsia"/>
          <w:b w:val="0"/>
          <w:bCs w:val="0"/>
          <w:noProof/>
          <w:lang w:val="en-GB" w:eastAsia="en-GB"/>
        </w:rPr>
      </w:pPr>
      <w:hyperlink w:anchor="_Toc76630267" w:history="1">
        <w:r w:rsidRPr="00950457">
          <w:rPr>
            <w:rStyle w:val="Hyperlink"/>
            <w:noProof/>
          </w:rPr>
          <w:t>4.14 Export CSV</w:t>
        </w:r>
        <w:r>
          <w:rPr>
            <w:noProof/>
            <w:webHidden/>
          </w:rPr>
          <w:tab/>
        </w:r>
        <w:r>
          <w:rPr>
            <w:noProof/>
            <w:webHidden/>
          </w:rPr>
          <w:fldChar w:fldCharType="begin"/>
        </w:r>
        <w:r>
          <w:rPr>
            <w:noProof/>
            <w:webHidden/>
          </w:rPr>
          <w:instrText xml:space="preserve"> PAGEREF _Toc76630267 \h </w:instrText>
        </w:r>
        <w:r>
          <w:rPr>
            <w:noProof/>
            <w:webHidden/>
          </w:rPr>
        </w:r>
        <w:r>
          <w:rPr>
            <w:noProof/>
            <w:webHidden/>
          </w:rPr>
          <w:fldChar w:fldCharType="separate"/>
        </w:r>
        <w:r>
          <w:rPr>
            <w:noProof/>
            <w:webHidden/>
          </w:rPr>
          <w:t>34</w:t>
        </w:r>
        <w:r>
          <w:rPr>
            <w:noProof/>
            <w:webHidden/>
          </w:rPr>
          <w:fldChar w:fldCharType="end"/>
        </w:r>
      </w:hyperlink>
    </w:p>
    <w:p w14:paraId="5B37C645" w14:textId="155F9C1E" w:rsidR="00D772BE" w:rsidRDefault="00D772BE">
      <w:pPr>
        <w:pStyle w:val="TOC1"/>
        <w:rPr>
          <w:rFonts w:eastAsiaTheme="minorEastAsia"/>
          <w:b w:val="0"/>
          <w:bCs w:val="0"/>
          <w:i w:val="0"/>
          <w:iCs w:val="0"/>
          <w:noProof/>
          <w:sz w:val="22"/>
          <w:szCs w:val="22"/>
          <w:lang w:val="en-GB" w:eastAsia="en-GB"/>
        </w:rPr>
      </w:pPr>
      <w:hyperlink w:anchor="_Toc76630268" w:history="1">
        <w:r w:rsidRPr="00950457">
          <w:rPr>
            <w:rStyle w:val="Hyperlink"/>
            <w:noProof/>
          </w:rPr>
          <w:t>5 Receipt Parsing</w:t>
        </w:r>
        <w:r>
          <w:rPr>
            <w:noProof/>
            <w:webHidden/>
          </w:rPr>
          <w:tab/>
        </w:r>
        <w:r>
          <w:rPr>
            <w:noProof/>
            <w:webHidden/>
          </w:rPr>
          <w:fldChar w:fldCharType="begin"/>
        </w:r>
        <w:r>
          <w:rPr>
            <w:noProof/>
            <w:webHidden/>
          </w:rPr>
          <w:instrText xml:space="preserve"> PAGEREF _Toc76630268 \h </w:instrText>
        </w:r>
        <w:r>
          <w:rPr>
            <w:noProof/>
            <w:webHidden/>
          </w:rPr>
        </w:r>
        <w:r>
          <w:rPr>
            <w:noProof/>
            <w:webHidden/>
          </w:rPr>
          <w:fldChar w:fldCharType="separate"/>
        </w:r>
        <w:r>
          <w:rPr>
            <w:noProof/>
            <w:webHidden/>
          </w:rPr>
          <w:t>36</w:t>
        </w:r>
        <w:r>
          <w:rPr>
            <w:noProof/>
            <w:webHidden/>
          </w:rPr>
          <w:fldChar w:fldCharType="end"/>
        </w:r>
      </w:hyperlink>
    </w:p>
    <w:p w14:paraId="05BE2F3E" w14:textId="603E056A" w:rsidR="00D772BE" w:rsidRDefault="00D772BE">
      <w:pPr>
        <w:pStyle w:val="TOC2"/>
        <w:tabs>
          <w:tab w:val="right" w:leader="dot" w:pos="9016"/>
        </w:tabs>
        <w:rPr>
          <w:rFonts w:eastAsiaTheme="minorEastAsia"/>
          <w:b w:val="0"/>
          <w:bCs w:val="0"/>
          <w:noProof/>
          <w:lang w:val="en-GB" w:eastAsia="en-GB"/>
        </w:rPr>
      </w:pPr>
      <w:hyperlink w:anchor="_Toc76630269" w:history="1">
        <w:r w:rsidRPr="00950457">
          <w:rPr>
            <w:rStyle w:val="Hyperlink"/>
            <w:noProof/>
          </w:rPr>
          <w:t>5.1 Example of Receipt</w:t>
        </w:r>
        <w:r>
          <w:rPr>
            <w:noProof/>
            <w:webHidden/>
          </w:rPr>
          <w:tab/>
        </w:r>
        <w:r>
          <w:rPr>
            <w:noProof/>
            <w:webHidden/>
          </w:rPr>
          <w:fldChar w:fldCharType="begin"/>
        </w:r>
        <w:r>
          <w:rPr>
            <w:noProof/>
            <w:webHidden/>
          </w:rPr>
          <w:instrText xml:space="preserve"> PAGEREF _Toc76630269 \h </w:instrText>
        </w:r>
        <w:r>
          <w:rPr>
            <w:noProof/>
            <w:webHidden/>
          </w:rPr>
        </w:r>
        <w:r>
          <w:rPr>
            <w:noProof/>
            <w:webHidden/>
          </w:rPr>
          <w:fldChar w:fldCharType="separate"/>
        </w:r>
        <w:r>
          <w:rPr>
            <w:noProof/>
            <w:webHidden/>
          </w:rPr>
          <w:t>36</w:t>
        </w:r>
        <w:r>
          <w:rPr>
            <w:noProof/>
            <w:webHidden/>
          </w:rPr>
          <w:fldChar w:fldCharType="end"/>
        </w:r>
      </w:hyperlink>
    </w:p>
    <w:p w14:paraId="6C271FC2" w14:textId="283273E6" w:rsidR="00D772BE" w:rsidRDefault="00D772BE">
      <w:pPr>
        <w:pStyle w:val="TOC2"/>
        <w:tabs>
          <w:tab w:val="right" w:leader="dot" w:pos="9016"/>
        </w:tabs>
        <w:rPr>
          <w:rFonts w:eastAsiaTheme="minorEastAsia"/>
          <w:b w:val="0"/>
          <w:bCs w:val="0"/>
          <w:noProof/>
          <w:lang w:val="en-GB" w:eastAsia="en-GB"/>
        </w:rPr>
      </w:pPr>
      <w:hyperlink w:anchor="_Toc76630270" w:history="1">
        <w:r w:rsidRPr="00950457">
          <w:rPr>
            <w:rStyle w:val="Hyperlink"/>
            <w:noProof/>
          </w:rPr>
          <w:t>5.2 Data Extraction from Receipt</w:t>
        </w:r>
        <w:r>
          <w:rPr>
            <w:noProof/>
            <w:webHidden/>
          </w:rPr>
          <w:tab/>
        </w:r>
        <w:r>
          <w:rPr>
            <w:noProof/>
            <w:webHidden/>
          </w:rPr>
          <w:fldChar w:fldCharType="begin"/>
        </w:r>
        <w:r>
          <w:rPr>
            <w:noProof/>
            <w:webHidden/>
          </w:rPr>
          <w:instrText xml:space="preserve"> PAGEREF _Toc76630270 \h </w:instrText>
        </w:r>
        <w:r>
          <w:rPr>
            <w:noProof/>
            <w:webHidden/>
          </w:rPr>
        </w:r>
        <w:r>
          <w:rPr>
            <w:noProof/>
            <w:webHidden/>
          </w:rPr>
          <w:fldChar w:fldCharType="separate"/>
        </w:r>
        <w:r>
          <w:rPr>
            <w:noProof/>
            <w:webHidden/>
          </w:rPr>
          <w:t>37</w:t>
        </w:r>
        <w:r>
          <w:rPr>
            <w:noProof/>
            <w:webHidden/>
          </w:rPr>
          <w:fldChar w:fldCharType="end"/>
        </w:r>
      </w:hyperlink>
    </w:p>
    <w:p w14:paraId="33FA4532" w14:textId="48CD6089" w:rsidR="00D772BE" w:rsidRDefault="00D772BE">
      <w:pPr>
        <w:pStyle w:val="TOC3"/>
        <w:tabs>
          <w:tab w:val="right" w:leader="dot" w:pos="9016"/>
        </w:tabs>
        <w:rPr>
          <w:rFonts w:eastAsiaTheme="minorEastAsia"/>
          <w:noProof/>
          <w:sz w:val="22"/>
          <w:szCs w:val="22"/>
          <w:lang w:val="en-GB" w:eastAsia="en-GB"/>
        </w:rPr>
      </w:pPr>
      <w:hyperlink w:anchor="_Toc76630271" w:history="1">
        <w:r w:rsidRPr="00950457">
          <w:rPr>
            <w:rStyle w:val="Hyperlink"/>
            <w:noProof/>
          </w:rPr>
          <w:t>5.2.1 Product Description</w:t>
        </w:r>
        <w:r>
          <w:rPr>
            <w:noProof/>
            <w:webHidden/>
          </w:rPr>
          <w:tab/>
        </w:r>
        <w:r>
          <w:rPr>
            <w:noProof/>
            <w:webHidden/>
          </w:rPr>
          <w:fldChar w:fldCharType="begin"/>
        </w:r>
        <w:r>
          <w:rPr>
            <w:noProof/>
            <w:webHidden/>
          </w:rPr>
          <w:instrText xml:space="preserve"> PAGEREF _Toc76630271 \h </w:instrText>
        </w:r>
        <w:r>
          <w:rPr>
            <w:noProof/>
            <w:webHidden/>
          </w:rPr>
        </w:r>
        <w:r>
          <w:rPr>
            <w:noProof/>
            <w:webHidden/>
          </w:rPr>
          <w:fldChar w:fldCharType="separate"/>
        </w:r>
        <w:r>
          <w:rPr>
            <w:noProof/>
            <w:webHidden/>
          </w:rPr>
          <w:t>37</w:t>
        </w:r>
        <w:r>
          <w:rPr>
            <w:noProof/>
            <w:webHidden/>
          </w:rPr>
          <w:fldChar w:fldCharType="end"/>
        </w:r>
      </w:hyperlink>
    </w:p>
    <w:p w14:paraId="233D6269" w14:textId="5B0A4CEF" w:rsidR="00D772BE" w:rsidRDefault="00D772BE">
      <w:pPr>
        <w:pStyle w:val="TOC3"/>
        <w:tabs>
          <w:tab w:val="right" w:leader="dot" w:pos="9016"/>
        </w:tabs>
        <w:rPr>
          <w:rFonts w:eastAsiaTheme="minorEastAsia"/>
          <w:noProof/>
          <w:sz w:val="22"/>
          <w:szCs w:val="22"/>
          <w:lang w:val="en-GB" w:eastAsia="en-GB"/>
        </w:rPr>
      </w:pPr>
      <w:hyperlink w:anchor="_Toc76630272" w:history="1">
        <w:r w:rsidRPr="00950457">
          <w:rPr>
            <w:rStyle w:val="Hyperlink"/>
            <w:noProof/>
          </w:rPr>
          <w:t>5.2.2 Company Name</w:t>
        </w:r>
        <w:r>
          <w:rPr>
            <w:noProof/>
            <w:webHidden/>
          </w:rPr>
          <w:tab/>
        </w:r>
        <w:r>
          <w:rPr>
            <w:noProof/>
            <w:webHidden/>
          </w:rPr>
          <w:fldChar w:fldCharType="begin"/>
        </w:r>
        <w:r>
          <w:rPr>
            <w:noProof/>
            <w:webHidden/>
          </w:rPr>
          <w:instrText xml:space="preserve"> PAGEREF _Toc76630272 \h </w:instrText>
        </w:r>
        <w:r>
          <w:rPr>
            <w:noProof/>
            <w:webHidden/>
          </w:rPr>
        </w:r>
        <w:r>
          <w:rPr>
            <w:noProof/>
            <w:webHidden/>
          </w:rPr>
          <w:fldChar w:fldCharType="separate"/>
        </w:r>
        <w:r>
          <w:rPr>
            <w:noProof/>
            <w:webHidden/>
          </w:rPr>
          <w:t>37</w:t>
        </w:r>
        <w:r>
          <w:rPr>
            <w:noProof/>
            <w:webHidden/>
          </w:rPr>
          <w:fldChar w:fldCharType="end"/>
        </w:r>
      </w:hyperlink>
    </w:p>
    <w:p w14:paraId="04F5286B" w14:textId="2329CF73" w:rsidR="00D772BE" w:rsidRDefault="00D772BE">
      <w:pPr>
        <w:pStyle w:val="TOC3"/>
        <w:tabs>
          <w:tab w:val="right" w:leader="dot" w:pos="9016"/>
        </w:tabs>
        <w:rPr>
          <w:rFonts w:eastAsiaTheme="minorEastAsia"/>
          <w:noProof/>
          <w:sz w:val="22"/>
          <w:szCs w:val="22"/>
          <w:lang w:val="en-GB" w:eastAsia="en-GB"/>
        </w:rPr>
      </w:pPr>
      <w:hyperlink w:anchor="_Toc76630273" w:history="1">
        <w:r w:rsidRPr="00950457">
          <w:rPr>
            <w:rStyle w:val="Hyperlink"/>
            <w:noProof/>
          </w:rPr>
          <w:t>5.2.3 Serial Number</w:t>
        </w:r>
        <w:r>
          <w:rPr>
            <w:noProof/>
            <w:webHidden/>
          </w:rPr>
          <w:tab/>
        </w:r>
        <w:r>
          <w:rPr>
            <w:noProof/>
            <w:webHidden/>
          </w:rPr>
          <w:fldChar w:fldCharType="begin"/>
        </w:r>
        <w:r>
          <w:rPr>
            <w:noProof/>
            <w:webHidden/>
          </w:rPr>
          <w:instrText xml:space="preserve"> PAGEREF _Toc76630273 \h </w:instrText>
        </w:r>
        <w:r>
          <w:rPr>
            <w:noProof/>
            <w:webHidden/>
          </w:rPr>
        </w:r>
        <w:r>
          <w:rPr>
            <w:noProof/>
            <w:webHidden/>
          </w:rPr>
          <w:fldChar w:fldCharType="separate"/>
        </w:r>
        <w:r>
          <w:rPr>
            <w:noProof/>
            <w:webHidden/>
          </w:rPr>
          <w:t>38</w:t>
        </w:r>
        <w:r>
          <w:rPr>
            <w:noProof/>
            <w:webHidden/>
          </w:rPr>
          <w:fldChar w:fldCharType="end"/>
        </w:r>
      </w:hyperlink>
    </w:p>
    <w:p w14:paraId="4C1C5548" w14:textId="1BED82EF" w:rsidR="00D772BE" w:rsidRDefault="00D772BE">
      <w:pPr>
        <w:pStyle w:val="TOC2"/>
        <w:tabs>
          <w:tab w:val="right" w:leader="dot" w:pos="9016"/>
        </w:tabs>
        <w:rPr>
          <w:rFonts w:eastAsiaTheme="minorEastAsia"/>
          <w:b w:val="0"/>
          <w:bCs w:val="0"/>
          <w:noProof/>
          <w:lang w:val="en-GB" w:eastAsia="en-GB"/>
        </w:rPr>
      </w:pPr>
      <w:hyperlink w:anchor="_Toc76630274" w:history="1">
        <w:r w:rsidRPr="00950457">
          <w:rPr>
            <w:rStyle w:val="Hyperlink"/>
            <w:noProof/>
          </w:rPr>
          <w:t>5.3 Example of CSV Column Headers</w:t>
        </w:r>
        <w:r>
          <w:rPr>
            <w:noProof/>
            <w:webHidden/>
          </w:rPr>
          <w:tab/>
        </w:r>
        <w:r>
          <w:rPr>
            <w:noProof/>
            <w:webHidden/>
          </w:rPr>
          <w:fldChar w:fldCharType="begin"/>
        </w:r>
        <w:r>
          <w:rPr>
            <w:noProof/>
            <w:webHidden/>
          </w:rPr>
          <w:instrText xml:space="preserve"> PAGEREF _Toc76630274 \h </w:instrText>
        </w:r>
        <w:r>
          <w:rPr>
            <w:noProof/>
            <w:webHidden/>
          </w:rPr>
        </w:r>
        <w:r>
          <w:rPr>
            <w:noProof/>
            <w:webHidden/>
          </w:rPr>
          <w:fldChar w:fldCharType="separate"/>
        </w:r>
        <w:r>
          <w:rPr>
            <w:noProof/>
            <w:webHidden/>
          </w:rPr>
          <w:t>38</w:t>
        </w:r>
        <w:r>
          <w:rPr>
            <w:noProof/>
            <w:webHidden/>
          </w:rPr>
          <w:fldChar w:fldCharType="end"/>
        </w:r>
      </w:hyperlink>
    </w:p>
    <w:p w14:paraId="76007EC6" w14:textId="0E4CF67A" w:rsidR="00D772BE" w:rsidRDefault="00D772BE">
      <w:pPr>
        <w:pStyle w:val="TOC3"/>
        <w:tabs>
          <w:tab w:val="right" w:leader="dot" w:pos="9016"/>
        </w:tabs>
        <w:rPr>
          <w:rFonts w:eastAsiaTheme="minorEastAsia"/>
          <w:noProof/>
          <w:sz w:val="22"/>
          <w:szCs w:val="22"/>
          <w:lang w:val="en-GB" w:eastAsia="en-GB"/>
        </w:rPr>
      </w:pPr>
      <w:hyperlink w:anchor="_Toc76630275" w:history="1">
        <w:r w:rsidRPr="00950457">
          <w:rPr>
            <w:rStyle w:val="Hyperlink"/>
            <w:noProof/>
            <w:lang w:val="en-GB" w:eastAsia="en-GB"/>
          </w:rPr>
          <w:t>5.3.1 Configuration Item ID [updates only]</w:t>
        </w:r>
        <w:r>
          <w:rPr>
            <w:noProof/>
            <w:webHidden/>
          </w:rPr>
          <w:tab/>
        </w:r>
        <w:r>
          <w:rPr>
            <w:noProof/>
            <w:webHidden/>
          </w:rPr>
          <w:fldChar w:fldCharType="begin"/>
        </w:r>
        <w:r>
          <w:rPr>
            <w:noProof/>
            <w:webHidden/>
          </w:rPr>
          <w:instrText xml:space="preserve"> PAGEREF _Toc76630275 \h </w:instrText>
        </w:r>
        <w:r>
          <w:rPr>
            <w:noProof/>
            <w:webHidden/>
          </w:rPr>
        </w:r>
        <w:r>
          <w:rPr>
            <w:noProof/>
            <w:webHidden/>
          </w:rPr>
          <w:fldChar w:fldCharType="separate"/>
        </w:r>
        <w:r>
          <w:rPr>
            <w:noProof/>
            <w:webHidden/>
          </w:rPr>
          <w:t>39</w:t>
        </w:r>
        <w:r>
          <w:rPr>
            <w:noProof/>
            <w:webHidden/>
          </w:rPr>
          <w:fldChar w:fldCharType="end"/>
        </w:r>
      </w:hyperlink>
    </w:p>
    <w:p w14:paraId="0C0C670C" w14:textId="7911861D" w:rsidR="00D772BE" w:rsidRDefault="00D772BE">
      <w:pPr>
        <w:pStyle w:val="TOC3"/>
        <w:tabs>
          <w:tab w:val="right" w:leader="dot" w:pos="9016"/>
        </w:tabs>
        <w:rPr>
          <w:rFonts w:eastAsiaTheme="minorEastAsia"/>
          <w:noProof/>
          <w:sz w:val="22"/>
          <w:szCs w:val="22"/>
          <w:lang w:val="en-GB" w:eastAsia="en-GB"/>
        </w:rPr>
      </w:pPr>
      <w:hyperlink w:anchor="_Toc76630276" w:history="1">
        <w:r w:rsidRPr="00950457">
          <w:rPr>
            <w:rStyle w:val="Hyperlink"/>
            <w:noProof/>
          </w:rPr>
          <w:t>5.3.2 Reference Name</w:t>
        </w:r>
        <w:r>
          <w:rPr>
            <w:noProof/>
            <w:webHidden/>
          </w:rPr>
          <w:tab/>
        </w:r>
        <w:r>
          <w:rPr>
            <w:noProof/>
            <w:webHidden/>
          </w:rPr>
          <w:fldChar w:fldCharType="begin"/>
        </w:r>
        <w:r>
          <w:rPr>
            <w:noProof/>
            <w:webHidden/>
          </w:rPr>
          <w:instrText xml:space="preserve"> PAGEREF _Toc76630276 \h </w:instrText>
        </w:r>
        <w:r>
          <w:rPr>
            <w:noProof/>
            <w:webHidden/>
          </w:rPr>
        </w:r>
        <w:r>
          <w:rPr>
            <w:noProof/>
            <w:webHidden/>
          </w:rPr>
          <w:fldChar w:fldCharType="separate"/>
        </w:r>
        <w:r>
          <w:rPr>
            <w:noProof/>
            <w:webHidden/>
          </w:rPr>
          <w:t>39</w:t>
        </w:r>
        <w:r>
          <w:rPr>
            <w:noProof/>
            <w:webHidden/>
          </w:rPr>
          <w:fldChar w:fldCharType="end"/>
        </w:r>
      </w:hyperlink>
    </w:p>
    <w:p w14:paraId="52D9E73D" w14:textId="60DF1244" w:rsidR="00D772BE" w:rsidRDefault="00D772BE">
      <w:pPr>
        <w:pStyle w:val="TOC3"/>
        <w:tabs>
          <w:tab w:val="right" w:leader="dot" w:pos="9016"/>
        </w:tabs>
        <w:rPr>
          <w:rFonts w:eastAsiaTheme="minorEastAsia"/>
          <w:noProof/>
          <w:sz w:val="22"/>
          <w:szCs w:val="22"/>
          <w:lang w:val="en-GB" w:eastAsia="en-GB"/>
        </w:rPr>
      </w:pPr>
      <w:hyperlink w:anchor="_Toc76630277" w:history="1">
        <w:r w:rsidRPr="00950457">
          <w:rPr>
            <w:rStyle w:val="Hyperlink"/>
            <w:noProof/>
          </w:rPr>
          <w:t xml:space="preserve">5.3.3 </w:t>
        </w:r>
        <w:r w:rsidRPr="00950457">
          <w:rPr>
            <w:rStyle w:val="Hyperlink"/>
            <w:noProof/>
            <w:lang w:val="en-GB" w:eastAsia="en-GB"/>
          </w:rPr>
          <w:t>[required] Install Date</w:t>
        </w:r>
        <w:r>
          <w:rPr>
            <w:noProof/>
            <w:webHidden/>
          </w:rPr>
          <w:tab/>
        </w:r>
        <w:r>
          <w:rPr>
            <w:noProof/>
            <w:webHidden/>
          </w:rPr>
          <w:fldChar w:fldCharType="begin"/>
        </w:r>
        <w:r>
          <w:rPr>
            <w:noProof/>
            <w:webHidden/>
          </w:rPr>
          <w:instrText xml:space="preserve"> PAGEREF _Toc76630277 \h </w:instrText>
        </w:r>
        <w:r>
          <w:rPr>
            <w:noProof/>
            <w:webHidden/>
          </w:rPr>
        </w:r>
        <w:r>
          <w:rPr>
            <w:noProof/>
            <w:webHidden/>
          </w:rPr>
          <w:fldChar w:fldCharType="separate"/>
        </w:r>
        <w:r>
          <w:rPr>
            <w:noProof/>
            <w:webHidden/>
          </w:rPr>
          <w:t>39</w:t>
        </w:r>
        <w:r>
          <w:rPr>
            <w:noProof/>
            <w:webHidden/>
          </w:rPr>
          <w:fldChar w:fldCharType="end"/>
        </w:r>
      </w:hyperlink>
    </w:p>
    <w:p w14:paraId="0C88EBA0" w14:textId="1D0779B2" w:rsidR="00D772BE" w:rsidRDefault="00D772BE">
      <w:pPr>
        <w:pStyle w:val="TOC2"/>
        <w:tabs>
          <w:tab w:val="right" w:leader="dot" w:pos="9016"/>
        </w:tabs>
        <w:rPr>
          <w:rFonts w:eastAsiaTheme="minorEastAsia"/>
          <w:b w:val="0"/>
          <w:bCs w:val="0"/>
          <w:noProof/>
          <w:lang w:val="en-GB" w:eastAsia="en-GB"/>
        </w:rPr>
      </w:pPr>
      <w:hyperlink w:anchor="_Toc76630278" w:history="1">
        <w:r w:rsidRPr="00950457">
          <w:rPr>
            <w:rStyle w:val="Hyperlink"/>
            <w:noProof/>
          </w:rPr>
          <w:t>5.4 Design Patterns in Receipt</w:t>
        </w:r>
        <w:r>
          <w:rPr>
            <w:noProof/>
            <w:webHidden/>
          </w:rPr>
          <w:tab/>
        </w:r>
        <w:r>
          <w:rPr>
            <w:noProof/>
            <w:webHidden/>
          </w:rPr>
          <w:fldChar w:fldCharType="begin"/>
        </w:r>
        <w:r>
          <w:rPr>
            <w:noProof/>
            <w:webHidden/>
          </w:rPr>
          <w:instrText xml:space="preserve"> PAGEREF _Toc76630278 \h </w:instrText>
        </w:r>
        <w:r>
          <w:rPr>
            <w:noProof/>
            <w:webHidden/>
          </w:rPr>
        </w:r>
        <w:r>
          <w:rPr>
            <w:noProof/>
            <w:webHidden/>
          </w:rPr>
          <w:fldChar w:fldCharType="separate"/>
        </w:r>
        <w:r>
          <w:rPr>
            <w:noProof/>
            <w:webHidden/>
          </w:rPr>
          <w:t>39</w:t>
        </w:r>
        <w:r>
          <w:rPr>
            <w:noProof/>
            <w:webHidden/>
          </w:rPr>
          <w:fldChar w:fldCharType="end"/>
        </w:r>
      </w:hyperlink>
    </w:p>
    <w:p w14:paraId="7BC41224" w14:textId="083D6285" w:rsidR="00D772BE" w:rsidRDefault="00D772BE">
      <w:pPr>
        <w:pStyle w:val="TOC3"/>
        <w:tabs>
          <w:tab w:val="right" w:leader="dot" w:pos="9016"/>
        </w:tabs>
        <w:rPr>
          <w:rFonts w:eastAsiaTheme="minorEastAsia"/>
          <w:noProof/>
          <w:sz w:val="22"/>
          <w:szCs w:val="22"/>
          <w:lang w:val="en-GB" w:eastAsia="en-GB"/>
        </w:rPr>
      </w:pPr>
      <w:hyperlink w:anchor="_Toc76630279" w:history="1">
        <w:r w:rsidRPr="00950457">
          <w:rPr>
            <w:rStyle w:val="Hyperlink"/>
            <w:noProof/>
          </w:rPr>
          <w:t>5.4.1 Serial Number Pattern</w:t>
        </w:r>
        <w:r>
          <w:rPr>
            <w:noProof/>
            <w:webHidden/>
          </w:rPr>
          <w:tab/>
        </w:r>
        <w:r>
          <w:rPr>
            <w:noProof/>
            <w:webHidden/>
          </w:rPr>
          <w:fldChar w:fldCharType="begin"/>
        </w:r>
        <w:r>
          <w:rPr>
            <w:noProof/>
            <w:webHidden/>
          </w:rPr>
          <w:instrText xml:space="preserve"> PAGEREF _Toc76630279 \h </w:instrText>
        </w:r>
        <w:r>
          <w:rPr>
            <w:noProof/>
            <w:webHidden/>
          </w:rPr>
        </w:r>
        <w:r>
          <w:rPr>
            <w:noProof/>
            <w:webHidden/>
          </w:rPr>
          <w:fldChar w:fldCharType="separate"/>
        </w:r>
        <w:r>
          <w:rPr>
            <w:noProof/>
            <w:webHidden/>
          </w:rPr>
          <w:t>39</w:t>
        </w:r>
        <w:r>
          <w:rPr>
            <w:noProof/>
            <w:webHidden/>
          </w:rPr>
          <w:fldChar w:fldCharType="end"/>
        </w:r>
      </w:hyperlink>
    </w:p>
    <w:p w14:paraId="2BF8F80C" w14:textId="0DE051CC" w:rsidR="00D772BE" w:rsidRDefault="00D772BE">
      <w:pPr>
        <w:pStyle w:val="TOC3"/>
        <w:tabs>
          <w:tab w:val="right" w:leader="dot" w:pos="9016"/>
        </w:tabs>
        <w:rPr>
          <w:rFonts w:eastAsiaTheme="minorEastAsia"/>
          <w:noProof/>
          <w:sz w:val="22"/>
          <w:szCs w:val="22"/>
          <w:lang w:val="en-GB" w:eastAsia="en-GB"/>
        </w:rPr>
      </w:pPr>
      <w:hyperlink w:anchor="_Toc76630280" w:history="1">
        <w:r w:rsidRPr="00950457">
          <w:rPr>
            <w:rStyle w:val="Hyperlink"/>
            <w:noProof/>
          </w:rPr>
          <w:t>5.4.2 @ Symbol Pattern</w:t>
        </w:r>
        <w:r>
          <w:rPr>
            <w:noProof/>
            <w:webHidden/>
          </w:rPr>
          <w:tab/>
        </w:r>
        <w:r>
          <w:rPr>
            <w:noProof/>
            <w:webHidden/>
          </w:rPr>
          <w:fldChar w:fldCharType="begin"/>
        </w:r>
        <w:r>
          <w:rPr>
            <w:noProof/>
            <w:webHidden/>
          </w:rPr>
          <w:instrText xml:space="preserve"> PAGEREF _Toc76630280 \h </w:instrText>
        </w:r>
        <w:r>
          <w:rPr>
            <w:noProof/>
            <w:webHidden/>
          </w:rPr>
        </w:r>
        <w:r>
          <w:rPr>
            <w:noProof/>
            <w:webHidden/>
          </w:rPr>
          <w:fldChar w:fldCharType="separate"/>
        </w:r>
        <w:r>
          <w:rPr>
            <w:noProof/>
            <w:webHidden/>
          </w:rPr>
          <w:t>41</w:t>
        </w:r>
        <w:r>
          <w:rPr>
            <w:noProof/>
            <w:webHidden/>
          </w:rPr>
          <w:fldChar w:fldCharType="end"/>
        </w:r>
      </w:hyperlink>
    </w:p>
    <w:p w14:paraId="0950BFB3" w14:textId="73433454" w:rsidR="00D772BE" w:rsidRDefault="00D772BE">
      <w:pPr>
        <w:pStyle w:val="TOC3"/>
        <w:tabs>
          <w:tab w:val="right" w:leader="dot" w:pos="9016"/>
        </w:tabs>
        <w:rPr>
          <w:rFonts w:eastAsiaTheme="minorEastAsia"/>
          <w:noProof/>
          <w:sz w:val="22"/>
          <w:szCs w:val="22"/>
          <w:lang w:val="en-GB" w:eastAsia="en-GB"/>
        </w:rPr>
      </w:pPr>
      <w:hyperlink w:anchor="_Toc76630281" w:history="1">
        <w:r w:rsidRPr="00950457">
          <w:rPr>
            <w:rStyle w:val="Hyperlink"/>
            <w:noProof/>
          </w:rPr>
          <w:t>5.4.3 Two Line Entry Patterns</w:t>
        </w:r>
        <w:r>
          <w:rPr>
            <w:noProof/>
            <w:webHidden/>
          </w:rPr>
          <w:tab/>
        </w:r>
        <w:r>
          <w:rPr>
            <w:noProof/>
            <w:webHidden/>
          </w:rPr>
          <w:fldChar w:fldCharType="begin"/>
        </w:r>
        <w:r>
          <w:rPr>
            <w:noProof/>
            <w:webHidden/>
          </w:rPr>
          <w:instrText xml:space="preserve"> PAGEREF _Toc76630281 \h </w:instrText>
        </w:r>
        <w:r>
          <w:rPr>
            <w:noProof/>
            <w:webHidden/>
          </w:rPr>
        </w:r>
        <w:r>
          <w:rPr>
            <w:noProof/>
            <w:webHidden/>
          </w:rPr>
          <w:fldChar w:fldCharType="separate"/>
        </w:r>
        <w:r>
          <w:rPr>
            <w:noProof/>
            <w:webHidden/>
          </w:rPr>
          <w:t>42</w:t>
        </w:r>
        <w:r>
          <w:rPr>
            <w:noProof/>
            <w:webHidden/>
          </w:rPr>
          <w:fldChar w:fldCharType="end"/>
        </w:r>
      </w:hyperlink>
    </w:p>
    <w:p w14:paraId="79D6F99C" w14:textId="7EB9B66B" w:rsidR="00D772BE" w:rsidRDefault="00D772BE">
      <w:pPr>
        <w:pStyle w:val="TOC3"/>
        <w:tabs>
          <w:tab w:val="left" w:pos="1200"/>
          <w:tab w:val="right" w:leader="dot" w:pos="9016"/>
        </w:tabs>
        <w:rPr>
          <w:rFonts w:eastAsiaTheme="minorEastAsia"/>
          <w:noProof/>
          <w:sz w:val="22"/>
          <w:szCs w:val="22"/>
          <w:lang w:val="en-GB" w:eastAsia="en-GB"/>
        </w:rPr>
      </w:pPr>
      <w:hyperlink w:anchor="_Toc76630282" w:history="1">
        <w:r w:rsidRPr="00950457">
          <w:rPr>
            <w:rStyle w:val="Hyperlink"/>
            <w:noProof/>
          </w:rPr>
          <w:t>5.4.4</w:t>
        </w:r>
        <w:r>
          <w:rPr>
            <w:rFonts w:eastAsiaTheme="minorEastAsia"/>
            <w:noProof/>
            <w:sz w:val="22"/>
            <w:szCs w:val="22"/>
            <w:lang w:val="en-GB" w:eastAsia="en-GB"/>
          </w:rPr>
          <w:tab/>
        </w:r>
        <w:r w:rsidRPr="00950457">
          <w:rPr>
            <w:rStyle w:val="Hyperlink"/>
            <w:noProof/>
          </w:rPr>
          <w:t>Single Line Entry</w:t>
        </w:r>
        <w:r>
          <w:rPr>
            <w:noProof/>
            <w:webHidden/>
          </w:rPr>
          <w:tab/>
        </w:r>
        <w:r>
          <w:rPr>
            <w:noProof/>
            <w:webHidden/>
          </w:rPr>
          <w:fldChar w:fldCharType="begin"/>
        </w:r>
        <w:r>
          <w:rPr>
            <w:noProof/>
            <w:webHidden/>
          </w:rPr>
          <w:instrText xml:space="preserve"> PAGEREF _Toc76630282 \h </w:instrText>
        </w:r>
        <w:r>
          <w:rPr>
            <w:noProof/>
            <w:webHidden/>
          </w:rPr>
        </w:r>
        <w:r>
          <w:rPr>
            <w:noProof/>
            <w:webHidden/>
          </w:rPr>
          <w:fldChar w:fldCharType="separate"/>
        </w:r>
        <w:r>
          <w:rPr>
            <w:noProof/>
            <w:webHidden/>
          </w:rPr>
          <w:t>42</w:t>
        </w:r>
        <w:r>
          <w:rPr>
            <w:noProof/>
            <w:webHidden/>
          </w:rPr>
          <w:fldChar w:fldCharType="end"/>
        </w:r>
      </w:hyperlink>
    </w:p>
    <w:p w14:paraId="4732CFBB" w14:textId="0981D75B" w:rsidR="00D772BE" w:rsidRDefault="00D772BE">
      <w:pPr>
        <w:pStyle w:val="TOC2"/>
        <w:tabs>
          <w:tab w:val="left" w:pos="600"/>
          <w:tab w:val="right" w:leader="dot" w:pos="9016"/>
        </w:tabs>
        <w:rPr>
          <w:rFonts w:eastAsiaTheme="minorEastAsia"/>
          <w:b w:val="0"/>
          <w:bCs w:val="0"/>
          <w:noProof/>
          <w:lang w:val="en-GB" w:eastAsia="en-GB"/>
        </w:rPr>
      </w:pPr>
      <w:hyperlink w:anchor="_Toc76630283" w:history="1">
        <w:r w:rsidRPr="00950457">
          <w:rPr>
            <w:rStyle w:val="Hyperlink"/>
            <w:noProof/>
          </w:rPr>
          <w:t>6</w:t>
        </w:r>
        <w:r>
          <w:rPr>
            <w:rFonts w:eastAsiaTheme="minorEastAsia"/>
            <w:b w:val="0"/>
            <w:bCs w:val="0"/>
            <w:noProof/>
            <w:lang w:val="en-GB" w:eastAsia="en-GB"/>
          </w:rPr>
          <w:tab/>
        </w:r>
        <w:r w:rsidRPr="00950457">
          <w:rPr>
            <w:rStyle w:val="Hyperlink"/>
            <w:noProof/>
          </w:rPr>
          <w:t>Handling Refunds</w:t>
        </w:r>
        <w:r>
          <w:rPr>
            <w:noProof/>
            <w:webHidden/>
          </w:rPr>
          <w:tab/>
        </w:r>
        <w:r>
          <w:rPr>
            <w:noProof/>
            <w:webHidden/>
          </w:rPr>
          <w:fldChar w:fldCharType="begin"/>
        </w:r>
        <w:r>
          <w:rPr>
            <w:noProof/>
            <w:webHidden/>
          </w:rPr>
          <w:instrText xml:space="preserve"> PAGEREF _Toc76630283 \h </w:instrText>
        </w:r>
        <w:r>
          <w:rPr>
            <w:noProof/>
            <w:webHidden/>
          </w:rPr>
        </w:r>
        <w:r>
          <w:rPr>
            <w:noProof/>
            <w:webHidden/>
          </w:rPr>
          <w:fldChar w:fldCharType="separate"/>
        </w:r>
        <w:r>
          <w:rPr>
            <w:noProof/>
            <w:webHidden/>
          </w:rPr>
          <w:t>44</w:t>
        </w:r>
        <w:r>
          <w:rPr>
            <w:noProof/>
            <w:webHidden/>
          </w:rPr>
          <w:fldChar w:fldCharType="end"/>
        </w:r>
      </w:hyperlink>
    </w:p>
    <w:p w14:paraId="03580EBB" w14:textId="2E90B899" w:rsidR="00D772BE" w:rsidRDefault="00D772BE">
      <w:pPr>
        <w:pStyle w:val="TOC3"/>
        <w:tabs>
          <w:tab w:val="right" w:leader="dot" w:pos="9016"/>
        </w:tabs>
        <w:rPr>
          <w:rFonts w:eastAsiaTheme="minorEastAsia"/>
          <w:noProof/>
          <w:sz w:val="22"/>
          <w:szCs w:val="22"/>
          <w:lang w:val="en-GB" w:eastAsia="en-GB"/>
        </w:rPr>
      </w:pPr>
      <w:hyperlink w:anchor="_Toc76630284" w:history="1">
        <w:r w:rsidRPr="00950457">
          <w:rPr>
            <w:rStyle w:val="Hyperlink"/>
            <w:noProof/>
          </w:rPr>
          <w:t>6.1 Error In Handling Refund</w:t>
        </w:r>
        <w:r>
          <w:rPr>
            <w:noProof/>
            <w:webHidden/>
          </w:rPr>
          <w:tab/>
        </w:r>
        <w:r>
          <w:rPr>
            <w:noProof/>
            <w:webHidden/>
          </w:rPr>
          <w:fldChar w:fldCharType="begin"/>
        </w:r>
        <w:r>
          <w:rPr>
            <w:noProof/>
            <w:webHidden/>
          </w:rPr>
          <w:instrText xml:space="preserve"> PAGEREF _Toc76630284 \h </w:instrText>
        </w:r>
        <w:r>
          <w:rPr>
            <w:noProof/>
            <w:webHidden/>
          </w:rPr>
        </w:r>
        <w:r>
          <w:rPr>
            <w:noProof/>
            <w:webHidden/>
          </w:rPr>
          <w:fldChar w:fldCharType="separate"/>
        </w:r>
        <w:r>
          <w:rPr>
            <w:noProof/>
            <w:webHidden/>
          </w:rPr>
          <w:t>48</w:t>
        </w:r>
        <w:r>
          <w:rPr>
            <w:noProof/>
            <w:webHidden/>
          </w:rPr>
          <w:fldChar w:fldCharType="end"/>
        </w:r>
      </w:hyperlink>
    </w:p>
    <w:p w14:paraId="6439CE95" w14:textId="19124CEB" w:rsidR="00D772BE" w:rsidRDefault="00D772BE">
      <w:pPr>
        <w:pStyle w:val="TOC2"/>
        <w:tabs>
          <w:tab w:val="right" w:leader="dot" w:pos="9016"/>
        </w:tabs>
        <w:rPr>
          <w:rFonts w:eastAsiaTheme="minorEastAsia"/>
          <w:b w:val="0"/>
          <w:bCs w:val="0"/>
          <w:noProof/>
          <w:lang w:val="en-GB" w:eastAsia="en-GB"/>
        </w:rPr>
      </w:pPr>
      <w:hyperlink w:anchor="_Toc76630285" w:history="1">
        <w:r w:rsidRPr="00950457">
          <w:rPr>
            <w:rStyle w:val="Hyperlink"/>
            <w:noProof/>
          </w:rPr>
          <w:t>7 Handing Voided Items</w:t>
        </w:r>
        <w:r>
          <w:rPr>
            <w:noProof/>
            <w:webHidden/>
          </w:rPr>
          <w:tab/>
        </w:r>
        <w:r>
          <w:rPr>
            <w:noProof/>
            <w:webHidden/>
          </w:rPr>
          <w:fldChar w:fldCharType="begin"/>
        </w:r>
        <w:r>
          <w:rPr>
            <w:noProof/>
            <w:webHidden/>
          </w:rPr>
          <w:instrText xml:space="preserve"> PAGEREF _Toc76630285 \h </w:instrText>
        </w:r>
        <w:r>
          <w:rPr>
            <w:noProof/>
            <w:webHidden/>
          </w:rPr>
        </w:r>
        <w:r>
          <w:rPr>
            <w:noProof/>
            <w:webHidden/>
          </w:rPr>
          <w:fldChar w:fldCharType="separate"/>
        </w:r>
        <w:r>
          <w:rPr>
            <w:noProof/>
            <w:webHidden/>
          </w:rPr>
          <w:t>50</w:t>
        </w:r>
        <w:r>
          <w:rPr>
            <w:noProof/>
            <w:webHidden/>
          </w:rPr>
          <w:fldChar w:fldCharType="end"/>
        </w:r>
      </w:hyperlink>
    </w:p>
    <w:p w14:paraId="18B7223E" w14:textId="42DD5447" w:rsidR="00D772BE" w:rsidRDefault="00D772BE">
      <w:pPr>
        <w:pStyle w:val="TOC2"/>
        <w:tabs>
          <w:tab w:val="right" w:leader="dot" w:pos="9016"/>
        </w:tabs>
        <w:rPr>
          <w:rFonts w:eastAsiaTheme="minorEastAsia"/>
          <w:b w:val="0"/>
          <w:bCs w:val="0"/>
          <w:noProof/>
          <w:lang w:val="en-GB" w:eastAsia="en-GB"/>
        </w:rPr>
      </w:pPr>
      <w:hyperlink w:anchor="_Toc76630286" w:history="1">
        <w:r w:rsidRPr="00950457">
          <w:rPr>
            <w:rStyle w:val="Hyperlink"/>
            <w:noProof/>
          </w:rPr>
          <w:t>8 Exceptions and Error Handling.</w:t>
        </w:r>
        <w:r>
          <w:rPr>
            <w:noProof/>
            <w:webHidden/>
          </w:rPr>
          <w:tab/>
        </w:r>
        <w:r>
          <w:rPr>
            <w:noProof/>
            <w:webHidden/>
          </w:rPr>
          <w:fldChar w:fldCharType="begin"/>
        </w:r>
        <w:r>
          <w:rPr>
            <w:noProof/>
            <w:webHidden/>
          </w:rPr>
          <w:instrText xml:space="preserve"> PAGEREF _Toc76630286 \h </w:instrText>
        </w:r>
        <w:r>
          <w:rPr>
            <w:noProof/>
            <w:webHidden/>
          </w:rPr>
        </w:r>
        <w:r>
          <w:rPr>
            <w:noProof/>
            <w:webHidden/>
          </w:rPr>
          <w:fldChar w:fldCharType="separate"/>
        </w:r>
        <w:r>
          <w:rPr>
            <w:noProof/>
            <w:webHidden/>
          </w:rPr>
          <w:t>52</w:t>
        </w:r>
        <w:r>
          <w:rPr>
            <w:noProof/>
            <w:webHidden/>
          </w:rPr>
          <w:fldChar w:fldCharType="end"/>
        </w:r>
      </w:hyperlink>
    </w:p>
    <w:p w14:paraId="44A95E85" w14:textId="29ED42B2" w:rsidR="00D772BE" w:rsidRDefault="00D772BE">
      <w:pPr>
        <w:pStyle w:val="TOC2"/>
        <w:tabs>
          <w:tab w:val="right" w:leader="dot" w:pos="9016"/>
        </w:tabs>
        <w:rPr>
          <w:rFonts w:eastAsiaTheme="minorEastAsia"/>
          <w:b w:val="0"/>
          <w:bCs w:val="0"/>
          <w:noProof/>
          <w:lang w:val="en-GB" w:eastAsia="en-GB"/>
        </w:rPr>
      </w:pPr>
      <w:hyperlink w:anchor="_Toc76630287" w:history="1">
        <w:r w:rsidRPr="00950457">
          <w:rPr>
            <w:rStyle w:val="Hyperlink"/>
            <w:noProof/>
          </w:rPr>
          <w:t>9 Configurations</w:t>
        </w:r>
        <w:r>
          <w:rPr>
            <w:noProof/>
            <w:webHidden/>
          </w:rPr>
          <w:tab/>
        </w:r>
        <w:r>
          <w:rPr>
            <w:noProof/>
            <w:webHidden/>
          </w:rPr>
          <w:fldChar w:fldCharType="begin"/>
        </w:r>
        <w:r>
          <w:rPr>
            <w:noProof/>
            <w:webHidden/>
          </w:rPr>
          <w:instrText xml:space="preserve"> PAGEREF _Toc76630287 \h </w:instrText>
        </w:r>
        <w:r>
          <w:rPr>
            <w:noProof/>
            <w:webHidden/>
          </w:rPr>
        </w:r>
        <w:r>
          <w:rPr>
            <w:noProof/>
            <w:webHidden/>
          </w:rPr>
          <w:fldChar w:fldCharType="separate"/>
        </w:r>
        <w:r>
          <w:rPr>
            <w:noProof/>
            <w:webHidden/>
          </w:rPr>
          <w:t>52</w:t>
        </w:r>
        <w:r>
          <w:rPr>
            <w:noProof/>
            <w:webHidden/>
          </w:rPr>
          <w:fldChar w:fldCharType="end"/>
        </w:r>
      </w:hyperlink>
    </w:p>
    <w:p w14:paraId="309BDE6C" w14:textId="4EA13DF0" w:rsidR="00D772BE" w:rsidRDefault="00D772BE">
      <w:pPr>
        <w:pStyle w:val="TOC1"/>
        <w:rPr>
          <w:rFonts w:eastAsiaTheme="minorEastAsia"/>
          <w:b w:val="0"/>
          <w:bCs w:val="0"/>
          <w:i w:val="0"/>
          <w:iCs w:val="0"/>
          <w:noProof/>
          <w:sz w:val="22"/>
          <w:szCs w:val="22"/>
          <w:lang w:val="en-GB" w:eastAsia="en-GB"/>
        </w:rPr>
      </w:pPr>
      <w:hyperlink w:anchor="_Toc76630288" w:history="1">
        <w:r w:rsidRPr="00950457">
          <w:rPr>
            <w:rStyle w:val="Hyperlink"/>
            <w:noProof/>
          </w:rPr>
          <w:t>10 Other Functionality</w:t>
        </w:r>
        <w:r>
          <w:rPr>
            <w:noProof/>
            <w:webHidden/>
          </w:rPr>
          <w:tab/>
        </w:r>
        <w:r>
          <w:rPr>
            <w:noProof/>
            <w:webHidden/>
          </w:rPr>
          <w:fldChar w:fldCharType="begin"/>
        </w:r>
        <w:r>
          <w:rPr>
            <w:noProof/>
            <w:webHidden/>
          </w:rPr>
          <w:instrText xml:space="preserve"> PAGEREF _Toc76630288 \h </w:instrText>
        </w:r>
        <w:r>
          <w:rPr>
            <w:noProof/>
            <w:webHidden/>
          </w:rPr>
        </w:r>
        <w:r>
          <w:rPr>
            <w:noProof/>
            <w:webHidden/>
          </w:rPr>
          <w:fldChar w:fldCharType="separate"/>
        </w:r>
        <w:r>
          <w:rPr>
            <w:noProof/>
            <w:webHidden/>
          </w:rPr>
          <w:t>53</w:t>
        </w:r>
        <w:r>
          <w:rPr>
            <w:noProof/>
            <w:webHidden/>
          </w:rPr>
          <w:fldChar w:fldCharType="end"/>
        </w:r>
      </w:hyperlink>
    </w:p>
    <w:p w14:paraId="66B0A15C" w14:textId="4AA9FB99" w:rsidR="00D772BE" w:rsidRDefault="00D772BE">
      <w:pPr>
        <w:pStyle w:val="TOC2"/>
        <w:tabs>
          <w:tab w:val="right" w:leader="dot" w:pos="9016"/>
        </w:tabs>
        <w:rPr>
          <w:rFonts w:eastAsiaTheme="minorEastAsia"/>
          <w:b w:val="0"/>
          <w:bCs w:val="0"/>
          <w:noProof/>
          <w:lang w:val="en-GB" w:eastAsia="en-GB"/>
        </w:rPr>
      </w:pPr>
      <w:hyperlink w:anchor="_Toc76630289" w:history="1">
        <w:r w:rsidRPr="00950457">
          <w:rPr>
            <w:rStyle w:val="Hyperlink"/>
            <w:noProof/>
          </w:rPr>
          <w:t>10.1 Log</w:t>
        </w:r>
        <w:r>
          <w:rPr>
            <w:noProof/>
            <w:webHidden/>
          </w:rPr>
          <w:tab/>
        </w:r>
        <w:r>
          <w:rPr>
            <w:noProof/>
            <w:webHidden/>
          </w:rPr>
          <w:fldChar w:fldCharType="begin"/>
        </w:r>
        <w:r>
          <w:rPr>
            <w:noProof/>
            <w:webHidden/>
          </w:rPr>
          <w:instrText xml:space="preserve"> PAGEREF _Toc76630289 \h </w:instrText>
        </w:r>
        <w:r>
          <w:rPr>
            <w:noProof/>
            <w:webHidden/>
          </w:rPr>
        </w:r>
        <w:r>
          <w:rPr>
            <w:noProof/>
            <w:webHidden/>
          </w:rPr>
          <w:fldChar w:fldCharType="separate"/>
        </w:r>
        <w:r>
          <w:rPr>
            <w:noProof/>
            <w:webHidden/>
          </w:rPr>
          <w:t>53</w:t>
        </w:r>
        <w:r>
          <w:rPr>
            <w:noProof/>
            <w:webHidden/>
          </w:rPr>
          <w:fldChar w:fldCharType="end"/>
        </w:r>
      </w:hyperlink>
    </w:p>
    <w:p w14:paraId="212B353E" w14:textId="6DC8122B" w:rsidR="00D772BE" w:rsidRDefault="00D772BE">
      <w:pPr>
        <w:pStyle w:val="TOC2"/>
        <w:tabs>
          <w:tab w:val="right" w:leader="dot" w:pos="9016"/>
        </w:tabs>
        <w:rPr>
          <w:rFonts w:eastAsiaTheme="minorEastAsia"/>
          <w:b w:val="0"/>
          <w:bCs w:val="0"/>
          <w:noProof/>
          <w:lang w:val="en-GB" w:eastAsia="en-GB"/>
        </w:rPr>
      </w:pPr>
      <w:hyperlink w:anchor="_Toc76630290" w:history="1">
        <w:r w:rsidRPr="00950457">
          <w:rPr>
            <w:rStyle w:val="Hyperlink"/>
            <w:noProof/>
          </w:rPr>
          <w:t>10.2 Privacy &amp; Security.</w:t>
        </w:r>
        <w:r>
          <w:rPr>
            <w:noProof/>
            <w:webHidden/>
          </w:rPr>
          <w:tab/>
        </w:r>
        <w:r>
          <w:rPr>
            <w:noProof/>
            <w:webHidden/>
          </w:rPr>
          <w:fldChar w:fldCharType="begin"/>
        </w:r>
        <w:r>
          <w:rPr>
            <w:noProof/>
            <w:webHidden/>
          </w:rPr>
          <w:instrText xml:space="preserve"> PAGEREF _Toc76630290 \h </w:instrText>
        </w:r>
        <w:r>
          <w:rPr>
            <w:noProof/>
            <w:webHidden/>
          </w:rPr>
        </w:r>
        <w:r>
          <w:rPr>
            <w:noProof/>
            <w:webHidden/>
          </w:rPr>
          <w:fldChar w:fldCharType="separate"/>
        </w:r>
        <w:r>
          <w:rPr>
            <w:noProof/>
            <w:webHidden/>
          </w:rPr>
          <w:t>55</w:t>
        </w:r>
        <w:r>
          <w:rPr>
            <w:noProof/>
            <w:webHidden/>
          </w:rPr>
          <w:fldChar w:fldCharType="end"/>
        </w:r>
      </w:hyperlink>
    </w:p>
    <w:p w14:paraId="11A657CE" w14:textId="20A72E39" w:rsidR="00D772BE" w:rsidRDefault="00D772BE">
      <w:pPr>
        <w:pStyle w:val="TOC2"/>
        <w:tabs>
          <w:tab w:val="right" w:leader="dot" w:pos="9016"/>
        </w:tabs>
        <w:rPr>
          <w:rFonts w:eastAsiaTheme="minorEastAsia"/>
          <w:b w:val="0"/>
          <w:bCs w:val="0"/>
          <w:noProof/>
          <w:lang w:val="en-GB" w:eastAsia="en-GB"/>
        </w:rPr>
      </w:pPr>
      <w:hyperlink w:anchor="_Toc76630291" w:history="1">
        <w:r w:rsidRPr="00950457">
          <w:rPr>
            <w:rStyle w:val="Hyperlink"/>
            <w:noProof/>
          </w:rPr>
          <w:t>10.3 Deployment, Support &amp; Maintenance</w:t>
        </w:r>
        <w:r>
          <w:rPr>
            <w:noProof/>
            <w:webHidden/>
          </w:rPr>
          <w:tab/>
        </w:r>
        <w:r>
          <w:rPr>
            <w:noProof/>
            <w:webHidden/>
          </w:rPr>
          <w:fldChar w:fldCharType="begin"/>
        </w:r>
        <w:r>
          <w:rPr>
            <w:noProof/>
            <w:webHidden/>
          </w:rPr>
          <w:instrText xml:space="preserve"> PAGEREF _Toc76630291 \h </w:instrText>
        </w:r>
        <w:r>
          <w:rPr>
            <w:noProof/>
            <w:webHidden/>
          </w:rPr>
        </w:r>
        <w:r>
          <w:rPr>
            <w:noProof/>
            <w:webHidden/>
          </w:rPr>
          <w:fldChar w:fldCharType="separate"/>
        </w:r>
        <w:r>
          <w:rPr>
            <w:noProof/>
            <w:webHidden/>
          </w:rPr>
          <w:t>55</w:t>
        </w:r>
        <w:r>
          <w:rPr>
            <w:noProof/>
            <w:webHidden/>
          </w:rPr>
          <w:fldChar w:fldCharType="end"/>
        </w:r>
      </w:hyperlink>
    </w:p>
    <w:p w14:paraId="358329DE" w14:textId="4FD3CC2B" w:rsidR="00D772BE" w:rsidRDefault="00D772BE">
      <w:pPr>
        <w:pStyle w:val="TOC2"/>
        <w:tabs>
          <w:tab w:val="right" w:leader="dot" w:pos="9016"/>
        </w:tabs>
        <w:rPr>
          <w:rFonts w:eastAsiaTheme="minorEastAsia"/>
          <w:b w:val="0"/>
          <w:bCs w:val="0"/>
          <w:noProof/>
          <w:lang w:val="en-GB" w:eastAsia="en-GB"/>
        </w:rPr>
      </w:pPr>
      <w:hyperlink w:anchor="_Toc76630292" w:history="1">
        <w:r w:rsidRPr="00950457">
          <w:rPr>
            <w:rStyle w:val="Hyperlink"/>
            <w:noProof/>
          </w:rPr>
          <w:t>10.4 Installation Files</w:t>
        </w:r>
        <w:r>
          <w:rPr>
            <w:noProof/>
            <w:webHidden/>
          </w:rPr>
          <w:tab/>
        </w:r>
        <w:r>
          <w:rPr>
            <w:noProof/>
            <w:webHidden/>
          </w:rPr>
          <w:fldChar w:fldCharType="begin"/>
        </w:r>
        <w:r>
          <w:rPr>
            <w:noProof/>
            <w:webHidden/>
          </w:rPr>
          <w:instrText xml:space="preserve"> PAGEREF _Toc76630292 \h </w:instrText>
        </w:r>
        <w:r>
          <w:rPr>
            <w:noProof/>
            <w:webHidden/>
          </w:rPr>
        </w:r>
        <w:r>
          <w:rPr>
            <w:noProof/>
            <w:webHidden/>
          </w:rPr>
          <w:fldChar w:fldCharType="separate"/>
        </w:r>
        <w:r>
          <w:rPr>
            <w:noProof/>
            <w:webHidden/>
          </w:rPr>
          <w:t>55</w:t>
        </w:r>
        <w:r>
          <w:rPr>
            <w:noProof/>
            <w:webHidden/>
          </w:rPr>
          <w:fldChar w:fldCharType="end"/>
        </w:r>
      </w:hyperlink>
    </w:p>
    <w:p w14:paraId="03E9EDB0" w14:textId="5D048C91" w:rsidR="00D772BE" w:rsidRDefault="00D772BE">
      <w:pPr>
        <w:pStyle w:val="TOC1"/>
        <w:rPr>
          <w:rFonts w:eastAsiaTheme="minorEastAsia"/>
          <w:b w:val="0"/>
          <w:bCs w:val="0"/>
          <w:i w:val="0"/>
          <w:iCs w:val="0"/>
          <w:noProof/>
          <w:sz w:val="22"/>
          <w:szCs w:val="22"/>
          <w:lang w:val="en-GB" w:eastAsia="en-GB"/>
        </w:rPr>
      </w:pPr>
      <w:hyperlink w:anchor="_Toc76630293" w:history="1">
        <w:r w:rsidRPr="00950457">
          <w:rPr>
            <w:rStyle w:val="Hyperlink"/>
            <w:noProof/>
          </w:rPr>
          <w:t>11 Open Questions &amp; Issues</w:t>
        </w:r>
        <w:r>
          <w:rPr>
            <w:noProof/>
            <w:webHidden/>
          </w:rPr>
          <w:tab/>
        </w:r>
        <w:r>
          <w:rPr>
            <w:noProof/>
            <w:webHidden/>
          </w:rPr>
          <w:fldChar w:fldCharType="begin"/>
        </w:r>
        <w:r>
          <w:rPr>
            <w:noProof/>
            <w:webHidden/>
          </w:rPr>
          <w:instrText xml:space="preserve"> PAGEREF _Toc76630293 \h </w:instrText>
        </w:r>
        <w:r>
          <w:rPr>
            <w:noProof/>
            <w:webHidden/>
          </w:rPr>
        </w:r>
        <w:r>
          <w:rPr>
            <w:noProof/>
            <w:webHidden/>
          </w:rPr>
          <w:fldChar w:fldCharType="separate"/>
        </w:r>
        <w:r>
          <w:rPr>
            <w:noProof/>
            <w:webHidden/>
          </w:rPr>
          <w:t>56</w:t>
        </w:r>
        <w:r>
          <w:rPr>
            <w:noProof/>
            <w:webHidden/>
          </w:rPr>
          <w:fldChar w:fldCharType="end"/>
        </w:r>
      </w:hyperlink>
    </w:p>
    <w:p w14:paraId="405029B7" w14:textId="48BF8786" w:rsidR="00D772BE" w:rsidRDefault="00D772BE">
      <w:pPr>
        <w:pStyle w:val="TOC1"/>
        <w:rPr>
          <w:rFonts w:eastAsiaTheme="minorEastAsia"/>
          <w:b w:val="0"/>
          <w:bCs w:val="0"/>
          <w:i w:val="0"/>
          <w:iCs w:val="0"/>
          <w:noProof/>
          <w:sz w:val="22"/>
          <w:szCs w:val="22"/>
          <w:lang w:val="en-GB" w:eastAsia="en-GB"/>
        </w:rPr>
      </w:pPr>
      <w:hyperlink w:anchor="_Toc76630294" w:history="1">
        <w:r w:rsidRPr="00950457">
          <w:rPr>
            <w:rStyle w:val="Hyperlink"/>
            <w:noProof/>
          </w:rPr>
          <w:t>12 Contingency and Unknowns</w:t>
        </w:r>
        <w:r>
          <w:rPr>
            <w:noProof/>
            <w:webHidden/>
          </w:rPr>
          <w:tab/>
        </w:r>
        <w:r>
          <w:rPr>
            <w:noProof/>
            <w:webHidden/>
          </w:rPr>
          <w:fldChar w:fldCharType="begin"/>
        </w:r>
        <w:r>
          <w:rPr>
            <w:noProof/>
            <w:webHidden/>
          </w:rPr>
          <w:instrText xml:space="preserve"> PAGEREF _Toc76630294 \h </w:instrText>
        </w:r>
        <w:r>
          <w:rPr>
            <w:noProof/>
            <w:webHidden/>
          </w:rPr>
        </w:r>
        <w:r>
          <w:rPr>
            <w:noProof/>
            <w:webHidden/>
          </w:rPr>
          <w:fldChar w:fldCharType="separate"/>
        </w:r>
        <w:r>
          <w:rPr>
            <w:noProof/>
            <w:webHidden/>
          </w:rPr>
          <w:t>57</w:t>
        </w:r>
        <w:r>
          <w:rPr>
            <w:noProof/>
            <w:webHidden/>
          </w:rPr>
          <w:fldChar w:fldCharType="end"/>
        </w:r>
      </w:hyperlink>
    </w:p>
    <w:p w14:paraId="5E5D34D5" w14:textId="410E6E5C" w:rsidR="00D772BE" w:rsidRDefault="00D772BE">
      <w:pPr>
        <w:pStyle w:val="TOC1"/>
        <w:rPr>
          <w:rFonts w:eastAsiaTheme="minorEastAsia"/>
          <w:b w:val="0"/>
          <w:bCs w:val="0"/>
          <w:i w:val="0"/>
          <w:iCs w:val="0"/>
          <w:noProof/>
          <w:sz w:val="22"/>
          <w:szCs w:val="22"/>
          <w:lang w:val="en-GB" w:eastAsia="en-GB"/>
        </w:rPr>
      </w:pPr>
      <w:hyperlink w:anchor="_Toc76630295" w:history="1">
        <w:r w:rsidRPr="00950457">
          <w:rPr>
            <w:rStyle w:val="Hyperlink"/>
            <w:noProof/>
          </w:rPr>
          <w:t>13 Estimate Development Schedule</w:t>
        </w:r>
        <w:r>
          <w:rPr>
            <w:noProof/>
            <w:webHidden/>
          </w:rPr>
          <w:tab/>
        </w:r>
        <w:r>
          <w:rPr>
            <w:noProof/>
            <w:webHidden/>
          </w:rPr>
          <w:fldChar w:fldCharType="begin"/>
        </w:r>
        <w:r>
          <w:rPr>
            <w:noProof/>
            <w:webHidden/>
          </w:rPr>
          <w:instrText xml:space="preserve"> PAGEREF _Toc76630295 \h </w:instrText>
        </w:r>
        <w:r>
          <w:rPr>
            <w:noProof/>
            <w:webHidden/>
          </w:rPr>
        </w:r>
        <w:r>
          <w:rPr>
            <w:noProof/>
            <w:webHidden/>
          </w:rPr>
          <w:fldChar w:fldCharType="separate"/>
        </w:r>
        <w:r>
          <w:rPr>
            <w:noProof/>
            <w:webHidden/>
          </w:rPr>
          <w:t>58</w:t>
        </w:r>
        <w:r>
          <w:rPr>
            <w:noProof/>
            <w:webHidden/>
          </w:rPr>
          <w:fldChar w:fldCharType="end"/>
        </w:r>
      </w:hyperlink>
    </w:p>
    <w:p w14:paraId="38C0CA0A" w14:textId="3920C061" w:rsidR="00D772BE" w:rsidRDefault="00D772BE">
      <w:pPr>
        <w:pStyle w:val="TOC1"/>
        <w:rPr>
          <w:rFonts w:eastAsiaTheme="minorEastAsia"/>
          <w:b w:val="0"/>
          <w:bCs w:val="0"/>
          <w:i w:val="0"/>
          <w:iCs w:val="0"/>
          <w:noProof/>
          <w:sz w:val="22"/>
          <w:szCs w:val="22"/>
          <w:lang w:val="en-GB" w:eastAsia="en-GB"/>
        </w:rPr>
      </w:pPr>
      <w:hyperlink w:anchor="_Toc76630296" w:history="1">
        <w:r w:rsidRPr="00950457">
          <w:rPr>
            <w:rStyle w:val="Hyperlink"/>
            <w:noProof/>
          </w:rPr>
          <w:t>14 Testing</w:t>
        </w:r>
        <w:r>
          <w:rPr>
            <w:noProof/>
            <w:webHidden/>
          </w:rPr>
          <w:tab/>
        </w:r>
        <w:r>
          <w:rPr>
            <w:noProof/>
            <w:webHidden/>
          </w:rPr>
          <w:fldChar w:fldCharType="begin"/>
        </w:r>
        <w:r>
          <w:rPr>
            <w:noProof/>
            <w:webHidden/>
          </w:rPr>
          <w:instrText xml:space="preserve"> PAGEREF _Toc76630296 \h </w:instrText>
        </w:r>
        <w:r>
          <w:rPr>
            <w:noProof/>
            <w:webHidden/>
          </w:rPr>
        </w:r>
        <w:r>
          <w:rPr>
            <w:noProof/>
            <w:webHidden/>
          </w:rPr>
          <w:fldChar w:fldCharType="separate"/>
        </w:r>
        <w:r>
          <w:rPr>
            <w:noProof/>
            <w:webHidden/>
          </w:rPr>
          <w:t>59</w:t>
        </w:r>
        <w:r>
          <w:rPr>
            <w:noProof/>
            <w:webHidden/>
          </w:rPr>
          <w:fldChar w:fldCharType="end"/>
        </w:r>
      </w:hyperlink>
    </w:p>
    <w:p w14:paraId="5713A25F" w14:textId="3D6757C3" w:rsidR="00D772BE" w:rsidRDefault="00D772BE">
      <w:pPr>
        <w:pStyle w:val="TOC2"/>
        <w:tabs>
          <w:tab w:val="right" w:leader="dot" w:pos="9016"/>
        </w:tabs>
        <w:rPr>
          <w:rFonts w:eastAsiaTheme="minorEastAsia"/>
          <w:b w:val="0"/>
          <w:bCs w:val="0"/>
          <w:noProof/>
          <w:lang w:val="en-GB" w:eastAsia="en-GB"/>
        </w:rPr>
      </w:pPr>
      <w:hyperlink w:anchor="_Toc76630297" w:history="1">
        <w:r w:rsidRPr="00950457">
          <w:rPr>
            <w:rStyle w:val="Hyperlink"/>
            <w:noProof/>
          </w:rPr>
          <w:t>APPENDIX 1</w:t>
        </w:r>
        <w:r>
          <w:rPr>
            <w:noProof/>
            <w:webHidden/>
          </w:rPr>
          <w:tab/>
        </w:r>
        <w:r>
          <w:rPr>
            <w:noProof/>
            <w:webHidden/>
          </w:rPr>
          <w:fldChar w:fldCharType="begin"/>
        </w:r>
        <w:r>
          <w:rPr>
            <w:noProof/>
            <w:webHidden/>
          </w:rPr>
          <w:instrText xml:space="preserve"> PAGEREF _Toc76630297 \h </w:instrText>
        </w:r>
        <w:r>
          <w:rPr>
            <w:noProof/>
            <w:webHidden/>
          </w:rPr>
        </w:r>
        <w:r>
          <w:rPr>
            <w:noProof/>
            <w:webHidden/>
          </w:rPr>
          <w:fldChar w:fldCharType="separate"/>
        </w:r>
        <w:r>
          <w:rPr>
            <w:noProof/>
            <w:webHidden/>
          </w:rPr>
          <w:t>60</w:t>
        </w:r>
        <w:r>
          <w:rPr>
            <w:noProof/>
            <w:webHidden/>
          </w:rPr>
          <w:fldChar w:fldCharType="end"/>
        </w:r>
      </w:hyperlink>
    </w:p>
    <w:p w14:paraId="3C851749" w14:textId="2748EDF4" w:rsidR="00E131F7" w:rsidRPr="002B7D25" w:rsidRDefault="00337E78">
      <w:pPr>
        <w:pStyle w:val="Heading1"/>
        <w:numPr>
          <w:ilvl w:val="0"/>
          <w:numId w:val="0"/>
        </w:numPr>
        <w:ind w:left="1134" w:hanging="1134"/>
        <w:pPrChange w:id="10" w:author="Liam Coleman" w:date="2021-05-25T09:51:00Z">
          <w:pPr>
            <w:pStyle w:val="Heading1"/>
          </w:pPr>
        </w:pPrChange>
      </w:pPr>
      <w:r>
        <w:fldChar w:fldCharType="end"/>
      </w:r>
      <w:bookmarkStart w:id="11" w:name="_Toc383599743"/>
      <w:bookmarkStart w:id="12" w:name="_Toc383607639"/>
      <w:bookmarkStart w:id="13" w:name="_Toc383607700"/>
      <w:bookmarkStart w:id="14" w:name="_Toc383607825"/>
      <w:bookmarkStart w:id="15" w:name="_Toc383609496"/>
      <w:bookmarkStart w:id="16" w:name="_Toc383610018"/>
      <w:bookmarkStart w:id="17" w:name="_Toc379810028"/>
      <w:bookmarkStart w:id="18" w:name="_Toc379810029"/>
      <w:bookmarkStart w:id="19" w:name="_Toc379810030"/>
      <w:bookmarkStart w:id="20" w:name="_Toc379810031"/>
      <w:bookmarkStart w:id="21" w:name="_Toc379810032"/>
      <w:bookmarkStart w:id="22" w:name="_Toc379810033"/>
      <w:bookmarkStart w:id="23" w:name="_Toc379810034"/>
      <w:bookmarkStart w:id="24" w:name="_Toc379810035"/>
      <w:bookmarkStart w:id="25" w:name="_Toc379810036"/>
      <w:bookmarkStart w:id="26" w:name="_Toc379810037"/>
      <w:bookmarkStart w:id="27" w:name="_Toc379810038"/>
      <w:bookmarkStart w:id="28" w:name="_Toc379810039"/>
      <w:bookmarkStart w:id="29" w:name="_Toc379810040"/>
      <w:bookmarkStart w:id="30" w:name="_Toc379810041"/>
      <w:bookmarkStart w:id="31" w:name="_Toc7663022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ins w:id="32" w:author="Liam Coleman" w:date="2021-05-25T09:50:00Z">
        <w:r w:rsidR="002B7D25" w:rsidRPr="002B7D25">
          <w:t xml:space="preserve">2. </w:t>
        </w:r>
      </w:ins>
      <w:r w:rsidR="005B278F" w:rsidRPr="002B7D25">
        <w:t>About this Document</w:t>
      </w:r>
      <w:bookmarkEnd w:id="31"/>
    </w:p>
    <w:tbl>
      <w:tblPr>
        <w:tblStyle w:val="PlainTable51"/>
        <w:tblW w:w="0" w:type="auto"/>
        <w:tblLook w:val="04A0" w:firstRow="1" w:lastRow="0" w:firstColumn="1" w:lastColumn="0" w:noHBand="0" w:noVBand="1"/>
      </w:tblPr>
      <w:tblGrid>
        <w:gridCol w:w="2552"/>
        <w:gridCol w:w="5852"/>
      </w:tblGrid>
      <w:tr w:rsidR="005F4EBF" w:rsidRPr="00990D30" w14:paraId="5CB8D2BC" w14:textId="77777777" w:rsidTr="005F4EBF">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552" w:type="dxa"/>
          </w:tcPr>
          <w:p w14:paraId="58DB2D26" w14:textId="77777777" w:rsidR="005F4EBF" w:rsidRPr="00990D30" w:rsidRDefault="005F4EBF" w:rsidP="00BC0D53">
            <w:pPr>
              <w:jc w:val="right"/>
              <w:rPr>
                <w:rFonts w:eastAsiaTheme="minorHAnsi" w:cstheme="minorBidi"/>
                <w:i w:val="0"/>
                <w:iCs w:val="0"/>
                <w:color w:val="auto"/>
                <w:szCs w:val="22"/>
                <w:u w:val="single"/>
                <w:lang w:val="en-IE" w:eastAsia="en-US"/>
              </w:rPr>
            </w:pPr>
          </w:p>
        </w:tc>
        <w:tc>
          <w:tcPr>
            <w:tcW w:w="5852" w:type="dxa"/>
          </w:tcPr>
          <w:p w14:paraId="6B5FFEA4" w14:textId="77777777" w:rsidR="005F4EBF" w:rsidRPr="00990D30" w:rsidRDefault="005F4EBF" w:rsidP="005F4EBF">
            <w:pPr>
              <w:cnfStyle w:val="100000000000" w:firstRow="1" w:lastRow="0" w:firstColumn="0" w:lastColumn="0" w:oddVBand="0" w:evenVBand="0" w:oddHBand="0" w:evenHBand="0" w:firstRowFirstColumn="0" w:firstRowLastColumn="0" w:lastRowFirstColumn="0" w:lastRowLastColumn="0"/>
              <w:rPr>
                <w:i w:val="0"/>
                <w:u w:val="single"/>
              </w:rPr>
            </w:pPr>
          </w:p>
        </w:tc>
      </w:tr>
      <w:tr w:rsidR="005F4EBF" w14:paraId="2806B357" w14:textId="77777777" w:rsidTr="005F4EB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52" w:type="dxa"/>
          </w:tcPr>
          <w:p w14:paraId="39796B8F" w14:textId="77777777" w:rsidR="005F4EBF" w:rsidRPr="006E5001" w:rsidRDefault="005F4EBF" w:rsidP="00BC0D53">
            <w:pPr>
              <w:jc w:val="right"/>
              <w:rPr>
                <w:rFonts w:eastAsiaTheme="minorHAnsi" w:cstheme="minorBidi"/>
                <w:b/>
                <w:i w:val="0"/>
                <w:iCs w:val="0"/>
                <w:color w:val="auto"/>
                <w:szCs w:val="22"/>
                <w:lang w:val="en-IE" w:eastAsia="en-US"/>
              </w:rPr>
            </w:pPr>
            <w:r>
              <w:rPr>
                <w:b/>
                <w:i w:val="0"/>
              </w:rPr>
              <w:t>Version</w:t>
            </w:r>
          </w:p>
        </w:tc>
        <w:tc>
          <w:tcPr>
            <w:tcW w:w="5852" w:type="dxa"/>
          </w:tcPr>
          <w:p w14:paraId="0220310F" w14:textId="54034D0F" w:rsidR="005F4EBF" w:rsidRDefault="00302071" w:rsidP="00821748">
            <w:pPr>
              <w:cnfStyle w:val="000000100000" w:firstRow="0" w:lastRow="0" w:firstColumn="0" w:lastColumn="0" w:oddVBand="0" w:evenVBand="0" w:oddHBand="1" w:evenHBand="0" w:firstRowFirstColumn="0" w:firstRowLastColumn="0" w:lastRowFirstColumn="0" w:lastRowLastColumn="0"/>
            </w:pPr>
            <w:ins w:id="33" w:author="Liam Coleman" w:date="2021-05-25T09:56:00Z">
              <w:r>
                <w:t>Final</w:t>
              </w:r>
            </w:ins>
            <w:del w:id="34" w:author="Liam Coleman" w:date="2021-05-25T09:56:00Z">
              <w:r w:rsidR="00821748" w:rsidDel="00302071">
                <w:delText>First Draft</w:delText>
              </w:r>
            </w:del>
          </w:p>
        </w:tc>
      </w:tr>
      <w:tr w:rsidR="005F4EBF" w14:paraId="09F4F977" w14:textId="77777777" w:rsidTr="005F4EBF">
        <w:trPr>
          <w:trHeight w:val="454"/>
        </w:trPr>
        <w:tc>
          <w:tcPr>
            <w:cnfStyle w:val="001000000000" w:firstRow="0" w:lastRow="0" w:firstColumn="1" w:lastColumn="0" w:oddVBand="0" w:evenVBand="0" w:oddHBand="0" w:evenHBand="0" w:firstRowFirstColumn="0" w:firstRowLastColumn="0" w:lastRowFirstColumn="0" w:lastRowLastColumn="0"/>
            <w:tcW w:w="2552" w:type="dxa"/>
          </w:tcPr>
          <w:p w14:paraId="241ACE80" w14:textId="77777777" w:rsidR="005F4EBF" w:rsidRPr="006E5001" w:rsidRDefault="005F4EBF" w:rsidP="00BC0D53">
            <w:pPr>
              <w:jc w:val="right"/>
              <w:rPr>
                <w:rFonts w:eastAsiaTheme="minorHAnsi" w:cstheme="minorBidi"/>
                <w:b/>
                <w:i w:val="0"/>
                <w:iCs w:val="0"/>
                <w:color w:val="auto"/>
                <w:szCs w:val="22"/>
                <w:lang w:val="en-IE" w:eastAsia="en-US"/>
              </w:rPr>
            </w:pPr>
            <w:r>
              <w:rPr>
                <w:b/>
                <w:i w:val="0"/>
              </w:rPr>
              <w:t>Creation Date</w:t>
            </w:r>
          </w:p>
        </w:tc>
        <w:tc>
          <w:tcPr>
            <w:tcW w:w="5852" w:type="dxa"/>
          </w:tcPr>
          <w:p w14:paraId="3370D054" w14:textId="70FA38E6" w:rsidR="005F4EBF" w:rsidRDefault="006909F3" w:rsidP="005F4EBF">
            <w:pPr>
              <w:cnfStyle w:val="000000000000" w:firstRow="0" w:lastRow="0" w:firstColumn="0" w:lastColumn="0" w:oddVBand="0" w:evenVBand="0" w:oddHBand="0" w:evenHBand="0" w:firstRowFirstColumn="0" w:firstRowLastColumn="0" w:lastRowFirstColumn="0" w:lastRowLastColumn="0"/>
            </w:pPr>
            <w:ins w:id="35" w:author="Liam Coleman" w:date="2021-04-19T10:00:00Z">
              <w:r>
                <w:t>Monday</w:t>
              </w:r>
            </w:ins>
            <w:ins w:id="36" w:author="Liam Coleman" w:date="2021-03-10T11:55:00Z">
              <w:r w:rsidR="00D177C8">
                <w:t>,</w:t>
              </w:r>
            </w:ins>
            <w:ins w:id="37" w:author="Liam Coleman" w:date="2021-04-19T10:00:00Z">
              <w:r>
                <w:t xml:space="preserve"> April</w:t>
              </w:r>
            </w:ins>
            <w:ins w:id="38" w:author="Liam Coleman" w:date="2021-03-10T11:54:00Z">
              <w:r w:rsidR="00D177C8">
                <w:t xml:space="preserve"> </w:t>
              </w:r>
            </w:ins>
            <w:ins w:id="39" w:author="Liam Coleman" w:date="2021-04-19T10:00:00Z">
              <w:r>
                <w:t>19</w:t>
              </w:r>
            </w:ins>
            <w:ins w:id="40" w:author="Liam Coleman (Student - STC)" w:date="2021-03-15T16:30:00Z">
              <w:del w:id="41" w:author="Liam Coleman" w:date="2021-04-19T10:00:00Z">
                <w:r w:rsidR="00364F79" w:rsidDel="006909F3">
                  <w:delText>5</w:delText>
                </w:r>
              </w:del>
            </w:ins>
            <w:ins w:id="42" w:author="Liam Coleman" w:date="2021-03-10T11:54:00Z">
              <w:del w:id="43" w:author="Liam Coleman (Student - STC)" w:date="2021-03-15T16:30:00Z">
                <w:r w:rsidR="00D177C8" w:rsidDel="00364F79">
                  <w:delText>0</w:delText>
                </w:r>
              </w:del>
              <w:r w:rsidR="00D177C8">
                <w:t xml:space="preserve">, </w:t>
              </w:r>
            </w:ins>
            <w:ins w:id="44" w:author="Liam Coleman" w:date="2021-03-10T11:55:00Z">
              <w:r w:rsidR="00D177C8">
                <w:t>2021</w:t>
              </w:r>
            </w:ins>
            <w:del w:id="45" w:author="Liam Coleman" w:date="2021-03-10T11:54:00Z">
              <w:r w:rsidR="00F144D4" w:rsidDel="00D177C8">
                <w:fldChar w:fldCharType="begin"/>
              </w:r>
              <w:r w:rsidR="00F144D4" w:rsidDel="00D177C8">
                <w:delInstrText xml:space="preserve"> SAVEDATE  \@ "dddd, MMMM dd, yyyy"  \* MERGEFORMAT </w:delInstrText>
              </w:r>
              <w:r w:rsidR="00F144D4" w:rsidDel="00D177C8">
                <w:fldChar w:fldCharType="separate"/>
              </w:r>
            </w:del>
            <w:ins w:id="46" w:author="Nick Brooker" w:date="2019-02-07T12:29:00Z">
              <w:del w:id="47" w:author="Liam Coleman" w:date="2021-03-10T11:52:00Z">
                <w:r w:rsidR="00786E2D" w:rsidDel="00D177C8">
                  <w:rPr>
                    <w:noProof/>
                  </w:rPr>
                  <w:delText>Thursday, May 15, 2014</w:delText>
                </w:r>
              </w:del>
            </w:ins>
            <w:ins w:id="48" w:author="Thomas Gaughan" w:date="2014-05-15T16:55:00Z">
              <w:del w:id="49" w:author="Liam Coleman" w:date="2021-03-10T11:52:00Z">
                <w:r w:rsidR="00102CA3" w:rsidDel="00D177C8">
                  <w:rPr>
                    <w:noProof/>
                  </w:rPr>
                  <w:delText>Thursday, May 15, 2014</w:delText>
                </w:r>
              </w:del>
            </w:ins>
            <w:del w:id="50" w:author="Liam Coleman" w:date="2021-03-10T11:52:00Z">
              <w:r w:rsidR="0051515E" w:rsidDel="00D177C8">
                <w:rPr>
                  <w:noProof/>
                </w:rPr>
                <w:delText>Tuesday, May 06, 2014</w:delText>
              </w:r>
            </w:del>
            <w:del w:id="51" w:author="Liam Coleman" w:date="2021-03-10T11:54:00Z">
              <w:r w:rsidR="00F144D4" w:rsidDel="00D177C8">
                <w:fldChar w:fldCharType="end"/>
              </w:r>
            </w:del>
          </w:p>
        </w:tc>
      </w:tr>
      <w:tr w:rsidR="005F4EBF" w14:paraId="4FD182B9" w14:textId="77777777" w:rsidTr="005F4EB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52" w:type="dxa"/>
          </w:tcPr>
          <w:p w14:paraId="161300A2" w14:textId="77777777" w:rsidR="005F4EBF" w:rsidRPr="006E5001" w:rsidRDefault="005F4EBF" w:rsidP="00BC0D53">
            <w:pPr>
              <w:jc w:val="right"/>
              <w:rPr>
                <w:rFonts w:eastAsiaTheme="minorHAnsi" w:cstheme="minorBidi"/>
                <w:b/>
                <w:i w:val="0"/>
                <w:iCs w:val="0"/>
                <w:color w:val="auto"/>
                <w:szCs w:val="22"/>
                <w:lang w:val="en-IE" w:eastAsia="en-US"/>
              </w:rPr>
            </w:pPr>
            <w:r>
              <w:rPr>
                <w:b/>
                <w:i w:val="0"/>
              </w:rPr>
              <w:t>Last Modified</w:t>
            </w:r>
          </w:p>
        </w:tc>
        <w:tc>
          <w:tcPr>
            <w:tcW w:w="5852" w:type="dxa"/>
          </w:tcPr>
          <w:p w14:paraId="720BF561" w14:textId="0D05B35D" w:rsidR="005F4EBF" w:rsidRDefault="009B2A10" w:rsidP="005F4EBF">
            <w:pPr>
              <w:cnfStyle w:val="000000100000" w:firstRow="0" w:lastRow="0" w:firstColumn="0" w:lastColumn="0" w:oddVBand="0" w:evenVBand="0" w:oddHBand="1" w:evenHBand="0" w:firstRowFirstColumn="0" w:firstRowLastColumn="0" w:lastRowFirstColumn="0" w:lastRowLastColumn="0"/>
            </w:pPr>
            <w:r>
              <w:t>Thursday</w:t>
            </w:r>
            <w:ins w:id="52" w:author="Liam Coleman" w:date="2021-04-19T10:00:00Z">
              <w:r w:rsidR="006909F3">
                <w:t xml:space="preserve">, </w:t>
              </w:r>
            </w:ins>
            <w:r>
              <w:t>July</w:t>
            </w:r>
            <w:ins w:id="53" w:author="Liam Coleman" w:date="2021-05-20T14:27:00Z">
              <w:r w:rsidR="00E34777">
                <w:t xml:space="preserve"> </w:t>
              </w:r>
            </w:ins>
            <w:r>
              <w:t>08</w:t>
            </w:r>
            <w:ins w:id="54" w:author="Liam Coleman" w:date="2021-04-19T10:00:00Z">
              <w:r w:rsidR="006909F3">
                <w:t>, 2021</w:t>
              </w:r>
            </w:ins>
            <w:ins w:id="55" w:author="Liam Coleman (Student - STC)" w:date="2021-03-15T16:30:00Z">
              <w:del w:id="56" w:author="Liam Coleman" w:date="2021-03-23T16:15:00Z">
                <w:r w:rsidR="00364F79" w:rsidDel="00C363A6">
                  <w:delText>5</w:delText>
                </w:r>
              </w:del>
            </w:ins>
            <w:del w:id="57" w:author="Liam Coleman" w:date="2021-03-10T11:55:00Z">
              <w:r w:rsidR="005F4EBF" w:rsidDel="00D177C8">
                <w:fldChar w:fldCharType="begin"/>
              </w:r>
              <w:r w:rsidR="005F4EBF" w:rsidDel="00D177C8">
                <w:delInstrText xml:space="preserve"> SAVEDATE  \@ "dddd, MMMM dd, yyyy"  \* MERGEFORMAT </w:delInstrText>
              </w:r>
              <w:r w:rsidR="005F4EBF" w:rsidDel="00D177C8">
                <w:fldChar w:fldCharType="separate"/>
              </w:r>
            </w:del>
            <w:ins w:id="58" w:author="Nick Brooker" w:date="2019-02-07T12:29:00Z">
              <w:del w:id="59" w:author="Liam Coleman" w:date="2021-03-10T11:52:00Z">
                <w:r w:rsidR="00786E2D" w:rsidDel="00D177C8">
                  <w:rPr>
                    <w:noProof/>
                  </w:rPr>
                  <w:delText>Thursday, May 15, 2014</w:delText>
                </w:r>
              </w:del>
            </w:ins>
            <w:ins w:id="60" w:author="Thomas Gaughan" w:date="2014-05-15T16:55:00Z">
              <w:del w:id="61" w:author="Liam Coleman" w:date="2021-03-10T11:52:00Z">
                <w:r w:rsidR="00102CA3" w:rsidDel="00D177C8">
                  <w:rPr>
                    <w:noProof/>
                  </w:rPr>
                  <w:delText>Thursday, May 15, 2014</w:delText>
                </w:r>
              </w:del>
            </w:ins>
            <w:del w:id="62" w:author="Liam Coleman" w:date="2021-03-10T11:52:00Z">
              <w:r w:rsidR="0051515E" w:rsidDel="00D177C8">
                <w:rPr>
                  <w:noProof/>
                </w:rPr>
                <w:delText>Tuesday, May 06, 2014</w:delText>
              </w:r>
            </w:del>
            <w:del w:id="63" w:author="Liam Coleman" w:date="2021-03-10T11:55:00Z">
              <w:r w:rsidR="005F4EBF" w:rsidDel="00D177C8">
                <w:fldChar w:fldCharType="end"/>
              </w:r>
            </w:del>
          </w:p>
        </w:tc>
      </w:tr>
      <w:tr w:rsidR="005F4EBF" w14:paraId="2CDBF2EC" w14:textId="77777777" w:rsidTr="005F4EBF">
        <w:trPr>
          <w:trHeight w:val="454"/>
        </w:trPr>
        <w:tc>
          <w:tcPr>
            <w:cnfStyle w:val="001000000000" w:firstRow="0" w:lastRow="0" w:firstColumn="1" w:lastColumn="0" w:oddVBand="0" w:evenVBand="0" w:oddHBand="0" w:evenHBand="0" w:firstRowFirstColumn="0" w:firstRowLastColumn="0" w:lastRowFirstColumn="0" w:lastRowLastColumn="0"/>
            <w:tcW w:w="2552" w:type="dxa"/>
          </w:tcPr>
          <w:p w14:paraId="3390D00B" w14:textId="77777777" w:rsidR="005F4EBF" w:rsidRDefault="005F4EBF" w:rsidP="00BC0D53">
            <w:pPr>
              <w:jc w:val="right"/>
              <w:rPr>
                <w:rFonts w:eastAsiaTheme="minorHAnsi" w:cstheme="minorBidi"/>
                <w:b/>
                <w:i w:val="0"/>
                <w:iCs w:val="0"/>
                <w:color w:val="auto"/>
                <w:szCs w:val="22"/>
                <w:lang w:val="en-IE" w:eastAsia="en-US"/>
              </w:rPr>
            </w:pPr>
            <w:r>
              <w:rPr>
                <w:b/>
                <w:i w:val="0"/>
              </w:rPr>
              <w:t>Author(s)</w:t>
            </w:r>
          </w:p>
        </w:tc>
        <w:tc>
          <w:tcPr>
            <w:tcW w:w="5852" w:type="dxa"/>
          </w:tcPr>
          <w:p w14:paraId="558A11DB" w14:textId="2858232C" w:rsidR="005F4EBF" w:rsidRDefault="00D177C8" w:rsidP="005F4EBF">
            <w:pPr>
              <w:cnfStyle w:val="000000000000" w:firstRow="0" w:lastRow="0" w:firstColumn="0" w:lastColumn="0" w:oddVBand="0" w:evenVBand="0" w:oddHBand="0" w:evenHBand="0" w:firstRowFirstColumn="0" w:firstRowLastColumn="0" w:lastRowFirstColumn="0" w:lastRowLastColumn="0"/>
            </w:pPr>
            <w:ins w:id="64" w:author="Liam Coleman" w:date="2021-03-10T11:55:00Z">
              <w:r>
                <w:t>Liam Coleman</w:t>
              </w:r>
            </w:ins>
            <w:del w:id="65" w:author="Liam Coleman" w:date="2021-03-10T11:55:00Z">
              <w:r w:rsidR="005F4EBF" w:rsidDel="00D177C8">
                <w:delText>Thomas Gaughan</w:delText>
              </w:r>
            </w:del>
          </w:p>
        </w:tc>
      </w:tr>
      <w:tr w:rsidR="005F4EBF" w14:paraId="2B210D60" w14:textId="77777777" w:rsidTr="005F4EB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52" w:type="dxa"/>
          </w:tcPr>
          <w:p w14:paraId="0D0324F3" w14:textId="77777777" w:rsidR="005F4EBF" w:rsidRDefault="005F4EBF" w:rsidP="00BC0D53">
            <w:pPr>
              <w:jc w:val="right"/>
              <w:rPr>
                <w:rFonts w:eastAsiaTheme="minorHAnsi" w:cstheme="minorBidi"/>
                <w:b/>
                <w:i w:val="0"/>
                <w:iCs w:val="0"/>
                <w:color w:val="auto"/>
                <w:szCs w:val="22"/>
                <w:lang w:val="en-IE" w:eastAsia="en-US"/>
              </w:rPr>
            </w:pPr>
            <w:r>
              <w:rPr>
                <w:b/>
                <w:i w:val="0"/>
              </w:rPr>
              <w:t>Contributor(s)</w:t>
            </w:r>
          </w:p>
        </w:tc>
        <w:tc>
          <w:tcPr>
            <w:tcW w:w="5852" w:type="dxa"/>
          </w:tcPr>
          <w:p w14:paraId="4CAD3041" w14:textId="77777777" w:rsidR="005F4EBF" w:rsidRDefault="005F4EBF" w:rsidP="005F4EBF">
            <w:pPr>
              <w:cnfStyle w:val="000000100000" w:firstRow="0" w:lastRow="0" w:firstColumn="0" w:lastColumn="0" w:oddVBand="0" w:evenVBand="0" w:oddHBand="1" w:evenHBand="0" w:firstRowFirstColumn="0" w:firstRowLastColumn="0" w:lastRowFirstColumn="0" w:lastRowLastColumn="0"/>
            </w:pPr>
            <w:r>
              <w:t>James Forde</w:t>
            </w:r>
            <w:del w:id="66" w:author="Liam Coleman" w:date="2021-03-10T11:55:00Z">
              <w:r w:rsidDel="00D177C8">
                <w:delText>, Keith Flanagan, TJ McHugh</w:delText>
              </w:r>
            </w:del>
          </w:p>
        </w:tc>
      </w:tr>
      <w:tr w:rsidR="005F4EBF" w14:paraId="14CDC0E3" w14:textId="77777777" w:rsidTr="005F4EBF">
        <w:trPr>
          <w:trHeight w:val="454"/>
        </w:trPr>
        <w:tc>
          <w:tcPr>
            <w:cnfStyle w:val="001000000000" w:firstRow="0" w:lastRow="0" w:firstColumn="1" w:lastColumn="0" w:oddVBand="0" w:evenVBand="0" w:oddHBand="0" w:evenHBand="0" w:firstRowFirstColumn="0" w:firstRowLastColumn="0" w:lastRowFirstColumn="0" w:lastRowLastColumn="0"/>
            <w:tcW w:w="2552" w:type="dxa"/>
          </w:tcPr>
          <w:p w14:paraId="2E0AD499" w14:textId="77777777" w:rsidR="005F4EBF" w:rsidRDefault="005F4EBF" w:rsidP="00BC0D53">
            <w:pPr>
              <w:jc w:val="right"/>
              <w:rPr>
                <w:rFonts w:eastAsiaTheme="minorHAnsi" w:cstheme="minorBidi"/>
                <w:b/>
                <w:i w:val="0"/>
                <w:iCs w:val="0"/>
                <w:color w:val="auto"/>
                <w:szCs w:val="22"/>
                <w:lang w:val="en-IE" w:eastAsia="en-US"/>
              </w:rPr>
            </w:pPr>
            <w:r>
              <w:rPr>
                <w:b/>
                <w:i w:val="0"/>
              </w:rPr>
              <w:t>Reviewer(s)</w:t>
            </w:r>
          </w:p>
        </w:tc>
        <w:tc>
          <w:tcPr>
            <w:tcW w:w="5852" w:type="dxa"/>
          </w:tcPr>
          <w:p w14:paraId="708AB850" w14:textId="346BC9A1" w:rsidR="005F4EBF" w:rsidRDefault="005F4EBF" w:rsidP="005F4EBF">
            <w:pPr>
              <w:cnfStyle w:val="000000000000" w:firstRow="0" w:lastRow="0" w:firstColumn="0" w:lastColumn="0" w:oddVBand="0" w:evenVBand="0" w:oddHBand="0" w:evenHBand="0" w:firstRowFirstColumn="0" w:firstRowLastColumn="0" w:lastRowFirstColumn="0" w:lastRowLastColumn="0"/>
            </w:pPr>
            <w:r>
              <w:t>James Forde</w:t>
            </w:r>
            <w:ins w:id="67" w:author="Liam Coleman" w:date="2021-04-19T10:00:00Z">
              <w:r w:rsidR="006909F3">
                <w:t>/</w:t>
              </w:r>
            </w:ins>
            <w:ins w:id="68" w:author="Liam Coleman" w:date="2021-04-19T10:01:00Z">
              <w:r w:rsidR="006909F3">
                <w:t>Micheal Cattigan/ Noel Quinn</w:t>
              </w:r>
            </w:ins>
            <w:del w:id="69" w:author="Liam Coleman" w:date="2021-03-10T11:55:00Z">
              <w:r w:rsidDel="00D177C8">
                <w:delText>, Keith Flanagan, TJ McHugh</w:delText>
              </w:r>
            </w:del>
          </w:p>
        </w:tc>
      </w:tr>
      <w:tr w:rsidR="005F4EBF" w14:paraId="710CB8AA" w14:textId="77777777" w:rsidTr="005F4EB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52" w:type="dxa"/>
          </w:tcPr>
          <w:p w14:paraId="346D86A1" w14:textId="77777777" w:rsidR="005F4EBF" w:rsidRDefault="005F4EBF" w:rsidP="00BC0D53">
            <w:pPr>
              <w:jc w:val="right"/>
              <w:rPr>
                <w:rFonts w:eastAsiaTheme="minorHAnsi" w:cstheme="minorBidi"/>
                <w:b/>
                <w:i w:val="0"/>
                <w:iCs w:val="0"/>
                <w:color w:val="auto"/>
                <w:szCs w:val="22"/>
                <w:lang w:val="en-IE" w:eastAsia="en-US"/>
              </w:rPr>
            </w:pPr>
            <w:r>
              <w:rPr>
                <w:b/>
                <w:i w:val="0"/>
              </w:rPr>
              <w:t>Audience</w:t>
            </w:r>
          </w:p>
        </w:tc>
        <w:tc>
          <w:tcPr>
            <w:tcW w:w="5852" w:type="dxa"/>
          </w:tcPr>
          <w:p w14:paraId="68D290DF" w14:textId="5A673BBD" w:rsidR="005F4EBF" w:rsidRDefault="005F4EBF" w:rsidP="005F4EBF">
            <w:pPr>
              <w:cnfStyle w:val="000000100000" w:firstRow="0" w:lastRow="0" w:firstColumn="0" w:lastColumn="0" w:oddVBand="0" w:evenVBand="0" w:oddHBand="1" w:evenHBand="0" w:firstRowFirstColumn="0" w:firstRowLastColumn="0" w:lastRowFirstColumn="0" w:lastRowLastColumn="0"/>
            </w:pPr>
            <w:del w:id="70" w:author="Liam Coleman" w:date="2021-04-19T10:01:00Z">
              <w:r w:rsidDel="006909F3">
                <w:delText>CBE Management / CBE Software</w:delText>
              </w:r>
            </w:del>
            <w:ins w:id="71" w:author="Liam Coleman" w:date="2021-04-19T10:01:00Z">
              <w:r w:rsidR="006909F3">
                <w:t>Service Manager/Group manager</w:t>
              </w:r>
            </w:ins>
            <w:r>
              <w:t xml:space="preserve"> </w:t>
            </w:r>
          </w:p>
        </w:tc>
      </w:tr>
      <w:tr w:rsidR="005F4EBF" w14:paraId="786EC82D" w14:textId="77777777" w:rsidTr="005F4EBF">
        <w:trPr>
          <w:trHeight w:val="454"/>
        </w:trPr>
        <w:tc>
          <w:tcPr>
            <w:cnfStyle w:val="001000000000" w:firstRow="0" w:lastRow="0" w:firstColumn="1" w:lastColumn="0" w:oddVBand="0" w:evenVBand="0" w:oddHBand="0" w:evenHBand="0" w:firstRowFirstColumn="0" w:firstRowLastColumn="0" w:lastRowFirstColumn="0" w:lastRowLastColumn="0"/>
            <w:tcW w:w="2552" w:type="dxa"/>
          </w:tcPr>
          <w:p w14:paraId="1015430D" w14:textId="77777777" w:rsidR="005F4EBF" w:rsidRDefault="005F4EBF" w:rsidP="00BC0D53">
            <w:pPr>
              <w:jc w:val="right"/>
              <w:rPr>
                <w:rFonts w:eastAsiaTheme="minorHAnsi" w:cstheme="minorBidi"/>
                <w:b/>
                <w:i w:val="0"/>
                <w:iCs w:val="0"/>
                <w:color w:val="auto"/>
                <w:szCs w:val="22"/>
                <w:lang w:val="en-IE" w:eastAsia="en-US"/>
              </w:rPr>
            </w:pPr>
            <w:r>
              <w:rPr>
                <w:b/>
                <w:i w:val="0"/>
              </w:rPr>
              <w:t>Purpose</w:t>
            </w:r>
          </w:p>
        </w:tc>
        <w:tc>
          <w:tcPr>
            <w:tcW w:w="5852" w:type="dxa"/>
          </w:tcPr>
          <w:p w14:paraId="50C187A3" w14:textId="77777777" w:rsidR="00FE3997" w:rsidRPr="00FE3997" w:rsidRDefault="00FE3997">
            <w:pPr>
              <w:autoSpaceDE w:val="0"/>
              <w:autoSpaceDN w:val="0"/>
              <w:adjustRightInd w:val="0"/>
              <w:spacing w:before="0" w:after="0"/>
              <w:cnfStyle w:val="000000000000" w:firstRow="0" w:lastRow="0" w:firstColumn="0" w:lastColumn="0" w:oddVBand="0" w:evenVBand="0" w:oddHBand="0" w:evenHBand="0" w:firstRowFirstColumn="0" w:firstRowLastColumn="0" w:lastRowFirstColumn="0" w:lastRowLastColumn="0"/>
              <w:rPr>
                <w:ins w:id="72" w:author="Liam Coleman" w:date="2021-04-19T10:35:00Z"/>
                <w:rFonts w:cs="Times New Roman"/>
                <w:color w:val="000000"/>
                <w:lang w:val="en-GB"/>
                <w:rPrChange w:id="73" w:author="Liam Coleman" w:date="2021-04-19T10:35:00Z">
                  <w:rPr>
                    <w:ins w:id="74" w:author="Liam Coleman" w:date="2021-04-19T10:35:00Z"/>
                    <w:rFonts w:ascii="Arial" w:hAnsi="Arial" w:cs="Arial"/>
                    <w:color w:val="000000"/>
                    <w:sz w:val="24"/>
                    <w:szCs w:val="24"/>
                    <w:lang w:val="en-GB"/>
                  </w:rPr>
                </w:rPrChange>
              </w:rPr>
              <w:pPrChange w:id="75" w:author="Liam Coleman" w:date="2021-04-19T10:35:00Z">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pPr>
              </w:pPrChange>
            </w:pPr>
            <w:ins w:id="76" w:author="Liam Coleman" w:date="2021-04-19T10:35:00Z">
              <w:r w:rsidRPr="00FE3997">
                <w:rPr>
                  <w:rFonts w:cs="Times New Roman"/>
                  <w:color w:val="000000"/>
                  <w:szCs w:val="22"/>
                  <w:lang w:val="en-GB"/>
                  <w:rPrChange w:id="77" w:author="Liam Coleman" w:date="2021-04-19T10:35:00Z">
                    <w:rPr>
                      <w:rFonts w:ascii="Arial" w:hAnsi="Arial" w:cs="Arial"/>
                      <w:color w:val="000000"/>
                      <w:sz w:val="24"/>
                      <w:szCs w:val="24"/>
                      <w:lang w:val="en-GB"/>
                    </w:rPr>
                  </w:rPrChange>
                </w:rPr>
                <w:t xml:space="preserve">To develop a high-level overview, and what is needed in the proposed integration utility between WINRETAIL and Auto Task. This will include: the development of a simple GUI which </w:t>
              </w:r>
              <w:proofErr w:type="gramStart"/>
              <w:r w:rsidRPr="00FE3997">
                <w:rPr>
                  <w:rFonts w:cs="Times New Roman"/>
                  <w:color w:val="000000"/>
                  <w:szCs w:val="22"/>
                  <w:lang w:val="en-GB"/>
                  <w:rPrChange w:id="78" w:author="Liam Coleman" w:date="2021-04-19T10:35:00Z">
                    <w:rPr>
                      <w:rFonts w:ascii="Arial" w:hAnsi="Arial" w:cs="Arial"/>
                      <w:color w:val="000000"/>
                      <w:sz w:val="24"/>
                      <w:szCs w:val="24"/>
                      <w:lang w:val="en-GB"/>
                    </w:rPr>
                  </w:rPrChange>
                </w:rPr>
                <w:t>has the ability to</w:t>
              </w:r>
              <w:proofErr w:type="gramEnd"/>
              <w:r w:rsidRPr="00FE3997">
                <w:rPr>
                  <w:rFonts w:cs="Times New Roman"/>
                  <w:color w:val="000000"/>
                  <w:szCs w:val="22"/>
                  <w:lang w:val="en-GB"/>
                  <w:rPrChange w:id="79" w:author="Liam Coleman" w:date="2021-04-19T10:35:00Z">
                    <w:rPr>
                      <w:rFonts w:ascii="Arial" w:hAnsi="Arial" w:cs="Arial"/>
                      <w:color w:val="000000"/>
                      <w:sz w:val="24"/>
                      <w:szCs w:val="24"/>
                      <w:lang w:val="en-GB"/>
                    </w:rPr>
                  </w:rPrChange>
                </w:rPr>
                <w:t xml:space="preserve"> update, delete et cetera.</w:t>
              </w:r>
            </w:ins>
          </w:p>
          <w:p w14:paraId="2B7D69F5" w14:textId="77777777" w:rsidR="00FE3997" w:rsidRPr="00FE3997" w:rsidRDefault="00FE3997">
            <w:pPr>
              <w:autoSpaceDE w:val="0"/>
              <w:autoSpaceDN w:val="0"/>
              <w:adjustRightInd w:val="0"/>
              <w:spacing w:before="0" w:after="0"/>
              <w:cnfStyle w:val="000000000000" w:firstRow="0" w:lastRow="0" w:firstColumn="0" w:lastColumn="0" w:oddVBand="0" w:evenVBand="0" w:oddHBand="0" w:evenHBand="0" w:firstRowFirstColumn="0" w:firstRowLastColumn="0" w:lastRowFirstColumn="0" w:lastRowLastColumn="0"/>
              <w:rPr>
                <w:ins w:id="80" w:author="Liam Coleman" w:date="2021-04-19T10:35:00Z"/>
                <w:rFonts w:cs="Times New Roman"/>
                <w:color w:val="000000"/>
                <w:lang w:val="en-GB"/>
                <w:rPrChange w:id="81" w:author="Liam Coleman" w:date="2021-04-19T10:35:00Z">
                  <w:rPr>
                    <w:ins w:id="82" w:author="Liam Coleman" w:date="2021-04-19T10:35:00Z"/>
                    <w:rFonts w:ascii="Arial" w:hAnsi="Arial" w:cs="Arial"/>
                    <w:color w:val="000000"/>
                    <w:sz w:val="24"/>
                    <w:szCs w:val="24"/>
                    <w:lang w:val="en-GB"/>
                  </w:rPr>
                </w:rPrChange>
              </w:rPr>
              <w:pPrChange w:id="83" w:author="Liam Coleman" w:date="2021-04-19T10:35:00Z">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pPr>
              </w:pPrChange>
            </w:pPr>
          </w:p>
          <w:p w14:paraId="0556AB82" w14:textId="77777777" w:rsidR="00FE3997" w:rsidRPr="00FE3997" w:rsidRDefault="00FE3997">
            <w:pPr>
              <w:autoSpaceDE w:val="0"/>
              <w:autoSpaceDN w:val="0"/>
              <w:adjustRightInd w:val="0"/>
              <w:spacing w:before="0" w:after="0"/>
              <w:cnfStyle w:val="000000000000" w:firstRow="0" w:lastRow="0" w:firstColumn="0" w:lastColumn="0" w:oddVBand="0" w:evenVBand="0" w:oddHBand="0" w:evenHBand="0" w:firstRowFirstColumn="0" w:firstRowLastColumn="0" w:lastRowFirstColumn="0" w:lastRowLastColumn="0"/>
              <w:rPr>
                <w:ins w:id="84" w:author="Liam Coleman" w:date="2021-04-19T10:35:00Z"/>
                <w:rFonts w:cs="Times New Roman"/>
                <w:color w:val="000000"/>
                <w:lang w:val="en-GB"/>
                <w:rPrChange w:id="85" w:author="Liam Coleman" w:date="2021-04-19T10:35:00Z">
                  <w:rPr>
                    <w:ins w:id="86" w:author="Liam Coleman" w:date="2021-04-19T10:35:00Z"/>
                    <w:rFonts w:ascii="Arial" w:hAnsi="Arial" w:cs="Arial"/>
                    <w:color w:val="000000"/>
                    <w:sz w:val="24"/>
                    <w:szCs w:val="24"/>
                    <w:lang w:val="en-GB"/>
                  </w:rPr>
                </w:rPrChange>
              </w:rPr>
              <w:pPrChange w:id="87" w:author="Liam Coleman" w:date="2021-04-19T10:35:00Z">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pPr>
              </w:pPrChange>
            </w:pPr>
            <w:ins w:id="88" w:author="Liam Coleman" w:date="2021-04-19T10:35:00Z">
              <w:r w:rsidRPr="00FE3997">
                <w:rPr>
                  <w:rFonts w:cs="Times New Roman"/>
                  <w:color w:val="000000"/>
                  <w:szCs w:val="22"/>
                  <w:lang w:val="en-GB"/>
                  <w:rPrChange w:id="89" w:author="Liam Coleman" w:date="2021-04-19T10:35:00Z">
                    <w:rPr>
                      <w:rFonts w:ascii="Arial" w:hAnsi="Arial" w:cs="Arial"/>
                      <w:color w:val="000000"/>
                      <w:sz w:val="24"/>
                      <w:szCs w:val="24"/>
                      <w:lang w:val="en-GB"/>
                    </w:rPr>
                  </w:rPrChange>
                </w:rPr>
                <w:t xml:space="preserve">To develop a high-level overview, what is needed in the proposed integration utility between WINRETAIL and </w:t>
              </w:r>
              <w:proofErr w:type="spellStart"/>
              <w:r w:rsidRPr="00FE3997">
                <w:rPr>
                  <w:rFonts w:cs="Times New Roman"/>
                  <w:color w:val="000000"/>
                  <w:szCs w:val="22"/>
                  <w:lang w:val="en-GB"/>
                  <w:rPrChange w:id="90" w:author="Liam Coleman" w:date="2021-04-19T10:35:00Z">
                    <w:rPr>
                      <w:rFonts w:ascii="Arial" w:hAnsi="Arial" w:cs="Arial"/>
                      <w:color w:val="000000"/>
                      <w:sz w:val="24"/>
                      <w:szCs w:val="24"/>
                      <w:lang w:val="en-GB"/>
                    </w:rPr>
                  </w:rPrChange>
                </w:rPr>
                <w:t>AutoTask</w:t>
              </w:r>
              <w:proofErr w:type="spellEnd"/>
              <w:r w:rsidRPr="00FE3997">
                <w:rPr>
                  <w:rFonts w:cs="Times New Roman"/>
                  <w:color w:val="000000"/>
                  <w:szCs w:val="22"/>
                  <w:lang w:val="en-GB"/>
                  <w:rPrChange w:id="91" w:author="Liam Coleman" w:date="2021-04-19T10:35:00Z">
                    <w:rPr>
                      <w:rFonts w:ascii="Arial" w:hAnsi="Arial" w:cs="Arial"/>
                      <w:color w:val="000000"/>
                      <w:sz w:val="24"/>
                      <w:szCs w:val="24"/>
                      <w:lang w:val="en-GB"/>
                    </w:rPr>
                  </w:rPrChange>
                </w:rPr>
                <w:t xml:space="preserve">. This will include: the development of a simple GUI which </w:t>
              </w:r>
              <w:proofErr w:type="gramStart"/>
              <w:r w:rsidRPr="00FE3997">
                <w:rPr>
                  <w:rFonts w:cs="Times New Roman"/>
                  <w:color w:val="000000"/>
                  <w:szCs w:val="22"/>
                  <w:lang w:val="en-GB"/>
                  <w:rPrChange w:id="92" w:author="Liam Coleman" w:date="2021-04-19T10:35:00Z">
                    <w:rPr>
                      <w:rFonts w:ascii="Arial" w:hAnsi="Arial" w:cs="Arial"/>
                      <w:color w:val="000000"/>
                      <w:sz w:val="24"/>
                      <w:szCs w:val="24"/>
                      <w:lang w:val="en-GB"/>
                    </w:rPr>
                  </w:rPrChange>
                </w:rPr>
                <w:t>has the ability to</w:t>
              </w:r>
              <w:proofErr w:type="gramEnd"/>
              <w:r w:rsidRPr="00FE3997">
                <w:rPr>
                  <w:rFonts w:cs="Times New Roman"/>
                  <w:color w:val="000000"/>
                  <w:szCs w:val="22"/>
                  <w:lang w:val="en-GB"/>
                  <w:rPrChange w:id="93" w:author="Liam Coleman" w:date="2021-04-19T10:35:00Z">
                    <w:rPr>
                      <w:rFonts w:ascii="Arial" w:hAnsi="Arial" w:cs="Arial"/>
                      <w:color w:val="000000"/>
                      <w:sz w:val="24"/>
                      <w:szCs w:val="24"/>
                      <w:lang w:val="en-GB"/>
                    </w:rPr>
                  </w:rPrChange>
                </w:rPr>
                <w:t xml:space="preserve"> update, insert new, delete et cetera.</w:t>
              </w:r>
            </w:ins>
          </w:p>
          <w:p w14:paraId="68FE42FC" w14:textId="77777777" w:rsidR="00FE3997" w:rsidRPr="00FE3997" w:rsidRDefault="00FE3997">
            <w:pPr>
              <w:autoSpaceDE w:val="0"/>
              <w:autoSpaceDN w:val="0"/>
              <w:adjustRightInd w:val="0"/>
              <w:spacing w:before="0" w:after="0"/>
              <w:cnfStyle w:val="000000000000" w:firstRow="0" w:lastRow="0" w:firstColumn="0" w:lastColumn="0" w:oddVBand="0" w:evenVBand="0" w:oddHBand="0" w:evenHBand="0" w:firstRowFirstColumn="0" w:firstRowLastColumn="0" w:lastRowFirstColumn="0" w:lastRowLastColumn="0"/>
              <w:rPr>
                <w:ins w:id="94" w:author="Liam Coleman" w:date="2021-04-19T10:35:00Z"/>
                <w:rFonts w:cs="Times New Roman"/>
                <w:color w:val="000000"/>
                <w:lang w:val="en-GB"/>
                <w:rPrChange w:id="95" w:author="Liam Coleman" w:date="2021-04-19T10:35:00Z">
                  <w:rPr>
                    <w:ins w:id="96" w:author="Liam Coleman" w:date="2021-04-19T10:35:00Z"/>
                    <w:rFonts w:ascii="Arial" w:hAnsi="Arial" w:cs="Arial"/>
                    <w:color w:val="000000"/>
                    <w:sz w:val="24"/>
                    <w:szCs w:val="24"/>
                    <w:lang w:val="en-GB"/>
                  </w:rPr>
                </w:rPrChange>
              </w:rPr>
              <w:pPrChange w:id="97" w:author="Liam Coleman" w:date="2021-04-19T10:35:00Z">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pPr>
              </w:pPrChange>
            </w:pPr>
          </w:p>
          <w:p w14:paraId="7D5CB68D" w14:textId="0C3858E8" w:rsidR="00FE3997" w:rsidRPr="00FE3997" w:rsidRDefault="00FE3997">
            <w:pPr>
              <w:autoSpaceDE w:val="0"/>
              <w:autoSpaceDN w:val="0"/>
              <w:adjustRightInd w:val="0"/>
              <w:spacing w:before="0" w:after="0"/>
              <w:cnfStyle w:val="000000000000" w:firstRow="0" w:lastRow="0" w:firstColumn="0" w:lastColumn="0" w:oddVBand="0" w:evenVBand="0" w:oddHBand="0" w:evenHBand="0" w:firstRowFirstColumn="0" w:firstRowLastColumn="0" w:lastRowFirstColumn="0" w:lastRowLastColumn="0"/>
              <w:rPr>
                <w:ins w:id="98" w:author="Liam Coleman" w:date="2021-04-19T10:35:00Z"/>
                <w:rFonts w:cs="Times New Roman"/>
                <w:color w:val="000000"/>
                <w:lang w:val="en-GB"/>
                <w:rPrChange w:id="99" w:author="Liam Coleman" w:date="2021-04-19T10:35:00Z">
                  <w:rPr>
                    <w:ins w:id="100" w:author="Liam Coleman" w:date="2021-04-19T10:35:00Z"/>
                    <w:rFonts w:ascii="Arial" w:hAnsi="Arial" w:cs="Arial"/>
                    <w:color w:val="000000"/>
                    <w:sz w:val="24"/>
                    <w:szCs w:val="24"/>
                    <w:lang w:val="en-GB"/>
                  </w:rPr>
                </w:rPrChange>
              </w:rPr>
              <w:pPrChange w:id="101" w:author="Liam Coleman" w:date="2021-04-19T10:35:00Z">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pPr>
              </w:pPrChange>
            </w:pPr>
            <w:ins w:id="102" w:author="Liam Coleman" w:date="2021-04-19T10:35:00Z">
              <w:r w:rsidRPr="00FE3997">
                <w:rPr>
                  <w:rFonts w:cs="Times New Roman"/>
                  <w:color w:val="000000"/>
                  <w:szCs w:val="22"/>
                  <w:lang w:val="en-GB"/>
                  <w:rPrChange w:id="103" w:author="Liam Coleman" w:date="2021-04-19T10:35:00Z">
                    <w:rPr>
                      <w:rFonts w:ascii="Arial" w:hAnsi="Arial" w:cs="Arial"/>
                      <w:color w:val="000000"/>
                      <w:sz w:val="24"/>
                      <w:szCs w:val="24"/>
                      <w:lang w:val="en-GB"/>
                    </w:rPr>
                  </w:rPrChange>
                </w:rPr>
                <w:t xml:space="preserve">To include high/low level design details for the development team and test teams so that it can be implemented and tested </w:t>
              </w:r>
            </w:ins>
            <w:ins w:id="104" w:author="Liam Coleman" w:date="2021-05-25T09:56:00Z">
              <w:r w:rsidR="00302071" w:rsidRPr="00FE3997">
                <w:rPr>
                  <w:rFonts w:cs="Times New Roman"/>
                  <w:color w:val="000000"/>
                  <w:lang w:val="en-GB"/>
                </w:rPr>
                <w:t>accordingly.</w:t>
              </w:r>
            </w:ins>
          </w:p>
          <w:p w14:paraId="22B26FFF" w14:textId="2EBEA937" w:rsidR="004B0FF4" w:rsidRPr="004B0FF4" w:rsidRDefault="004B0FF4" w:rsidP="004B0FF4">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ins w:id="105" w:author="Liam Coleman" w:date="2021-03-10T14:52:00Z"/>
                <w:rFonts w:cs="Times New Roman"/>
                <w:color w:val="000000"/>
                <w:lang w:val="en-GB"/>
                <w:rPrChange w:id="106" w:author="Liam Coleman" w:date="2021-03-10T14:52:00Z">
                  <w:rPr>
                    <w:ins w:id="107" w:author="Liam Coleman" w:date="2021-03-10T14:52:00Z"/>
                    <w:rFonts w:ascii="Arial" w:hAnsi="Arial" w:cs="Arial"/>
                    <w:color w:val="000000"/>
                    <w:sz w:val="24"/>
                    <w:szCs w:val="24"/>
                    <w:lang w:val="en-GB"/>
                  </w:rPr>
                </w:rPrChange>
              </w:rPr>
            </w:pPr>
          </w:p>
          <w:p w14:paraId="327F4821" w14:textId="77777777" w:rsidR="004B0FF4" w:rsidRPr="004B0FF4" w:rsidRDefault="004B0FF4" w:rsidP="004B0FF4">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ins w:id="108" w:author="Liam Coleman" w:date="2021-03-10T14:52:00Z"/>
                <w:rFonts w:cs="Times New Roman"/>
                <w:color w:val="000000"/>
                <w:lang w:val="en-GB"/>
                <w:rPrChange w:id="109" w:author="Liam Coleman" w:date="2021-03-10T14:52:00Z">
                  <w:rPr>
                    <w:ins w:id="110" w:author="Liam Coleman" w:date="2021-03-10T14:52:00Z"/>
                    <w:rFonts w:ascii="Arial" w:hAnsi="Arial" w:cs="Arial"/>
                    <w:color w:val="000000"/>
                    <w:sz w:val="24"/>
                    <w:szCs w:val="24"/>
                    <w:lang w:val="en-GB"/>
                  </w:rPr>
                </w:rPrChange>
              </w:rPr>
            </w:pPr>
          </w:p>
          <w:p w14:paraId="57FEE032" w14:textId="2AD4D3DE" w:rsidR="004B0FF4" w:rsidRPr="004B0FF4" w:rsidRDefault="004B0FF4" w:rsidP="004B0FF4">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ins w:id="111" w:author="Liam Coleman" w:date="2021-03-10T14:52:00Z"/>
                <w:rFonts w:cs="Times New Roman"/>
                <w:color w:val="000000"/>
                <w:lang w:val="en-GB"/>
                <w:rPrChange w:id="112" w:author="Liam Coleman" w:date="2021-03-10T14:52:00Z">
                  <w:rPr>
                    <w:ins w:id="113" w:author="Liam Coleman" w:date="2021-03-10T14:52:00Z"/>
                    <w:rFonts w:ascii="Arial" w:hAnsi="Arial" w:cs="Arial"/>
                    <w:color w:val="000000"/>
                    <w:sz w:val="24"/>
                    <w:szCs w:val="24"/>
                    <w:lang w:val="en-GB"/>
                  </w:rPr>
                </w:rPrChange>
              </w:rPr>
            </w:pPr>
            <w:ins w:id="114" w:author="Liam Coleman" w:date="2021-03-10T14:52:00Z">
              <w:r w:rsidRPr="004B0FF4">
                <w:rPr>
                  <w:rFonts w:cs="Times New Roman"/>
                  <w:color w:val="000000"/>
                  <w:szCs w:val="22"/>
                  <w:lang w:val="en-GB"/>
                  <w:rPrChange w:id="115" w:author="Liam Coleman" w:date="2021-03-10T14:52:00Z">
                    <w:rPr>
                      <w:rFonts w:ascii="Arial" w:hAnsi="Arial" w:cs="Arial"/>
                      <w:color w:val="000000"/>
                      <w:sz w:val="24"/>
                      <w:szCs w:val="24"/>
                      <w:lang w:val="en-GB"/>
                    </w:rPr>
                  </w:rPrChange>
                </w:rPr>
                <w:t xml:space="preserve">It is also envisaged that this document will highlight any deployment/support/maintenance issue that might </w:t>
              </w:r>
              <w:r w:rsidRPr="004B0FF4">
                <w:rPr>
                  <w:rFonts w:cs="Times New Roman"/>
                  <w:color w:val="000000"/>
                  <w:lang w:val="en-GB"/>
                </w:rPr>
                <w:t>arise.</w:t>
              </w:r>
            </w:ins>
          </w:p>
          <w:p w14:paraId="1ABA15C7" w14:textId="54B2DCCF" w:rsidR="005F4EBF" w:rsidRPr="004E16A5" w:rsidDel="004B0FF4" w:rsidRDefault="005F4EBF" w:rsidP="005F4EBF">
            <w:pPr>
              <w:cnfStyle w:val="000000000000" w:firstRow="0" w:lastRow="0" w:firstColumn="0" w:lastColumn="0" w:oddVBand="0" w:evenVBand="0" w:oddHBand="0" w:evenHBand="0" w:firstRowFirstColumn="0" w:firstRowLastColumn="0" w:lastRowFirstColumn="0" w:lastRowLastColumn="0"/>
              <w:rPr>
                <w:del w:id="116" w:author="Liam Coleman" w:date="2021-03-10T14:52:00Z"/>
                <w:rFonts w:eastAsia="Arial" w:cs="Times New Roman"/>
              </w:rPr>
            </w:pPr>
            <w:del w:id="117" w:author="Liam Coleman" w:date="2021-03-10T14:52:00Z">
              <w:r w:rsidRPr="006D1413" w:rsidDel="004B0FF4">
                <w:rPr>
                  <w:rFonts w:eastAsia="Arial" w:cs="Times New Roman"/>
                  <w:szCs w:val="22"/>
                </w:rPr>
                <w:delText xml:space="preserve">To provide a high level overview for Project Managers to show what Integration is required for CBE to enable </w:delText>
              </w:r>
              <w:r w:rsidR="000E7A19" w:rsidRPr="004E16A5" w:rsidDel="004B0FF4">
                <w:rPr>
                  <w:rFonts w:eastAsia="Arial" w:cs="Times New Roman"/>
                  <w:szCs w:val="22"/>
                </w:rPr>
                <w:delText>CG</w:delText>
              </w:r>
              <w:r w:rsidRPr="004E16A5" w:rsidDel="004B0FF4">
                <w:rPr>
                  <w:rFonts w:eastAsia="Arial" w:cs="Times New Roman"/>
                  <w:szCs w:val="22"/>
                </w:rPr>
                <w:delText xml:space="preserve"> Changer devices to function at the Point of Sale using serial connection. </w:delText>
              </w:r>
            </w:del>
          </w:p>
          <w:p w14:paraId="6FE234C7" w14:textId="22164101" w:rsidR="005F4EBF" w:rsidRPr="004E16A5" w:rsidDel="004B0FF4" w:rsidRDefault="005F4EBF" w:rsidP="005F4EBF">
            <w:pPr>
              <w:cnfStyle w:val="000000000000" w:firstRow="0" w:lastRow="0" w:firstColumn="0" w:lastColumn="0" w:oddVBand="0" w:evenVBand="0" w:oddHBand="0" w:evenHBand="0" w:firstRowFirstColumn="0" w:firstRowLastColumn="0" w:lastRowFirstColumn="0" w:lastRowLastColumn="0"/>
              <w:rPr>
                <w:del w:id="118" w:author="Liam Coleman" w:date="2021-03-10T14:52:00Z"/>
                <w:rFonts w:eastAsia="Arial" w:cs="Times New Roman"/>
              </w:rPr>
            </w:pPr>
            <w:del w:id="119" w:author="Liam Coleman" w:date="2021-03-10T14:52:00Z">
              <w:r w:rsidRPr="004E16A5" w:rsidDel="004B0FF4">
                <w:rPr>
                  <w:rFonts w:eastAsia="Arial" w:cs="Times New Roman"/>
                  <w:szCs w:val="22"/>
                </w:rPr>
                <w:delText>To also provide High / Low level design details for the development / test team to implement / test specified work.</w:delText>
              </w:r>
            </w:del>
          </w:p>
          <w:p w14:paraId="540FAD0E" w14:textId="4AC88C58" w:rsidR="005F4EBF" w:rsidRPr="004E16A5" w:rsidRDefault="005F4EBF" w:rsidP="005F4EBF">
            <w:pPr>
              <w:cnfStyle w:val="000000000000" w:firstRow="0" w:lastRow="0" w:firstColumn="0" w:lastColumn="0" w:oddVBand="0" w:evenVBand="0" w:oddHBand="0" w:evenHBand="0" w:firstRowFirstColumn="0" w:firstRowLastColumn="0" w:lastRowFirstColumn="0" w:lastRowLastColumn="0"/>
              <w:rPr>
                <w:rFonts w:cs="Times New Roman"/>
              </w:rPr>
            </w:pPr>
            <w:del w:id="120" w:author="Liam Coleman" w:date="2021-03-10T14:52:00Z">
              <w:r w:rsidRPr="004E16A5" w:rsidDel="004B0FF4">
                <w:rPr>
                  <w:rFonts w:eastAsia="Arial" w:cs="Times New Roman"/>
                  <w:szCs w:val="22"/>
                </w:rPr>
                <w:delText>This document should also highlight any Deployment / Support / Maintenance issues that may arise.</w:delText>
              </w:r>
            </w:del>
          </w:p>
        </w:tc>
      </w:tr>
    </w:tbl>
    <w:p w14:paraId="4D025B3C" w14:textId="77777777" w:rsidR="005F4EBF" w:rsidRPr="006E5001" w:rsidRDefault="005F4EBF" w:rsidP="005F4EBF">
      <w:r>
        <w:br w:type="page"/>
      </w:r>
    </w:p>
    <w:p w14:paraId="6E72F46C" w14:textId="1BF81A46" w:rsidR="005F4EBF" w:rsidRPr="004C067A" w:rsidRDefault="004C067A">
      <w:pPr>
        <w:pStyle w:val="Heading2"/>
        <w:numPr>
          <w:ilvl w:val="0"/>
          <w:numId w:val="0"/>
        </w:numPr>
        <w:ind w:left="1134" w:hanging="1134"/>
        <w:pPrChange w:id="121" w:author="Liam Coleman" w:date="2021-05-25T09:51:00Z">
          <w:pPr>
            <w:pStyle w:val="Heading2"/>
          </w:pPr>
        </w:pPrChange>
      </w:pPr>
      <w:bookmarkStart w:id="122" w:name="_Toc383180884"/>
      <w:bookmarkStart w:id="123" w:name="_Toc76630221"/>
      <w:ins w:id="124" w:author="Liam Coleman" w:date="2021-05-25T09:51:00Z">
        <w:r w:rsidRPr="004C067A">
          <w:lastRenderedPageBreak/>
          <w:t xml:space="preserve">2.1 </w:t>
        </w:r>
      </w:ins>
      <w:r w:rsidR="005F4EBF" w:rsidRPr="004C067A">
        <w:t>Document Versions</w:t>
      </w:r>
      <w:bookmarkEnd w:id="122"/>
      <w:bookmarkEnd w:id="123"/>
    </w:p>
    <w:p w14:paraId="4B17B517" w14:textId="77777777" w:rsidR="005F4EBF" w:rsidRDefault="005F4EBF" w:rsidP="00990D30">
      <w:r w:rsidRPr="00F52619">
        <w:t>Listed below are the document versions.</w:t>
      </w:r>
    </w:p>
    <w:tbl>
      <w:tblPr>
        <w:tblStyle w:val="PlainTable51"/>
        <w:tblW w:w="0" w:type="auto"/>
        <w:tblLook w:val="04A0" w:firstRow="1" w:lastRow="0" w:firstColumn="1" w:lastColumn="0" w:noHBand="0" w:noVBand="1"/>
      </w:tblPr>
      <w:tblGrid>
        <w:gridCol w:w="2518"/>
        <w:gridCol w:w="5812"/>
      </w:tblGrid>
      <w:tr w:rsidR="00F144D4" w14:paraId="14F5CE74" w14:textId="77777777" w:rsidTr="00BC0D53">
        <w:trPr>
          <w:cnfStyle w:val="100000000000" w:firstRow="1" w:lastRow="0" w:firstColumn="0" w:lastColumn="0" w:oddVBand="0" w:evenVBand="0" w:oddHBand="0" w:evenHBand="0" w:firstRowFirstColumn="0" w:firstRowLastColumn="0" w:lastRowFirstColumn="0" w:lastRowLastColumn="0"/>
          <w:trHeight w:val="350"/>
        </w:trPr>
        <w:tc>
          <w:tcPr>
            <w:cnfStyle w:val="001000000100" w:firstRow="0" w:lastRow="0" w:firstColumn="1" w:lastColumn="0" w:oddVBand="0" w:evenVBand="0" w:oddHBand="0" w:evenHBand="0" w:firstRowFirstColumn="1" w:firstRowLastColumn="0" w:lastRowFirstColumn="0" w:lastRowLastColumn="0"/>
            <w:tcW w:w="2518" w:type="dxa"/>
          </w:tcPr>
          <w:p w14:paraId="678B15E2" w14:textId="77777777" w:rsidR="00F144D4" w:rsidRPr="00990D30" w:rsidRDefault="00F144D4" w:rsidP="00BC0D53">
            <w:pPr>
              <w:jc w:val="right"/>
              <w:rPr>
                <w:rFonts w:eastAsiaTheme="minorHAnsi" w:cstheme="minorBidi"/>
                <w:b/>
                <w:i w:val="0"/>
                <w:iCs w:val="0"/>
                <w:color w:val="auto"/>
                <w:szCs w:val="22"/>
                <w:u w:val="single"/>
                <w:lang w:val="en-IE" w:eastAsia="en-US"/>
              </w:rPr>
            </w:pPr>
            <w:r w:rsidRPr="00990D30">
              <w:rPr>
                <w:b/>
                <w:i w:val="0"/>
                <w:u w:val="single"/>
              </w:rPr>
              <w:t>Date</w:t>
            </w:r>
          </w:p>
        </w:tc>
        <w:tc>
          <w:tcPr>
            <w:tcW w:w="5812" w:type="dxa"/>
          </w:tcPr>
          <w:p w14:paraId="5DD379D5" w14:textId="77777777" w:rsidR="00F144D4" w:rsidRPr="00990D30" w:rsidRDefault="00F144D4" w:rsidP="00F144D4">
            <w:pPr>
              <w:cnfStyle w:val="100000000000" w:firstRow="1" w:lastRow="0" w:firstColumn="0" w:lastColumn="0" w:oddVBand="0" w:evenVBand="0" w:oddHBand="0" w:evenHBand="0" w:firstRowFirstColumn="0" w:firstRowLastColumn="0" w:lastRowFirstColumn="0" w:lastRowLastColumn="0"/>
              <w:rPr>
                <w:b/>
                <w:i w:val="0"/>
                <w:u w:val="single"/>
              </w:rPr>
            </w:pPr>
            <w:r w:rsidRPr="00990D30">
              <w:rPr>
                <w:b/>
                <w:i w:val="0"/>
                <w:u w:val="single"/>
              </w:rPr>
              <w:t>Description</w:t>
            </w:r>
          </w:p>
        </w:tc>
      </w:tr>
      <w:tr w:rsidR="00F144D4" w14:paraId="4F1A3571" w14:textId="77777777" w:rsidTr="00BC0D5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518" w:type="dxa"/>
          </w:tcPr>
          <w:p w14:paraId="34FDE519" w14:textId="4E594A12" w:rsidR="00F144D4" w:rsidRPr="00990D30" w:rsidRDefault="006F7141" w:rsidP="00BC0D53">
            <w:pPr>
              <w:jc w:val="right"/>
              <w:rPr>
                <w:rFonts w:eastAsiaTheme="minorHAnsi" w:cstheme="minorBidi"/>
                <w:i w:val="0"/>
                <w:iCs w:val="0"/>
                <w:color w:val="auto"/>
                <w:szCs w:val="22"/>
                <w:lang w:val="en-IE" w:eastAsia="en-US"/>
              </w:rPr>
            </w:pPr>
            <w:ins w:id="125" w:author="Liam Coleman" w:date="2021-04-19T10:36:00Z">
              <w:r>
                <w:rPr>
                  <w:rFonts w:eastAsiaTheme="minorHAnsi" w:cstheme="minorBidi"/>
                  <w:i w:val="0"/>
                </w:rPr>
                <w:t>19</w:t>
              </w:r>
            </w:ins>
            <w:del w:id="126" w:author="Liam Coleman" w:date="2021-03-10T14:52:00Z">
              <w:r w:rsidR="00F144D4" w:rsidRPr="00990D30" w:rsidDel="004B0FF4">
                <w:rPr>
                  <w:rFonts w:eastAsiaTheme="minorHAnsi" w:cstheme="minorBidi"/>
                  <w:i w:val="0"/>
                </w:rPr>
                <w:delText>2</w:delText>
              </w:r>
              <w:r w:rsidR="00097B5C" w:rsidRPr="00990D30" w:rsidDel="004B0FF4">
                <w:rPr>
                  <w:rFonts w:eastAsiaTheme="minorHAnsi" w:cstheme="minorBidi"/>
                  <w:i w:val="0"/>
                </w:rPr>
                <w:delText>6</w:delText>
              </w:r>
            </w:del>
            <w:r w:rsidR="00097B5C" w:rsidRPr="00990D30">
              <w:rPr>
                <w:rFonts w:eastAsiaTheme="minorHAnsi" w:cstheme="minorBidi"/>
                <w:i w:val="0"/>
              </w:rPr>
              <w:t xml:space="preserve"> </w:t>
            </w:r>
            <w:ins w:id="127" w:author="Liam Coleman" w:date="2021-04-19T10:36:00Z">
              <w:r>
                <w:rPr>
                  <w:rFonts w:eastAsiaTheme="minorHAnsi" w:cstheme="minorBidi"/>
                  <w:i w:val="0"/>
                </w:rPr>
                <w:t>April</w:t>
              </w:r>
            </w:ins>
            <w:del w:id="128" w:author="Liam Coleman" w:date="2021-04-19T10:36:00Z">
              <w:r w:rsidR="00F144D4" w:rsidRPr="00990D30" w:rsidDel="006F7141">
                <w:rPr>
                  <w:rFonts w:eastAsiaTheme="minorHAnsi" w:cstheme="minorBidi"/>
                  <w:i w:val="0"/>
                </w:rPr>
                <w:delText>March</w:delText>
              </w:r>
            </w:del>
            <w:r w:rsidR="00F144D4" w:rsidRPr="00990D30">
              <w:rPr>
                <w:rFonts w:eastAsiaTheme="minorHAnsi" w:cstheme="minorBidi"/>
                <w:i w:val="0"/>
              </w:rPr>
              <w:t xml:space="preserve"> 20</w:t>
            </w:r>
            <w:ins w:id="129" w:author="Liam Coleman" w:date="2021-03-10T14:53:00Z">
              <w:r w:rsidR="004B0FF4">
                <w:rPr>
                  <w:rFonts w:eastAsiaTheme="minorHAnsi" w:cstheme="minorBidi"/>
                  <w:i w:val="0"/>
                </w:rPr>
                <w:t>21</w:t>
              </w:r>
            </w:ins>
            <w:del w:id="130" w:author="Liam Coleman" w:date="2021-03-10T14:53:00Z">
              <w:r w:rsidR="00F144D4" w:rsidRPr="00990D30" w:rsidDel="004B0FF4">
                <w:rPr>
                  <w:rFonts w:eastAsiaTheme="minorHAnsi" w:cstheme="minorBidi"/>
                  <w:i w:val="0"/>
                </w:rPr>
                <w:delText>14</w:delText>
              </w:r>
            </w:del>
          </w:p>
        </w:tc>
        <w:tc>
          <w:tcPr>
            <w:tcW w:w="5812" w:type="dxa"/>
          </w:tcPr>
          <w:p w14:paraId="0B4AC953" w14:textId="77777777" w:rsidR="00F144D4" w:rsidRDefault="00097B5C" w:rsidP="00F144D4">
            <w:pPr>
              <w:cnfStyle w:val="000000100000" w:firstRow="0" w:lastRow="0" w:firstColumn="0" w:lastColumn="0" w:oddVBand="0" w:evenVBand="0" w:oddHBand="1" w:evenHBand="0" w:firstRowFirstColumn="0" w:firstRowLastColumn="0" w:lastRowFirstColumn="0" w:lastRowLastColumn="0"/>
            </w:pPr>
            <w:r>
              <w:t xml:space="preserve">First </w:t>
            </w:r>
            <w:r w:rsidR="00F144D4">
              <w:t>Draft</w:t>
            </w:r>
          </w:p>
        </w:tc>
      </w:tr>
      <w:tr w:rsidR="00F144D4" w14:paraId="25181D3D" w14:textId="77777777" w:rsidTr="00BC0D53">
        <w:trPr>
          <w:trHeight w:val="350"/>
        </w:trPr>
        <w:tc>
          <w:tcPr>
            <w:cnfStyle w:val="001000000000" w:firstRow="0" w:lastRow="0" w:firstColumn="1" w:lastColumn="0" w:oddVBand="0" w:evenVBand="0" w:oddHBand="0" w:evenHBand="0" w:firstRowFirstColumn="0" w:firstRowLastColumn="0" w:lastRowFirstColumn="0" w:lastRowLastColumn="0"/>
            <w:tcW w:w="2518" w:type="dxa"/>
          </w:tcPr>
          <w:p w14:paraId="3B81040C" w14:textId="6B8C1AE0" w:rsidR="00F144D4" w:rsidRPr="006D1413" w:rsidRDefault="008E0316" w:rsidP="00BC0D53">
            <w:pPr>
              <w:jc w:val="right"/>
              <w:rPr>
                <w:i w:val="0"/>
                <w:iCs w:val="0"/>
              </w:rPr>
            </w:pPr>
            <w:ins w:id="131" w:author="Liam Coleman" w:date="2021-05-20T14:27:00Z">
              <w:r>
                <w:t>20 May 20, 2021</w:t>
              </w:r>
            </w:ins>
            <w:del w:id="132" w:author="Liam Coleman" w:date="2021-03-10T14:53:00Z">
              <w:r w:rsidR="00B17A6E" w:rsidRPr="006A739C" w:rsidDel="004B0FF4">
                <w:delText>27 March 2014</w:delText>
              </w:r>
            </w:del>
          </w:p>
        </w:tc>
        <w:tc>
          <w:tcPr>
            <w:tcW w:w="5812" w:type="dxa"/>
          </w:tcPr>
          <w:p w14:paraId="5F850B96" w14:textId="227F2B9B" w:rsidR="00B17A6E" w:rsidDel="004B0FF4" w:rsidRDefault="008E0316" w:rsidP="00B17A6E">
            <w:pPr>
              <w:cnfStyle w:val="000000000000" w:firstRow="0" w:lastRow="0" w:firstColumn="0" w:lastColumn="0" w:oddVBand="0" w:evenVBand="0" w:oddHBand="0" w:evenHBand="0" w:firstRowFirstColumn="0" w:firstRowLastColumn="0" w:lastRowFirstColumn="0" w:lastRowLastColumn="0"/>
              <w:rPr>
                <w:del w:id="133" w:author="Liam Coleman" w:date="2021-03-10T14:53:00Z"/>
              </w:rPr>
            </w:pPr>
            <w:ins w:id="134" w:author="Liam Coleman" w:date="2021-05-20T14:28:00Z">
              <w:r>
                <w:t>Revised</w:t>
              </w:r>
            </w:ins>
            <w:del w:id="135" w:author="Liam Coleman" w:date="2021-03-10T14:53:00Z">
              <w:r w:rsidR="00B17A6E" w:rsidDel="004B0FF4">
                <w:delText>Updates after James Forde Contributions.</w:delText>
              </w:r>
            </w:del>
          </w:p>
          <w:p w14:paraId="0E1A616C" w14:textId="31557430" w:rsidR="00F144D4" w:rsidRDefault="00B17A6E" w:rsidP="00B17A6E">
            <w:pPr>
              <w:cnfStyle w:val="000000000000" w:firstRow="0" w:lastRow="0" w:firstColumn="0" w:lastColumn="0" w:oddVBand="0" w:evenVBand="0" w:oddHBand="0" w:evenHBand="0" w:firstRowFirstColumn="0" w:firstRowLastColumn="0" w:lastRowFirstColumn="0" w:lastRowLastColumn="0"/>
            </w:pPr>
            <w:del w:id="136" w:author="Liam Coleman" w:date="2021-03-10T14:53:00Z">
              <w:r w:rsidDel="004B0FF4">
                <w:delText xml:space="preserve">Also added </w:delText>
              </w:r>
              <w:r w:rsidRPr="00BC0D53" w:rsidDel="004B0FF4">
                <w:rPr>
                  <w:b/>
                </w:rPr>
                <w:fldChar w:fldCharType="begin"/>
              </w:r>
              <w:r w:rsidRPr="00BC0D53" w:rsidDel="004B0FF4">
                <w:rPr>
                  <w:b/>
                </w:rPr>
                <w:delInstrText xml:space="preserve"> REF _Ref383682631 \h </w:delInstrText>
              </w:r>
              <w:r w:rsidDel="004B0FF4">
                <w:rPr>
                  <w:b/>
                </w:rPr>
                <w:delInstrText xml:space="preserve"> \* MERGEFORMAT </w:delInstrText>
              </w:r>
              <w:r w:rsidRPr="00BC0D53" w:rsidDel="004B0FF4">
                <w:rPr>
                  <w:b/>
                </w:rPr>
              </w:r>
              <w:r w:rsidRPr="00BC0D53" w:rsidDel="004B0FF4">
                <w:rPr>
                  <w:b/>
                </w:rPr>
                <w:fldChar w:fldCharType="separate"/>
              </w:r>
              <w:r w:rsidR="004D4C32" w:rsidRPr="00BC0D53" w:rsidDel="004B0FF4">
                <w:rPr>
                  <w:b/>
                </w:rPr>
                <w:delText>Contingency and Unknowns</w:delText>
              </w:r>
              <w:r w:rsidRPr="00BC0D53" w:rsidDel="004B0FF4">
                <w:rPr>
                  <w:b/>
                </w:rPr>
                <w:fldChar w:fldCharType="end"/>
              </w:r>
              <w:r w:rsidDel="004B0FF4">
                <w:delText xml:space="preserve">, </w:delText>
              </w:r>
              <w:r w:rsidRPr="00BC0D53" w:rsidDel="004B0FF4">
                <w:rPr>
                  <w:b/>
                </w:rPr>
                <w:fldChar w:fldCharType="begin"/>
              </w:r>
              <w:r w:rsidRPr="00BC0D53" w:rsidDel="004B0FF4">
                <w:rPr>
                  <w:b/>
                </w:rPr>
                <w:delInstrText xml:space="preserve"> REF _Ref383682640 \h </w:delInstrText>
              </w:r>
              <w:r w:rsidDel="004B0FF4">
                <w:rPr>
                  <w:b/>
                </w:rPr>
                <w:delInstrText xml:space="preserve"> \* MERGEFORMAT </w:delInstrText>
              </w:r>
              <w:r w:rsidRPr="00BC0D53" w:rsidDel="004B0FF4">
                <w:rPr>
                  <w:b/>
                </w:rPr>
              </w:r>
              <w:r w:rsidRPr="00BC0D53" w:rsidDel="004B0FF4">
                <w:rPr>
                  <w:b/>
                </w:rPr>
                <w:fldChar w:fldCharType="separate"/>
              </w:r>
              <w:r w:rsidR="004D4C32" w:rsidRPr="00BC0D53" w:rsidDel="004B0FF4">
                <w:rPr>
                  <w:b/>
                </w:rPr>
                <w:delText>Estimate Development Schedule</w:delText>
              </w:r>
              <w:r w:rsidRPr="00BC0D53" w:rsidDel="004B0FF4">
                <w:rPr>
                  <w:b/>
                </w:rPr>
                <w:fldChar w:fldCharType="end"/>
              </w:r>
              <w:r w:rsidDel="004B0FF4">
                <w:delText xml:space="preserve"> sections</w:delText>
              </w:r>
            </w:del>
          </w:p>
        </w:tc>
      </w:tr>
      <w:tr w:rsidR="00F144D4" w14:paraId="2697B377" w14:textId="77777777" w:rsidTr="00BC0D5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518" w:type="dxa"/>
          </w:tcPr>
          <w:p w14:paraId="29267F0F" w14:textId="2EB7EDCF" w:rsidR="00F144D4" w:rsidRDefault="004770B7" w:rsidP="00BC0D53">
            <w:pPr>
              <w:jc w:val="right"/>
              <w:rPr>
                <w:rFonts w:eastAsiaTheme="minorHAnsi" w:cstheme="minorBidi"/>
                <w:i w:val="0"/>
                <w:iCs w:val="0"/>
                <w:color w:val="auto"/>
                <w:szCs w:val="22"/>
                <w:lang w:val="en-IE" w:eastAsia="en-US"/>
              </w:rPr>
            </w:pPr>
            <w:ins w:id="137" w:author="Liam Coleman" w:date="2021-05-25T09:57:00Z">
              <w:r>
                <w:rPr>
                  <w:rFonts w:eastAsiaTheme="minorHAnsi" w:cstheme="minorBidi"/>
                  <w:i w:val="0"/>
                  <w:iCs w:val="0"/>
                  <w:color w:val="auto"/>
                  <w:szCs w:val="22"/>
                  <w:lang w:val="en-IE" w:eastAsia="en-US"/>
                </w:rPr>
                <w:t>25 May 25, 2021</w:t>
              </w:r>
            </w:ins>
            <w:del w:id="138" w:author="Liam Coleman" w:date="2021-03-10T14:53:00Z">
              <w:r w:rsidR="00143A27" w:rsidDel="004B0FF4">
                <w:rPr>
                  <w:rFonts w:eastAsiaTheme="minorHAnsi" w:cstheme="minorBidi"/>
                  <w:i w:val="0"/>
                  <w:iCs w:val="0"/>
                  <w:color w:val="auto"/>
                  <w:szCs w:val="22"/>
                  <w:lang w:val="en-IE" w:eastAsia="en-US"/>
                </w:rPr>
                <w:delText>29 April</w:delText>
              </w:r>
              <w:r w:rsidR="005C044D" w:rsidDel="004B0FF4">
                <w:rPr>
                  <w:rFonts w:eastAsiaTheme="minorHAnsi" w:cstheme="minorBidi"/>
                  <w:i w:val="0"/>
                  <w:iCs w:val="0"/>
                  <w:color w:val="auto"/>
                  <w:szCs w:val="22"/>
                  <w:lang w:val="en-IE" w:eastAsia="en-US"/>
                </w:rPr>
                <w:delText xml:space="preserve"> 2014</w:delText>
              </w:r>
            </w:del>
          </w:p>
        </w:tc>
        <w:tc>
          <w:tcPr>
            <w:tcW w:w="5812" w:type="dxa"/>
          </w:tcPr>
          <w:p w14:paraId="44E52A61" w14:textId="080A52D9" w:rsidR="00F144D4" w:rsidRDefault="009B2A10" w:rsidP="00BC0D53">
            <w:pPr>
              <w:ind w:right="-1576"/>
              <w:cnfStyle w:val="000000100000" w:firstRow="0" w:lastRow="0" w:firstColumn="0" w:lastColumn="0" w:oddVBand="0" w:evenVBand="0" w:oddHBand="1" w:evenHBand="0" w:firstRowFirstColumn="0" w:firstRowLastColumn="0" w:lastRowFirstColumn="0" w:lastRowLastColumn="0"/>
              <w:rPr>
                <w:color w:val="auto"/>
                <w:szCs w:val="22"/>
                <w:lang w:val="en-IE" w:eastAsia="en-US"/>
              </w:rPr>
            </w:pPr>
            <w:r>
              <w:t>Revised</w:t>
            </w:r>
            <w:del w:id="139" w:author="Liam Coleman" w:date="2021-03-10T14:53:00Z">
              <w:r w:rsidR="00143A27" w:rsidDel="004B0FF4">
                <w:delText>Updates</w:delText>
              </w:r>
              <w:r w:rsidR="005C044D" w:rsidDel="004B0FF4">
                <w:delText xml:space="preserve"> After SDS Review</w:delText>
              </w:r>
              <w:r w:rsidR="00143A27" w:rsidDel="004B0FF4">
                <w:delText>.</w:delText>
              </w:r>
            </w:del>
          </w:p>
        </w:tc>
      </w:tr>
      <w:tr w:rsidR="00F144D4" w14:paraId="08D33BED" w14:textId="77777777" w:rsidTr="00BC0D53">
        <w:trPr>
          <w:trHeight w:val="350"/>
        </w:trPr>
        <w:tc>
          <w:tcPr>
            <w:cnfStyle w:val="001000000000" w:firstRow="0" w:lastRow="0" w:firstColumn="1" w:lastColumn="0" w:oddVBand="0" w:evenVBand="0" w:oddHBand="0" w:evenHBand="0" w:firstRowFirstColumn="0" w:firstRowLastColumn="0" w:lastRowFirstColumn="0" w:lastRowLastColumn="0"/>
            <w:tcW w:w="2518" w:type="dxa"/>
          </w:tcPr>
          <w:p w14:paraId="24CCA91C" w14:textId="35CFAE71" w:rsidR="00F144D4" w:rsidRDefault="006F7904" w:rsidP="00BC0D53">
            <w:pPr>
              <w:jc w:val="right"/>
              <w:rPr>
                <w:rFonts w:eastAsiaTheme="minorHAnsi" w:cstheme="minorBidi"/>
                <w:i w:val="0"/>
                <w:iCs w:val="0"/>
                <w:color w:val="auto"/>
                <w:szCs w:val="22"/>
                <w:lang w:val="en-IE" w:eastAsia="en-US"/>
              </w:rPr>
            </w:pPr>
            <w:r>
              <w:rPr>
                <w:rFonts w:eastAsiaTheme="minorHAnsi" w:cstheme="minorBidi"/>
                <w:i w:val="0"/>
                <w:iCs w:val="0"/>
                <w:color w:val="auto"/>
                <w:szCs w:val="22"/>
                <w:lang w:val="en-IE" w:eastAsia="en-US"/>
              </w:rPr>
              <w:t>08 July 2021</w:t>
            </w:r>
            <w:ins w:id="140" w:author="Thomas Gaughan" w:date="2014-05-07T14:20:00Z">
              <w:del w:id="141" w:author="Liam Coleman" w:date="2021-03-10T14:53:00Z">
                <w:r w:rsidR="00AF1947" w:rsidDel="004B0FF4">
                  <w:rPr>
                    <w:rFonts w:eastAsiaTheme="minorHAnsi" w:cstheme="minorBidi"/>
                    <w:i w:val="0"/>
                    <w:iCs w:val="0"/>
                    <w:color w:val="auto"/>
                    <w:szCs w:val="22"/>
                    <w:lang w:val="en-IE" w:eastAsia="en-US"/>
                  </w:rPr>
                  <w:delText>07 May 2014</w:delText>
                </w:r>
              </w:del>
            </w:ins>
          </w:p>
        </w:tc>
        <w:tc>
          <w:tcPr>
            <w:tcW w:w="5812" w:type="dxa"/>
          </w:tcPr>
          <w:p w14:paraId="5A805895" w14:textId="3598631D" w:rsidR="00F144D4" w:rsidRDefault="006F7904">
            <w:pPr>
              <w:cnfStyle w:val="000000000000" w:firstRow="0" w:lastRow="0" w:firstColumn="0" w:lastColumn="0" w:oddVBand="0" w:evenVBand="0" w:oddHBand="0" w:evenHBand="0" w:firstRowFirstColumn="0" w:firstRowLastColumn="0" w:lastRowFirstColumn="0" w:lastRowLastColumn="0"/>
            </w:pPr>
            <w:r>
              <w:t>Final</w:t>
            </w:r>
            <w:ins w:id="142" w:author="Thomas Gaughan" w:date="2014-05-07T14:20:00Z">
              <w:del w:id="143" w:author="Liam Coleman" w:date="2021-03-10T14:53:00Z">
                <w:r w:rsidR="00AF1947" w:rsidDel="004B0FF4">
                  <w:delText>Added FutaTill Screenshots</w:delText>
                </w:r>
              </w:del>
            </w:ins>
          </w:p>
        </w:tc>
      </w:tr>
      <w:tr w:rsidR="00F144D4" w14:paraId="29B684DB" w14:textId="77777777" w:rsidTr="00BC0D53">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518" w:type="dxa"/>
          </w:tcPr>
          <w:p w14:paraId="2AAEA6E0" w14:textId="68D4B56A" w:rsidR="00F144D4" w:rsidRDefault="00513B20" w:rsidP="00BC0D53">
            <w:pPr>
              <w:jc w:val="right"/>
              <w:rPr>
                <w:rFonts w:eastAsiaTheme="minorHAnsi" w:cstheme="minorBidi"/>
                <w:i w:val="0"/>
                <w:iCs w:val="0"/>
                <w:color w:val="auto"/>
                <w:szCs w:val="22"/>
                <w:lang w:val="en-IE" w:eastAsia="en-US"/>
              </w:rPr>
            </w:pPr>
            <w:ins w:id="144" w:author="Thomas Gaughan" w:date="2014-05-15T16:48:00Z">
              <w:del w:id="145" w:author="Liam Coleman" w:date="2021-03-10T14:53:00Z">
                <w:r w:rsidDel="004B0FF4">
                  <w:rPr>
                    <w:rFonts w:eastAsiaTheme="minorHAnsi" w:cstheme="minorBidi"/>
                    <w:i w:val="0"/>
                    <w:iCs w:val="0"/>
                    <w:color w:val="auto"/>
                    <w:szCs w:val="22"/>
                    <w:lang w:val="en-IE" w:eastAsia="en-US"/>
                  </w:rPr>
                  <w:delText>15 May2015</w:delText>
                </w:r>
              </w:del>
            </w:ins>
          </w:p>
        </w:tc>
        <w:tc>
          <w:tcPr>
            <w:tcW w:w="5812" w:type="dxa"/>
          </w:tcPr>
          <w:p w14:paraId="0944A68F" w14:textId="356E703D" w:rsidR="00F144D4" w:rsidRDefault="00513B20" w:rsidP="00F144D4">
            <w:pPr>
              <w:cnfStyle w:val="000000100000" w:firstRow="0" w:lastRow="0" w:firstColumn="0" w:lastColumn="0" w:oddVBand="0" w:evenVBand="0" w:oddHBand="1" w:evenHBand="0" w:firstRowFirstColumn="0" w:firstRowLastColumn="0" w:lastRowFirstColumn="0" w:lastRowLastColumn="0"/>
            </w:pPr>
            <w:ins w:id="146" w:author="Thomas Gaughan" w:date="2014-05-15T16:48:00Z">
              <w:del w:id="147" w:author="Liam Coleman" w:date="2021-03-10T14:53:00Z">
                <w:r w:rsidDel="004B0FF4">
                  <w:delText>Signed off Version</w:delText>
                </w:r>
              </w:del>
            </w:ins>
          </w:p>
        </w:tc>
      </w:tr>
      <w:tr w:rsidR="00F144D4" w14:paraId="4FE32AB8" w14:textId="77777777" w:rsidTr="00BC0D53">
        <w:trPr>
          <w:trHeight w:val="350"/>
        </w:trPr>
        <w:tc>
          <w:tcPr>
            <w:cnfStyle w:val="001000000000" w:firstRow="0" w:lastRow="0" w:firstColumn="1" w:lastColumn="0" w:oddVBand="0" w:evenVBand="0" w:oddHBand="0" w:evenHBand="0" w:firstRowFirstColumn="0" w:firstRowLastColumn="0" w:lastRowFirstColumn="0" w:lastRowLastColumn="0"/>
            <w:tcW w:w="2518" w:type="dxa"/>
          </w:tcPr>
          <w:p w14:paraId="5A139548" w14:textId="77777777" w:rsidR="00F144D4" w:rsidRDefault="00F144D4" w:rsidP="00BC0D53">
            <w:pPr>
              <w:jc w:val="right"/>
              <w:rPr>
                <w:rFonts w:eastAsiaTheme="minorHAnsi" w:cstheme="minorBidi"/>
                <w:i w:val="0"/>
                <w:iCs w:val="0"/>
                <w:color w:val="auto"/>
                <w:szCs w:val="22"/>
                <w:lang w:val="en-IE" w:eastAsia="en-US"/>
              </w:rPr>
            </w:pPr>
          </w:p>
        </w:tc>
        <w:tc>
          <w:tcPr>
            <w:tcW w:w="5812" w:type="dxa"/>
          </w:tcPr>
          <w:p w14:paraId="3C52CF30" w14:textId="77777777" w:rsidR="00F144D4" w:rsidRDefault="00F144D4" w:rsidP="00F144D4">
            <w:pPr>
              <w:cnfStyle w:val="000000000000" w:firstRow="0" w:lastRow="0" w:firstColumn="0" w:lastColumn="0" w:oddVBand="0" w:evenVBand="0" w:oddHBand="0" w:evenHBand="0" w:firstRowFirstColumn="0" w:firstRowLastColumn="0" w:lastRowFirstColumn="0" w:lastRowLastColumn="0"/>
            </w:pPr>
          </w:p>
        </w:tc>
      </w:tr>
      <w:tr w:rsidR="00F144D4" w14:paraId="39FC2611" w14:textId="77777777" w:rsidTr="00BC0D53">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518" w:type="dxa"/>
          </w:tcPr>
          <w:p w14:paraId="58EABD38" w14:textId="77777777" w:rsidR="00F144D4" w:rsidRDefault="00F144D4" w:rsidP="00BC0D53">
            <w:pPr>
              <w:jc w:val="right"/>
              <w:rPr>
                <w:rFonts w:eastAsiaTheme="minorHAnsi" w:cstheme="minorBidi"/>
                <w:i w:val="0"/>
                <w:iCs w:val="0"/>
                <w:color w:val="auto"/>
                <w:szCs w:val="22"/>
                <w:lang w:val="en-IE" w:eastAsia="en-US"/>
              </w:rPr>
            </w:pPr>
          </w:p>
        </w:tc>
        <w:tc>
          <w:tcPr>
            <w:tcW w:w="5812" w:type="dxa"/>
          </w:tcPr>
          <w:p w14:paraId="4069E828" w14:textId="77777777" w:rsidR="00F144D4" w:rsidRDefault="00F144D4" w:rsidP="00F144D4">
            <w:pPr>
              <w:cnfStyle w:val="000000100000" w:firstRow="0" w:lastRow="0" w:firstColumn="0" w:lastColumn="0" w:oddVBand="0" w:evenVBand="0" w:oddHBand="1" w:evenHBand="0" w:firstRowFirstColumn="0" w:firstRowLastColumn="0" w:lastRowFirstColumn="0" w:lastRowLastColumn="0"/>
            </w:pPr>
          </w:p>
        </w:tc>
      </w:tr>
    </w:tbl>
    <w:p w14:paraId="194D245C" w14:textId="77777777" w:rsidR="005F4EBF" w:rsidRPr="00F52619" w:rsidRDefault="005F4EBF" w:rsidP="005F4EBF">
      <w:pPr>
        <w:rPr>
          <w:rFonts w:asciiTheme="majorHAnsi" w:eastAsiaTheme="majorEastAsia" w:hAnsiTheme="majorHAnsi" w:cstheme="majorBidi"/>
          <w:b/>
          <w:bCs/>
          <w:color w:val="000000" w:themeColor="text1"/>
        </w:rPr>
      </w:pPr>
    </w:p>
    <w:p w14:paraId="3F788A28" w14:textId="188EE9DE" w:rsidR="005F4EBF" w:rsidRPr="004C067A" w:rsidRDefault="004C067A">
      <w:pPr>
        <w:pStyle w:val="Heading2"/>
        <w:numPr>
          <w:ilvl w:val="0"/>
          <w:numId w:val="0"/>
        </w:numPr>
        <w:ind w:left="1134" w:hanging="1134"/>
        <w:pPrChange w:id="148" w:author="Liam Coleman" w:date="2021-05-25T09:51:00Z">
          <w:pPr>
            <w:pStyle w:val="Heading2"/>
          </w:pPr>
        </w:pPrChange>
      </w:pPr>
      <w:bookmarkStart w:id="149" w:name="_Toc383180885"/>
      <w:bookmarkStart w:id="150" w:name="_Toc76630222"/>
      <w:ins w:id="151" w:author="Liam Coleman" w:date="2021-05-25T09:51:00Z">
        <w:r w:rsidRPr="004C067A">
          <w:t xml:space="preserve">2.2 </w:t>
        </w:r>
      </w:ins>
      <w:r w:rsidR="005F4EBF" w:rsidRPr="004C067A">
        <w:t>Acronyms &amp; Abbreviations</w:t>
      </w:r>
      <w:bookmarkEnd w:id="149"/>
      <w:bookmarkEnd w:id="150"/>
    </w:p>
    <w:p w14:paraId="0E58E4DF" w14:textId="77777777" w:rsidR="005F4EBF" w:rsidRDefault="005F4EBF" w:rsidP="005F4EBF"/>
    <w:tbl>
      <w:tblPr>
        <w:tblStyle w:val="PlainTable51"/>
        <w:tblW w:w="0" w:type="auto"/>
        <w:tblLook w:val="04A0" w:firstRow="1" w:lastRow="0" w:firstColumn="1" w:lastColumn="0" w:noHBand="0" w:noVBand="1"/>
      </w:tblPr>
      <w:tblGrid>
        <w:gridCol w:w="2518"/>
        <w:gridCol w:w="5886"/>
      </w:tblGrid>
      <w:tr w:rsidR="005F4EBF" w14:paraId="3F436D44" w14:textId="77777777" w:rsidTr="00BC0D53">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518" w:type="dxa"/>
          </w:tcPr>
          <w:p w14:paraId="0350E54E" w14:textId="77777777" w:rsidR="005F4EBF" w:rsidRPr="006E5001" w:rsidRDefault="005F4EBF" w:rsidP="00BC0D53">
            <w:pPr>
              <w:jc w:val="right"/>
              <w:rPr>
                <w:rFonts w:eastAsiaTheme="minorHAnsi" w:cstheme="minorBidi"/>
                <w:b/>
                <w:i w:val="0"/>
                <w:iCs w:val="0"/>
                <w:color w:val="auto"/>
                <w:szCs w:val="22"/>
                <w:u w:val="single"/>
                <w:lang w:val="en-IE" w:eastAsia="en-US"/>
              </w:rPr>
            </w:pPr>
            <w:r>
              <w:rPr>
                <w:b/>
                <w:i w:val="0"/>
                <w:u w:val="single"/>
              </w:rPr>
              <w:t>Abbreviation</w:t>
            </w:r>
          </w:p>
        </w:tc>
        <w:tc>
          <w:tcPr>
            <w:tcW w:w="5886" w:type="dxa"/>
          </w:tcPr>
          <w:p w14:paraId="51798DD8" w14:textId="77777777" w:rsidR="005F4EBF" w:rsidRPr="006E5001" w:rsidRDefault="005F4EBF" w:rsidP="005F4EBF">
            <w:pPr>
              <w:cnfStyle w:val="100000000000" w:firstRow="1" w:lastRow="0" w:firstColumn="0" w:lastColumn="0" w:oddVBand="0" w:evenVBand="0" w:oddHBand="0" w:evenHBand="0" w:firstRowFirstColumn="0" w:firstRowLastColumn="0" w:lastRowFirstColumn="0" w:lastRowLastColumn="0"/>
              <w:rPr>
                <w:b/>
                <w:i w:val="0"/>
                <w:u w:val="single"/>
              </w:rPr>
            </w:pPr>
            <w:r>
              <w:rPr>
                <w:b/>
                <w:i w:val="0"/>
                <w:u w:val="single"/>
              </w:rPr>
              <w:t>Meaning</w:t>
            </w:r>
          </w:p>
        </w:tc>
      </w:tr>
      <w:tr w:rsidR="005F4EBF" w14:paraId="67793BA0" w14:textId="77777777" w:rsidTr="00BC0D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Pr>
          <w:p w14:paraId="18C3935C" w14:textId="20821E0D" w:rsidR="005F4EBF" w:rsidRPr="006E5001" w:rsidRDefault="004B0FF4" w:rsidP="00BC0D53">
            <w:pPr>
              <w:jc w:val="right"/>
              <w:rPr>
                <w:rFonts w:eastAsiaTheme="minorHAnsi" w:cstheme="minorBidi"/>
                <w:b/>
                <w:i w:val="0"/>
                <w:iCs w:val="0"/>
                <w:color w:val="auto"/>
                <w:szCs w:val="22"/>
                <w:lang w:val="en-IE" w:eastAsia="en-US"/>
              </w:rPr>
            </w:pPr>
            <w:ins w:id="152" w:author="Liam Coleman" w:date="2021-03-10T14:53:00Z">
              <w:r>
                <w:rPr>
                  <w:b/>
                  <w:i w:val="0"/>
                </w:rPr>
                <w:t>DB</w:t>
              </w:r>
            </w:ins>
            <w:del w:id="153" w:author="Liam Coleman" w:date="2021-03-10T14:53:00Z">
              <w:r w:rsidR="005F4EBF" w:rsidDel="004B0FF4">
                <w:rPr>
                  <w:b/>
                  <w:i w:val="0"/>
                </w:rPr>
                <w:delText>CG</w:delText>
              </w:r>
            </w:del>
          </w:p>
        </w:tc>
        <w:tc>
          <w:tcPr>
            <w:tcW w:w="5886" w:type="dxa"/>
          </w:tcPr>
          <w:p w14:paraId="21F8F91B" w14:textId="35E41472" w:rsidR="005F4EBF" w:rsidRDefault="004B0FF4" w:rsidP="005F4EBF">
            <w:pPr>
              <w:cnfStyle w:val="000000100000" w:firstRow="0" w:lastRow="0" w:firstColumn="0" w:lastColumn="0" w:oddVBand="0" w:evenVBand="0" w:oddHBand="1" w:evenHBand="0" w:firstRowFirstColumn="0" w:firstRowLastColumn="0" w:lastRowFirstColumn="0" w:lastRowLastColumn="0"/>
            </w:pPr>
            <w:ins w:id="154" w:author="Liam Coleman" w:date="2021-03-10T14:53:00Z">
              <w:r>
                <w:t>Database</w:t>
              </w:r>
            </w:ins>
            <w:del w:id="155" w:author="Liam Coleman" w:date="2021-03-10T14:53:00Z">
              <w:r w:rsidR="000E7A19" w:rsidDel="004B0FF4">
                <w:delText>CG</w:delText>
              </w:r>
            </w:del>
          </w:p>
        </w:tc>
      </w:tr>
      <w:tr w:rsidR="005F4EBF" w14:paraId="53C5FCE5" w14:textId="77777777" w:rsidTr="00BC0D53">
        <w:trPr>
          <w:trHeight w:val="454"/>
        </w:trPr>
        <w:tc>
          <w:tcPr>
            <w:cnfStyle w:val="001000000000" w:firstRow="0" w:lastRow="0" w:firstColumn="1" w:lastColumn="0" w:oddVBand="0" w:evenVBand="0" w:oddHBand="0" w:evenHBand="0" w:firstRowFirstColumn="0" w:firstRowLastColumn="0" w:lastRowFirstColumn="0" w:lastRowLastColumn="0"/>
            <w:tcW w:w="2518" w:type="dxa"/>
          </w:tcPr>
          <w:p w14:paraId="30F15985" w14:textId="77777777" w:rsidR="005F4EBF" w:rsidRPr="006E5001" w:rsidRDefault="005F4EBF" w:rsidP="00BC0D53">
            <w:pPr>
              <w:jc w:val="right"/>
              <w:rPr>
                <w:rFonts w:eastAsiaTheme="minorHAnsi" w:cstheme="minorBidi"/>
                <w:b/>
                <w:i w:val="0"/>
                <w:iCs w:val="0"/>
                <w:color w:val="auto"/>
                <w:szCs w:val="22"/>
                <w:lang w:val="en-IE" w:eastAsia="en-US"/>
              </w:rPr>
            </w:pPr>
            <w:r>
              <w:rPr>
                <w:b/>
                <w:i w:val="0"/>
              </w:rPr>
              <w:t>CBE</w:t>
            </w:r>
          </w:p>
        </w:tc>
        <w:tc>
          <w:tcPr>
            <w:tcW w:w="5886" w:type="dxa"/>
          </w:tcPr>
          <w:p w14:paraId="3604087A" w14:textId="77777777" w:rsidR="005F4EBF" w:rsidRDefault="005F4EBF" w:rsidP="005F4EBF">
            <w:pPr>
              <w:cnfStyle w:val="000000000000" w:firstRow="0" w:lastRow="0" w:firstColumn="0" w:lastColumn="0" w:oddVBand="0" w:evenVBand="0" w:oddHBand="0" w:evenHBand="0" w:firstRowFirstColumn="0" w:firstRowLastColumn="0" w:lastRowFirstColumn="0" w:lastRowLastColumn="0"/>
            </w:pPr>
            <w:r>
              <w:t>Central Business Equipment (Concannon Group)</w:t>
            </w:r>
          </w:p>
        </w:tc>
      </w:tr>
      <w:tr w:rsidR="005F4EBF" w14:paraId="35030283" w14:textId="77777777" w:rsidTr="00BC0D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Pr>
          <w:p w14:paraId="6D83CF74" w14:textId="6798F8E0" w:rsidR="005F4EBF" w:rsidRPr="006E5001" w:rsidRDefault="006F7141" w:rsidP="00BC0D53">
            <w:pPr>
              <w:jc w:val="right"/>
              <w:rPr>
                <w:rFonts w:eastAsiaTheme="minorHAnsi" w:cstheme="minorBidi"/>
                <w:b/>
                <w:i w:val="0"/>
                <w:iCs w:val="0"/>
                <w:color w:val="auto"/>
                <w:szCs w:val="22"/>
                <w:lang w:val="en-IE" w:eastAsia="en-US"/>
              </w:rPr>
            </w:pPr>
            <w:ins w:id="156" w:author="Liam Coleman" w:date="2021-04-19T10:37:00Z">
              <w:r>
                <w:rPr>
                  <w:b/>
                  <w:i w:val="0"/>
                </w:rPr>
                <w:t>AT</w:t>
              </w:r>
            </w:ins>
            <w:del w:id="157" w:author="Liam Coleman" w:date="2021-04-19T10:37:00Z">
              <w:r w:rsidR="005F4EBF" w:rsidDel="006F7141">
                <w:rPr>
                  <w:b/>
                  <w:i w:val="0"/>
                </w:rPr>
                <w:delText>DLL</w:delText>
              </w:r>
            </w:del>
          </w:p>
        </w:tc>
        <w:tc>
          <w:tcPr>
            <w:tcW w:w="5886" w:type="dxa"/>
          </w:tcPr>
          <w:p w14:paraId="74BA956A" w14:textId="11F44E07" w:rsidR="005F4EBF" w:rsidRDefault="006F7141" w:rsidP="005F4EBF">
            <w:pPr>
              <w:cnfStyle w:val="000000100000" w:firstRow="0" w:lastRow="0" w:firstColumn="0" w:lastColumn="0" w:oddVBand="0" w:evenVBand="0" w:oddHBand="1" w:evenHBand="0" w:firstRowFirstColumn="0" w:firstRowLastColumn="0" w:lastRowFirstColumn="0" w:lastRowLastColumn="0"/>
            </w:pPr>
            <w:proofErr w:type="spellStart"/>
            <w:ins w:id="158" w:author="Liam Coleman" w:date="2021-04-19T10:37:00Z">
              <w:r>
                <w:t>AutoTask</w:t>
              </w:r>
            </w:ins>
            <w:proofErr w:type="spellEnd"/>
            <w:del w:id="159" w:author="Liam Coleman" w:date="2021-04-19T10:37:00Z">
              <w:r w:rsidR="005F4EBF" w:rsidDel="006F7141">
                <w:delText>Dynamic Link Library</w:delText>
              </w:r>
            </w:del>
          </w:p>
        </w:tc>
      </w:tr>
      <w:tr w:rsidR="005F4EBF" w14:paraId="0AA5E4CE" w14:textId="77777777" w:rsidTr="00BC0D53">
        <w:trPr>
          <w:trHeight w:val="454"/>
        </w:trPr>
        <w:tc>
          <w:tcPr>
            <w:cnfStyle w:val="001000000000" w:firstRow="0" w:lastRow="0" w:firstColumn="1" w:lastColumn="0" w:oddVBand="0" w:evenVBand="0" w:oddHBand="0" w:evenHBand="0" w:firstRowFirstColumn="0" w:firstRowLastColumn="0" w:lastRowFirstColumn="0" w:lastRowLastColumn="0"/>
            <w:tcW w:w="2518" w:type="dxa"/>
          </w:tcPr>
          <w:p w14:paraId="4F8430EF" w14:textId="77777777" w:rsidR="005F4EBF" w:rsidRDefault="005F4EBF" w:rsidP="00BC0D53">
            <w:pPr>
              <w:jc w:val="right"/>
              <w:rPr>
                <w:rFonts w:eastAsiaTheme="minorHAnsi" w:cstheme="minorBidi"/>
                <w:b/>
                <w:i w:val="0"/>
                <w:iCs w:val="0"/>
                <w:color w:val="auto"/>
                <w:szCs w:val="22"/>
                <w:lang w:val="en-IE" w:eastAsia="en-US"/>
              </w:rPr>
            </w:pPr>
            <w:r>
              <w:rPr>
                <w:b/>
                <w:i w:val="0"/>
              </w:rPr>
              <w:t>EPOS</w:t>
            </w:r>
          </w:p>
        </w:tc>
        <w:tc>
          <w:tcPr>
            <w:tcW w:w="5886" w:type="dxa"/>
          </w:tcPr>
          <w:p w14:paraId="1D561665" w14:textId="77777777" w:rsidR="005F4EBF" w:rsidRDefault="005F4EBF" w:rsidP="005F4EBF">
            <w:pPr>
              <w:cnfStyle w:val="000000000000" w:firstRow="0" w:lastRow="0" w:firstColumn="0" w:lastColumn="0" w:oddVBand="0" w:evenVBand="0" w:oddHBand="0" w:evenHBand="0" w:firstRowFirstColumn="0" w:firstRowLastColumn="0" w:lastRowFirstColumn="0" w:lastRowLastColumn="0"/>
            </w:pPr>
            <w:r>
              <w:t xml:space="preserve">Electronic Point </w:t>
            </w:r>
            <w:proofErr w:type="gramStart"/>
            <w:r>
              <w:t>Of</w:t>
            </w:r>
            <w:proofErr w:type="gramEnd"/>
            <w:r>
              <w:t xml:space="preserve"> Sale</w:t>
            </w:r>
          </w:p>
        </w:tc>
      </w:tr>
      <w:tr w:rsidR="005F4EBF" w14:paraId="58CA8574" w14:textId="77777777" w:rsidTr="00BC0D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Pr>
          <w:p w14:paraId="19476A96" w14:textId="77777777" w:rsidR="005F4EBF" w:rsidRDefault="005F4EBF" w:rsidP="00BC0D53">
            <w:pPr>
              <w:jc w:val="right"/>
              <w:rPr>
                <w:rFonts w:eastAsiaTheme="minorHAnsi" w:cstheme="minorBidi"/>
                <w:b/>
                <w:i w:val="0"/>
                <w:iCs w:val="0"/>
                <w:color w:val="auto"/>
                <w:szCs w:val="22"/>
                <w:lang w:val="en-IE" w:eastAsia="en-US"/>
              </w:rPr>
            </w:pPr>
            <w:r>
              <w:rPr>
                <w:b/>
                <w:i w:val="0"/>
              </w:rPr>
              <w:t>GUI</w:t>
            </w:r>
          </w:p>
        </w:tc>
        <w:tc>
          <w:tcPr>
            <w:tcW w:w="5886" w:type="dxa"/>
          </w:tcPr>
          <w:p w14:paraId="63D0B55C" w14:textId="77777777" w:rsidR="005F4EBF" w:rsidRDefault="005F4EBF" w:rsidP="005F4EBF">
            <w:pPr>
              <w:cnfStyle w:val="000000100000" w:firstRow="0" w:lastRow="0" w:firstColumn="0" w:lastColumn="0" w:oddVBand="0" w:evenVBand="0" w:oddHBand="1" w:evenHBand="0" w:firstRowFirstColumn="0" w:firstRowLastColumn="0" w:lastRowFirstColumn="0" w:lastRowLastColumn="0"/>
            </w:pPr>
            <w:r>
              <w:t>Graphical User Interface</w:t>
            </w:r>
          </w:p>
        </w:tc>
      </w:tr>
      <w:tr w:rsidR="005F4EBF" w14:paraId="2CBD52BC" w14:textId="77777777" w:rsidTr="00BC0D53">
        <w:trPr>
          <w:trHeight w:val="454"/>
        </w:trPr>
        <w:tc>
          <w:tcPr>
            <w:cnfStyle w:val="001000000000" w:firstRow="0" w:lastRow="0" w:firstColumn="1" w:lastColumn="0" w:oddVBand="0" w:evenVBand="0" w:oddHBand="0" w:evenHBand="0" w:firstRowFirstColumn="0" w:firstRowLastColumn="0" w:lastRowFirstColumn="0" w:lastRowLastColumn="0"/>
            <w:tcW w:w="2518" w:type="dxa"/>
          </w:tcPr>
          <w:p w14:paraId="6C6E96B8" w14:textId="77777777" w:rsidR="00B17A6E" w:rsidRDefault="005F4EBF" w:rsidP="00BC0D53">
            <w:pPr>
              <w:jc w:val="right"/>
              <w:rPr>
                <w:rFonts w:eastAsiaTheme="minorHAnsi" w:cstheme="minorBidi"/>
                <w:b/>
                <w:i w:val="0"/>
                <w:iCs w:val="0"/>
                <w:color w:val="auto"/>
                <w:szCs w:val="22"/>
                <w:lang w:val="en-IE" w:eastAsia="en-US"/>
              </w:rPr>
            </w:pPr>
            <w:r>
              <w:rPr>
                <w:b/>
                <w:i w:val="0"/>
              </w:rPr>
              <w:t>SDS</w:t>
            </w:r>
          </w:p>
        </w:tc>
        <w:tc>
          <w:tcPr>
            <w:tcW w:w="5886" w:type="dxa"/>
          </w:tcPr>
          <w:p w14:paraId="6998FA0A" w14:textId="77777777" w:rsidR="005F4EBF" w:rsidRDefault="005F4EBF" w:rsidP="005F4EBF">
            <w:pPr>
              <w:cnfStyle w:val="000000000000" w:firstRow="0" w:lastRow="0" w:firstColumn="0" w:lastColumn="0" w:oddVBand="0" w:evenVBand="0" w:oddHBand="0" w:evenHBand="0" w:firstRowFirstColumn="0" w:firstRowLastColumn="0" w:lastRowFirstColumn="0" w:lastRowLastColumn="0"/>
            </w:pPr>
            <w:r>
              <w:t>Software Design Document</w:t>
            </w:r>
          </w:p>
        </w:tc>
      </w:tr>
      <w:tr w:rsidR="00B17A6E" w14:paraId="40C4C74A" w14:textId="77777777" w:rsidTr="00BC0D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Pr>
          <w:p w14:paraId="761BCEDC" w14:textId="77777777" w:rsidR="00B17A6E" w:rsidRDefault="00B17A6E" w:rsidP="00BC0D53">
            <w:pPr>
              <w:jc w:val="right"/>
              <w:rPr>
                <w:rFonts w:eastAsiaTheme="minorHAnsi" w:cstheme="minorBidi"/>
                <w:b/>
                <w:i w:val="0"/>
                <w:iCs w:val="0"/>
                <w:color w:val="auto"/>
                <w:szCs w:val="22"/>
                <w:lang w:val="en-IE" w:eastAsia="en-US"/>
              </w:rPr>
            </w:pPr>
            <w:r>
              <w:rPr>
                <w:b/>
                <w:i w:val="0"/>
              </w:rPr>
              <w:t>SRS</w:t>
            </w:r>
          </w:p>
        </w:tc>
        <w:tc>
          <w:tcPr>
            <w:tcW w:w="5886" w:type="dxa"/>
          </w:tcPr>
          <w:p w14:paraId="23DBC296" w14:textId="77777777" w:rsidR="00B17A6E" w:rsidRDefault="00B17A6E" w:rsidP="005F4EBF">
            <w:pPr>
              <w:cnfStyle w:val="000000100000" w:firstRow="0" w:lastRow="0" w:firstColumn="0" w:lastColumn="0" w:oddVBand="0" w:evenVBand="0" w:oddHBand="1" w:evenHBand="0" w:firstRowFirstColumn="0" w:firstRowLastColumn="0" w:lastRowFirstColumn="0" w:lastRowLastColumn="0"/>
            </w:pPr>
            <w:r>
              <w:t>Software Requirements Document</w:t>
            </w:r>
          </w:p>
        </w:tc>
      </w:tr>
      <w:tr w:rsidR="00681879" w14:paraId="31413834" w14:textId="77777777" w:rsidTr="00464BAA">
        <w:trPr>
          <w:trHeight w:val="454"/>
        </w:trPr>
        <w:tc>
          <w:tcPr>
            <w:cnfStyle w:val="001000000000" w:firstRow="0" w:lastRow="0" w:firstColumn="1" w:lastColumn="0" w:oddVBand="0" w:evenVBand="0" w:oddHBand="0" w:evenHBand="0" w:firstRowFirstColumn="0" w:firstRowLastColumn="0" w:lastRowFirstColumn="0" w:lastRowLastColumn="0"/>
            <w:tcW w:w="2518" w:type="dxa"/>
          </w:tcPr>
          <w:p w14:paraId="581E30B5" w14:textId="77777777" w:rsidR="00681879" w:rsidRDefault="00681879">
            <w:pPr>
              <w:jc w:val="right"/>
              <w:rPr>
                <w:b/>
                <w:i w:val="0"/>
              </w:rPr>
            </w:pPr>
          </w:p>
        </w:tc>
        <w:tc>
          <w:tcPr>
            <w:tcW w:w="5886" w:type="dxa"/>
          </w:tcPr>
          <w:p w14:paraId="193F6CE4" w14:textId="77777777" w:rsidR="00681879" w:rsidRDefault="00681879" w:rsidP="005F4EBF">
            <w:pPr>
              <w:cnfStyle w:val="000000000000" w:firstRow="0" w:lastRow="0" w:firstColumn="0" w:lastColumn="0" w:oddVBand="0" w:evenVBand="0" w:oddHBand="0" w:evenHBand="0" w:firstRowFirstColumn="0" w:firstRowLastColumn="0" w:lastRowFirstColumn="0" w:lastRowLastColumn="0"/>
            </w:pPr>
          </w:p>
        </w:tc>
      </w:tr>
    </w:tbl>
    <w:p w14:paraId="2E15E068" w14:textId="4007E02A" w:rsidR="00681879" w:rsidRPr="00500D96" w:rsidRDefault="00500D96">
      <w:pPr>
        <w:pStyle w:val="Heading2"/>
        <w:numPr>
          <w:ilvl w:val="0"/>
          <w:numId w:val="0"/>
        </w:numPr>
        <w:ind w:left="1134" w:hanging="1134"/>
        <w:pPrChange w:id="160" w:author="Liam Coleman" w:date="2021-05-25T09:52:00Z">
          <w:pPr>
            <w:pStyle w:val="Heading2"/>
          </w:pPr>
        </w:pPrChange>
      </w:pPr>
      <w:bookmarkStart w:id="161" w:name="_Toc76630223"/>
      <w:ins w:id="162" w:author="Liam Coleman" w:date="2021-05-25T09:51:00Z">
        <w:r w:rsidRPr="00500D96">
          <w:t xml:space="preserve">2.3 </w:t>
        </w:r>
      </w:ins>
      <w:r w:rsidR="00681879" w:rsidRPr="00500D96">
        <w:t>Notation</w:t>
      </w:r>
      <w:bookmarkEnd w:id="161"/>
    </w:p>
    <w:p w14:paraId="184ED47E" w14:textId="7AD42950" w:rsidR="00681879" w:rsidRDefault="00681879" w:rsidP="00681879">
      <w:r w:rsidRPr="00731D4A">
        <w:rPr>
          <w:b/>
        </w:rPr>
        <w:t>Bold</w:t>
      </w:r>
      <w:r>
        <w:t xml:space="preserve"> is used to emphasis important items or possible code </w:t>
      </w:r>
      <w:r w:rsidR="006F7904">
        <w:t>Functions.</w:t>
      </w:r>
    </w:p>
    <w:p w14:paraId="233AB008" w14:textId="77777777" w:rsidR="00681879" w:rsidRDefault="00681879" w:rsidP="00BC0D53">
      <w:pPr>
        <w:pStyle w:val="Code"/>
      </w:pPr>
      <w:r w:rsidRPr="00BC0D53">
        <w:t xml:space="preserve">Code </w:t>
      </w:r>
      <w:r>
        <w:t xml:space="preserve">extracts </w:t>
      </w:r>
      <w:r w:rsidRPr="00BC0D53">
        <w:t>in this font.</w:t>
      </w:r>
      <w:r>
        <w:t xml:space="preserve"> Formatting may be applied to keywords.</w:t>
      </w:r>
    </w:p>
    <w:p w14:paraId="1D7FD69C" w14:textId="77777777" w:rsidR="00E02875" w:rsidRDefault="00E02875" w:rsidP="00E02875">
      <w:pPr>
        <w:pStyle w:val="ReviewNotes"/>
      </w:pPr>
      <w:r>
        <w:t>First SDS Review meeting notes appear in this font.</w:t>
      </w:r>
    </w:p>
    <w:p w14:paraId="4C58DEE3" w14:textId="77777777" w:rsidR="00E02875" w:rsidRPr="00BC0D53" w:rsidRDefault="00E02875" w:rsidP="00BC0D53">
      <w:pPr>
        <w:pStyle w:val="Code"/>
      </w:pPr>
    </w:p>
    <w:p w14:paraId="086B777F" w14:textId="57858305" w:rsidR="005B278F" w:rsidRDefault="00500D96">
      <w:pPr>
        <w:pStyle w:val="Heading1"/>
        <w:numPr>
          <w:ilvl w:val="0"/>
          <w:numId w:val="0"/>
        </w:numPr>
        <w:ind w:left="1134" w:hanging="1134"/>
        <w:pPrChange w:id="163" w:author="Liam Coleman" w:date="2021-05-25T09:52:00Z">
          <w:pPr>
            <w:pStyle w:val="Heading1"/>
          </w:pPr>
        </w:pPrChange>
      </w:pPr>
      <w:bookmarkStart w:id="164" w:name="_Toc76630224"/>
      <w:ins w:id="165" w:author="Liam Coleman" w:date="2021-05-25T09:52:00Z">
        <w:r>
          <w:lastRenderedPageBreak/>
          <w:t xml:space="preserve">3. </w:t>
        </w:r>
      </w:ins>
      <w:r w:rsidR="005B278F">
        <w:t>System Overview</w:t>
      </w:r>
      <w:bookmarkEnd w:id="164"/>
    </w:p>
    <w:p w14:paraId="658D03C6" w14:textId="77777777" w:rsidR="006F7141" w:rsidRPr="00D21486" w:rsidRDefault="006F7141">
      <w:pPr>
        <w:autoSpaceDE w:val="0"/>
        <w:autoSpaceDN w:val="0"/>
        <w:adjustRightInd w:val="0"/>
        <w:spacing w:before="0" w:after="0" w:line="240" w:lineRule="auto"/>
        <w:rPr>
          <w:ins w:id="166" w:author="Liam Coleman" w:date="2021-04-19T10:45:00Z"/>
          <w:rFonts w:cs="Times New Roman"/>
          <w:color w:val="000000"/>
          <w:sz w:val="24"/>
          <w:szCs w:val="24"/>
          <w:lang w:val="en-GB"/>
          <w:rPrChange w:id="167" w:author="Liam Coleman" w:date="2021-04-19T10:46:00Z">
            <w:rPr>
              <w:ins w:id="168" w:author="Liam Coleman" w:date="2021-04-19T10:45:00Z"/>
              <w:rFonts w:ascii="Arial" w:hAnsi="Arial" w:cs="Arial"/>
              <w:color w:val="000000"/>
              <w:sz w:val="24"/>
              <w:szCs w:val="24"/>
              <w:lang w:val="en-GB"/>
            </w:rPr>
          </w:rPrChange>
        </w:rPr>
        <w:pPrChange w:id="169" w:author="Liam Coleman" w:date="2021-04-19T10:46:00Z">
          <w:pPr>
            <w:autoSpaceDE w:val="0"/>
            <w:autoSpaceDN w:val="0"/>
            <w:adjustRightInd w:val="0"/>
            <w:spacing w:before="0" w:after="0" w:line="240" w:lineRule="auto"/>
            <w:jc w:val="left"/>
          </w:pPr>
        </w:pPrChange>
      </w:pPr>
    </w:p>
    <w:p w14:paraId="6DD6B27F" w14:textId="0062AC44" w:rsidR="006F7141" w:rsidRPr="00D21486" w:rsidRDefault="006F7141">
      <w:pPr>
        <w:autoSpaceDE w:val="0"/>
        <w:autoSpaceDN w:val="0"/>
        <w:adjustRightInd w:val="0"/>
        <w:spacing w:before="0" w:after="0" w:line="240" w:lineRule="auto"/>
        <w:rPr>
          <w:ins w:id="170" w:author="Liam Coleman" w:date="2021-04-19T10:45:00Z"/>
          <w:rFonts w:cs="Times New Roman"/>
          <w:color w:val="000000"/>
          <w:sz w:val="24"/>
          <w:szCs w:val="24"/>
          <w:lang w:val="en-GB"/>
          <w:rPrChange w:id="171" w:author="Liam Coleman" w:date="2021-04-19T10:46:00Z">
            <w:rPr>
              <w:ins w:id="172" w:author="Liam Coleman" w:date="2021-04-19T10:45:00Z"/>
              <w:rFonts w:ascii="Arial" w:hAnsi="Arial" w:cs="Arial"/>
              <w:color w:val="000000"/>
              <w:sz w:val="24"/>
              <w:szCs w:val="24"/>
              <w:lang w:val="en-GB"/>
            </w:rPr>
          </w:rPrChange>
        </w:rPr>
        <w:pPrChange w:id="173" w:author="Liam Coleman" w:date="2021-04-19T10:46:00Z">
          <w:pPr>
            <w:autoSpaceDE w:val="0"/>
            <w:autoSpaceDN w:val="0"/>
            <w:adjustRightInd w:val="0"/>
            <w:spacing w:before="0" w:after="0" w:line="240" w:lineRule="auto"/>
            <w:jc w:val="left"/>
          </w:pPr>
        </w:pPrChange>
      </w:pPr>
      <w:ins w:id="174" w:author="Liam Coleman" w:date="2021-04-19T10:45:00Z">
        <w:r w:rsidRPr="00D21486">
          <w:rPr>
            <w:rFonts w:cs="Times New Roman"/>
            <w:color w:val="000000"/>
            <w:sz w:val="24"/>
            <w:szCs w:val="24"/>
            <w:lang w:val="en-GB"/>
            <w:rPrChange w:id="175" w:author="Liam Coleman" w:date="2021-04-19T10:46:00Z">
              <w:rPr>
                <w:rFonts w:ascii="Arial" w:hAnsi="Arial" w:cs="Arial"/>
                <w:color w:val="000000"/>
                <w:sz w:val="24"/>
                <w:szCs w:val="24"/>
                <w:lang w:val="en-GB"/>
              </w:rPr>
            </w:rPrChange>
          </w:rPr>
          <w:t xml:space="preserve">The proposed </w:t>
        </w:r>
      </w:ins>
      <w:ins w:id="176" w:author="Liam Coleman" w:date="2021-04-19T10:52:00Z">
        <w:r w:rsidR="00D21486">
          <w:rPr>
            <w:rFonts w:cs="Times New Roman"/>
            <w:color w:val="000000"/>
            <w:sz w:val="24"/>
            <w:szCs w:val="24"/>
            <w:lang w:val="en-GB"/>
          </w:rPr>
          <w:t xml:space="preserve">software </w:t>
        </w:r>
      </w:ins>
      <w:ins w:id="177" w:author="Liam Coleman" w:date="2021-04-19T10:45:00Z">
        <w:r w:rsidRPr="00D21486">
          <w:rPr>
            <w:rFonts w:cs="Times New Roman"/>
            <w:color w:val="000000"/>
            <w:sz w:val="24"/>
            <w:szCs w:val="24"/>
            <w:lang w:val="en-GB"/>
            <w:rPrChange w:id="178" w:author="Liam Coleman" w:date="2021-04-19T10:46:00Z">
              <w:rPr>
                <w:rFonts w:ascii="Arial" w:hAnsi="Arial" w:cs="Arial"/>
                <w:color w:val="000000"/>
                <w:sz w:val="24"/>
                <w:szCs w:val="24"/>
                <w:lang w:val="en-GB"/>
              </w:rPr>
            </w:rPrChange>
          </w:rPr>
          <w:t xml:space="preserve">utility (which should be referred to as utility from now on in this document) will be a piece of software that will interact between WINRETAIL and </w:t>
        </w:r>
        <w:proofErr w:type="spellStart"/>
        <w:r w:rsidRPr="00D21486">
          <w:rPr>
            <w:rFonts w:cs="Times New Roman"/>
            <w:color w:val="000000"/>
            <w:sz w:val="24"/>
            <w:szCs w:val="24"/>
            <w:lang w:val="en-GB"/>
            <w:rPrChange w:id="179" w:author="Liam Coleman" w:date="2021-04-19T10:46:00Z">
              <w:rPr>
                <w:rFonts w:ascii="Arial" w:hAnsi="Arial" w:cs="Arial"/>
                <w:color w:val="000000"/>
                <w:sz w:val="24"/>
                <w:szCs w:val="24"/>
                <w:lang w:val="en-GB"/>
              </w:rPr>
            </w:rPrChange>
          </w:rPr>
          <w:t>AutoTask</w:t>
        </w:r>
        <w:proofErr w:type="spellEnd"/>
        <w:r w:rsidRPr="00D21486">
          <w:rPr>
            <w:rFonts w:cs="Times New Roman"/>
            <w:color w:val="000000"/>
            <w:sz w:val="24"/>
            <w:szCs w:val="24"/>
            <w:lang w:val="en-GB"/>
            <w:rPrChange w:id="180" w:author="Liam Coleman" w:date="2021-04-19T10:46:00Z">
              <w:rPr>
                <w:rFonts w:ascii="Arial" w:hAnsi="Arial" w:cs="Arial"/>
                <w:color w:val="000000"/>
                <w:sz w:val="24"/>
                <w:szCs w:val="24"/>
                <w:lang w:val="en-GB"/>
              </w:rPr>
            </w:rPrChange>
          </w:rPr>
          <w:t>. The overarching goal of this utility is to:</w:t>
        </w:r>
      </w:ins>
    </w:p>
    <w:p w14:paraId="608A9DBB" w14:textId="33765D10" w:rsidR="006F7141" w:rsidRPr="00D21486" w:rsidRDefault="006F7141">
      <w:pPr>
        <w:pStyle w:val="ListParagraph"/>
        <w:numPr>
          <w:ilvl w:val="0"/>
          <w:numId w:val="97"/>
        </w:numPr>
        <w:autoSpaceDE w:val="0"/>
        <w:autoSpaceDN w:val="0"/>
        <w:adjustRightInd w:val="0"/>
        <w:spacing w:before="0" w:after="0" w:line="240" w:lineRule="auto"/>
        <w:rPr>
          <w:ins w:id="181" w:author="Liam Coleman" w:date="2021-04-19T10:45:00Z"/>
          <w:rFonts w:cs="Times New Roman"/>
          <w:color w:val="000000"/>
          <w:sz w:val="24"/>
          <w:szCs w:val="24"/>
          <w:lang w:val="en-GB"/>
          <w:rPrChange w:id="182" w:author="Liam Coleman" w:date="2021-04-19T10:46:00Z">
            <w:rPr>
              <w:ins w:id="183" w:author="Liam Coleman" w:date="2021-04-19T10:45:00Z"/>
              <w:rFonts w:ascii="Arial" w:hAnsi="Arial" w:cs="Arial"/>
              <w:color w:val="000000"/>
              <w:sz w:val="24"/>
              <w:szCs w:val="24"/>
              <w:lang w:val="en-GB"/>
            </w:rPr>
          </w:rPrChange>
        </w:rPr>
        <w:pPrChange w:id="184" w:author="Liam Coleman" w:date="2021-04-19T10:46:00Z">
          <w:pPr>
            <w:autoSpaceDE w:val="0"/>
            <w:autoSpaceDN w:val="0"/>
            <w:adjustRightInd w:val="0"/>
            <w:spacing w:before="0" w:after="0" w:line="240" w:lineRule="auto"/>
            <w:jc w:val="left"/>
          </w:pPr>
        </w:pPrChange>
      </w:pPr>
      <w:ins w:id="185" w:author="Liam Coleman" w:date="2021-04-19T10:45:00Z">
        <w:r w:rsidRPr="00D21486">
          <w:rPr>
            <w:rFonts w:cs="Times New Roman"/>
            <w:color w:val="000000"/>
            <w:sz w:val="24"/>
            <w:szCs w:val="24"/>
            <w:lang w:val="en-GB"/>
            <w:rPrChange w:id="186" w:author="Liam Coleman" w:date="2021-04-19T10:46:00Z">
              <w:rPr>
                <w:rFonts w:ascii="Arial" w:hAnsi="Arial" w:cs="Arial"/>
                <w:color w:val="000000"/>
                <w:sz w:val="24"/>
                <w:szCs w:val="24"/>
                <w:lang w:val="en-GB"/>
              </w:rPr>
            </w:rPrChange>
          </w:rPr>
          <w:t xml:space="preserve">read the journals which house </w:t>
        </w:r>
      </w:ins>
      <w:ins w:id="187" w:author="Liam Coleman" w:date="2021-04-19T10:52:00Z">
        <w:r w:rsidR="00D21486" w:rsidRPr="00D21486">
          <w:rPr>
            <w:rFonts w:cs="Times New Roman"/>
            <w:color w:val="000000"/>
            <w:sz w:val="24"/>
            <w:szCs w:val="24"/>
            <w:lang w:val="en-GB"/>
          </w:rPr>
          <w:t>receipts.</w:t>
        </w:r>
      </w:ins>
    </w:p>
    <w:p w14:paraId="40D208D8" w14:textId="05D17360" w:rsidR="006F7141" w:rsidRPr="00D21486" w:rsidRDefault="006F7141">
      <w:pPr>
        <w:pStyle w:val="ListParagraph"/>
        <w:numPr>
          <w:ilvl w:val="0"/>
          <w:numId w:val="97"/>
        </w:numPr>
        <w:autoSpaceDE w:val="0"/>
        <w:autoSpaceDN w:val="0"/>
        <w:adjustRightInd w:val="0"/>
        <w:spacing w:before="0" w:after="0" w:line="240" w:lineRule="auto"/>
        <w:rPr>
          <w:ins w:id="188" w:author="Liam Coleman" w:date="2021-04-19T10:45:00Z"/>
          <w:rFonts w:cs="Times New Roman"/>
          <w:color w:val="000000"/>
          <w:sz w:val="24"/>
          <w:szCs w:val="24"/>
          <w:lang w:val="en-GB"/>
          <w:rPrChange w:id="189" w:author="Liam Coleman" w:date="2021-04-19T10:46:00Z">
            <w:rPr>
              <w:ins w:id="190" w:author="Liam Coleman" w:date="2021-04-19T10:45:00Z"/>
              <w:rFonts w:ascii="Arial" w:hAnsi="Arial" w:cs="Arial"/>
              <w:color w:val="000000"/>
              <w:sz w:val="24"/>
              <w:szCs w:val="24"/>
              <w:lang w:val="en-GB"/>
            </w:rPr>
          </w:rPrChange>
        </w:rPr>
        <w:pPrChange w:id="191" w:author="Liam Coleman" w:date="2021-04-19T10:46:00Z">
          <w:pPr>
            <w:autoSpaceDE w:val="0"/>
            <w:autoSpaceDN w:val="0"/>
            <w:adjustRightInd w:val="0"/>
            <w:spacing w:before="0" w:after="0" w:line="240" w:lineRule="auto"/>
            <w:jc w:val="left"/>
          </w:pPr>
        </w:pPrChange>
      </w:pPr>
      <w:ins w:id="192" w:author="Liam Coleman" w:date="2021-04-19T10:45:00Z">
        <w:r w:rsidRPr="00D21486">
          <w:rPr>
            <w:rFonts w:cs="Times New Roman"/>
            <w:color w:val="000000"/>
            <w:sz w:val="24"/>
            <w:szCs w:val="24"/>
            <w:lang w:val="en-GB"/>
            <w:rPrChange w:id="193" w:author="Liam Coleman" w:date="2021-04-19T10:46:00Z">
              <w:rPr>
                <w:rFonts w:ascii="Arial" w:hAnsi="Arial" w:cs="Arial"/>
                <w:color w:val="000000"/>
                <w:sz w:val="24"/>
                <w:szCs w:val="24"/>
                <w:lang w:val="en-GB"/>
              </w:rPr>
            </w:rPrChange>
          </w:rPr>
          <w:t xml:space="preserve">take the pertinent information from these </w:t>
        </w:r>
      </w:ins>
      <w:ins w:id="194" w:author="Liam Coleman" w:date="2021-04-19T10:52:00Z">
        <w:r w:rsidR="00D21486" w:rsidRPr="00D21486">
          <w:rPr>
            <w:rFonts w:cs="Times New Roman"/>
            <w:color w:val="000000"/>
            <w:sz w:val="24"/>
            <w:szCs w:val="24"/>
            <w:lang w:val="en-GB"/>
          </w:rPr>
          <w:t>receipts.</w:t>
        </w:r>
      </w:ins>
    </w:p>
    <w:p w14:paraId="54AA0E40" w14:textId="306DFF1C" w:rsidR="006F7141" w:rsidRDefault="006F7141" w:rsidP="00D21486">
      <w:pPr>
        <w:pStyle w:val="ListParagraph"/>
        <w:numPr>
          <w:ilvl w:val="0"/>
          <w:numId w:val="97"/>
        </w:numPr>
        <w:autoSpaceDE w:val="0"/>
        <w:autoSpaceDN w:val="0"/>
        <w:adjustRightInd w:val="0"/>
        <w:spacing w:before="0" w:after="0" w:line="240" w:lineRule="auto"/>
        <w:rPr>
          <w:ins w:id="195" w:author="Liam Coleman" w:date="2021-04-19T10:46:00Z"/>
          <w:rFonts w:cs="Times New Roman"/>
          <w:color w:val="000000"/>
          <w:sz w:val="24"/>
          <w:szCs w:val="24"/>
          <w:lang w:val="en-GB"/>
        </w:rPr>
      </w:pPr>
      <w:ins w:id="196" w:author="Liam Coleman" w:date="2021-04-19T10:45:00Z">
        <w:r w:rsidRPr="00D21486">
          <w:rPr>
            <w:rFonts w:cs="Times New Roman"/>
            <w:color w:val="000000"/>
            <w:sz w:val="24"/>
            <w:szCs w:val="24"/>
            <w:lang w:val="en-GB"/>
            <w:rPrChange w:id="197" w:author="Liam Coleman" w:date="2021-04-19T10:46:00Z">
              <w:rPr>
                <w:rFonts w:ascii="Arial" w:hAnsi="Arial" w:cs="Arial"/>
                <w:color w:val="000000"/>
                <w:sz w:val="24"/>
                <w:szCs w:val="24"/>
                <w:lang w:val="en-GB"/>
              </w:rPr>
            </w:rPrChange>
          </w:rPr>
          <w:t>then dump this information into a CSV file.</w:t>
        </w:r>
      </w:ins>
    </w:p>
    <w:p w14:paraId="06E0B48F" w14:textId="06A3DF74" w:rsidR="00D21486" w:rsidRPr="00D21486" w:rsidRDefault="00D21486">
      <w:pPr>
        <w:pStyle w:val="ListParagraph"/>
        <w:numPr>
          <w:ilvl w:val="0"/>
          <w:numId w:val="97"/>
        </w:numPr>
        <w:autoSpaceDE w:val="0"/>
        <w:autoSpaceDN w:val="0"/>
        <w:adjustRightInd w:val="0"/>
        <w:spacing w:before="0" w:after="0" w:line="240" w:lineRule="auto"/>
        <w:rPr>
          <w:ins w:id="198" w:author="Liam Coleman" w:date="2021-04-19T10:45:00Z"/>
          <w:rFonts w:cs="Times New Roman"/>
          <w:color w:val="000000"/>
          <w:sz w:val="24"/>
          <w:szCs w:val="24"/>
          <w:lang w:val="en-GB"/>
          <w:rPrChange w:id="199" w:author="Liam Coleman" w:date="2021-04-19T10:46:00Z">
            <w:rPr>
              <w:ins w:id="200" w:author="Liam Coleman" w:date="2021-04-19T10:45:00Z"/>
              <w:rFonts w:ascii="Arial" w:hAnsi="Arial" w:cs="Arial"/>
              <w:color w:val="000000"/>
              <w:sz w:val="24"/>
              <w:szCs w:val="24"/>
              <w:lang w:val="en-GB"/>
            </w:rPr>
          </w:rPrChange>
        </w:rPr>
        <w:pPrChange w:id="201" w:author="Liam Coleman" w:date="2021-04-19T10:46:00Z">
          <w:pPr>
            <w:autoSpaceDE w:val="0"/>
            <w:autoSpaceDN w:val="0"/>
            <w:adjustRightInd w:val="0"/>
            <w:spacing w:before="0" w:after="0" w:line="240" w:lineRule="auto"/>
            <w:jc w:val="left"/>
          </w:pPr>
        </w:pPrChange>
      </w:pPr>
      <w:ins w:id="202" w:author="Liam Coleman" w:date="2021-04-19T10:46:00Z">
        <w:r>
          <w:rPr>
            <w:rFonts w:cs="Times New Roman"/>
            <w:color w:val="000000"/>
            <w:sz w:val="24"/>
            <w:szCs w:val="24"/>
            <w:lang w:val="en-GB"/>
          </w:rPr>
          <w:t xml:space="preserve">Which </w:t>
        </w:r>
      </w:ins>
      <w:ins w:id="203" w:author="Liam Coleman" w:date="2021-04-19T10:52:00Z">
        <w:r>
          <w:rPr>
            <w:rFonts w:cs="Times New Roman"/>
            <w:color w:val="000000"/>
            <w:sz w:val="24"/>
            <w:szCs w:val="24"/>
            <w:lang w:val="en-GB"/>
          </w:rPr>
          <w:t xml:space="preserve">is </w:t>
        </w:r>
      </w:ins>
      <w:ins w:id="204" w:author="Liam Coleman" w:date="2021-04-19T10:46:00Z">
        <w:r>
          <w:rPr>
            <w:rFonts w:cs="Times New Roman"/>
            <w:color w:val="000000"/>
            <w:sz w:val="24"/>
            <w:szCs w:val="24"/>
            <w:lang w:val="en-GB"/>
          </w:rPr>
          <w:t>AT friendly for upload.</w:t>
        </w:r>
      </w:ins>
    </w:p>
    <w:p w14:paraId="1AF1878B" w14:textId="77777777" w:rsidR="006F7141" w:rsidRPr="00D21486" w:rsidRDefault="006F7141">
      <w:pPr>
        <w:autoSpaceDE w:val="0"/>
        <w:autoSpaceDN w:val="0"/>
        <w:adjustRightInd w:val="0"/>
        <w:spacing w:before="0" w:after="0" w:line="240" w:lineRule="auto"/>
        <w:rPr>
          <w:ins w:id="205" w:author="Liam Coleman" w:date="2021-04-19T10:45:00Z"/>
          <w:rFonts w:cs="Times New Roman"/>
          <w:color w:val="000000"/>
          <w:sz w:val="24"/>
          <w:szCs w:val="24"/>
          <w:lang w:val="en-GB"/>
          <w:rPrChange w:id="206" w:author="Liam Coleman" w:date="2021-04-19T10:46:00Z">
            <w:rPr>
              <w:ins w:id="207" w:author="Liam Coleman" w:date="2021-04-19T10:45:00Z"/>
              <w:rFonts w:ascii="Arial" w:hAnsi="Arial" w:cs="Arial"/>
              <w:color w:val="000000"/>
              <w:sz w:val="24"/>
              <w:szCs w:val="24"/>
              <w:lang w:val="en-GB"/>
            </w:rPr>
          </w:rPrChange>
        </w:rPr>
        <w:pPrChange w:id="208" w:author="Liam Coleman" w:date="2021-04-19T10:46:00Z">
          <w:pPr>
            <w:autoSpaceDE w:val="0"/>
            <w:autoSpaceDN w:val="0"/>
            <w:adjustRightInd w:val="0"/>
            <w:spacing w:before="0" w:after="0" w:line="240" w:lineRule="auto"/>
            <w:jc w:val="left"/>
          </w:pPr>
        </w:pPrChange>
      </w:pPr>
    </w:p>
    <w:p w14:paraId="3EE98E40" w14:textId="1ED7213B" w:rsidR="006F7141" w:rsidRDefault="006F7141">
      <w:pPr>
        <w:autoSpaceDE w:val="0"/>
        <w:autoSpaceDN w:val="0"/>
        <w:adjustRightInd w:val="0"/>
        <w:spacing w:before="0" w:after="0" w:line="240" w:lineRule="auto"/>
        <w:rPr>
          <w:ins w:id="209" w:author="Liam Coleman" w:date="2021-04-19T10:45:00Z"/>
          <w:rFonts w:ascii="Arial" w:hAnsi="Arial" w:cs="Arial"/>
          <w:color w:val="000000"/>
          <w:sz w:val="24"/>
          <w:szCs w:val="24"/>
          <w:lang w:val="en-GB"/>
        </w:rPr>
        <w:pPrChange w:id="210" w:author="Liam Coleman" w:date="2021-04-19T10:46:00Z">
          <w:pPr>
            <w:autoSpaceDE w:val="0"/>
            <w:autoSpaceDN w:val="0"/>
            <w:adjustRightInd w:val="0"/>
            <w:spacing w:before="0" w:after="0" w:line="240" w:lineRule="auto"/>
            <w:jc w:val="left"/>
          </w:pPr>
        </w:pPrChange>
      </w:pPr>
      <w:ins w:id="211" w:author="Liam Coleman" w:date="2021-04-19T10:45:00Z">
        <w:r w:rsidRPr="00D21486">
          <w:rPr>
            <w:rFonts w:cs="Times New Roman"/>
            <w:color w:val="000000"/>
            <w:sz w:val="24"/>
            <w:szCs w:val="24"/>
            <w:lang w:val="en-GB"/>
            <w:rPrChange w:id="212" w:author="Liam Coleman" w:date="2021-04-19T10:46:00Z">
              <w:rPr>
                <w:rFonts w:ascii="Arial" w:hAnsi="Arial" w:cs="Arial"/>
                <w:color w:val="000000"/>
                <w:sz w:val="24"/>
                <w:szCs w:val="24"/>
                <w:lang w:val="en-GB"/>
              </w:rPr>
            </w:rPrChange>
          </w:rPr>
          <w:t xml:space="preserve">The GUI should allow for users to interact with </w:t>
        </w:r>
      </w:ins>
      <w:proofErr w:type="spellStart"/>
      <w:ins w:id="213" w:author="Liam Coleman" w:date="2021-04-19T10:53:00Z">
        <w:r w:rsidR="00D21486">
          <w:rPr>
            <w:rFonts w:cs="Times New Roman"/>
            <w:color w:val="000000"/>
            <w:sz w:val="24"/>
            <w:szCs w:val="24"/>
            <w:lang w:val="en-GB"/>
          </w:rPr>
          <w:t>WinRetail</w:t>
        </w:r>
      </w:ins>
      <w:proofErr w:type="spellEnd"/>
      <w:ins w:id="214" w:author="Liam Coleman" w:date="2021-04-19T10:45:00Z">
        <w:r w:rsidRPr="00D21486">
          <w:rPr>
            <w:rFonts w:cs="Times New Roman"/>
            <w:color w:val="000000"/>
            <w:sz w:val="24"/>
            <w:szCs w:val="24"/>
            <w:lang w:val="en-GB"/>
            <w:rPrChange w:id="215" w:author="Liam Coleman" w:date="2021-04-19T10:46:00Z">
              <w:rPr>
                <w:rFonts w:ascii="Arial" w:hAnsi="Arial" w:cs="Arial"/>
                <w:color w:val="000000"/>
                <w:sz w:val="24"/>
                <w:szCs w:val="24"/>
                <w:lang w:val="en-GB"/>
              </w:rPr>
            </w:rPrChange>
          </w:rPr>
          <w:t xml:space="preserve"> in a simple straightforward matter. To logon to the utility CBE</w:t>
        </w:r>
      </w:ins>
      <w:ins w:id="216" w:author="Liam Coleman" w:date="2021-04-19T10:53:00Z">
        <w:r w:rsidR="00D21486">
          <w:rPr>
            <w:rFonts w:cs="Times New Roman"/>
            <w:color w:val="000000"/>
            <w:sz w:val="24"/>
            <w:szCs w:val="24"/>
            <w:lang w:val="en-GB"/>
          </w:rPr>
          <w:t>’</w:t>
        </w:r>
      </w:ins>
      <w:ins w:id="217" w:author="Liam Coleman" w:date="2021-04-19T10:45:00Z">
        <w:r w:rsidRPr="00D21486">
          <w:rPr>
            <w:rFonts w:cs="Times New Roman"/>
            <w:color w:val="000000"/>
            <w:sz w:val="24"/>
            <w:szCs w:val="24"/>
            <w:lang w:val="en-GB"/>
            <w:rPrChange w:id="218" w:author="Liam Coleman" w:date="2021-04-19T10:46:00Z">
              <w:rPr>
                <w:rFonts w:ascii="Arial" w:hAnsi="Arial" w:cs="Arial"/>
                <w:color w:val="000000"/>
                <w:sz w:val="24"/>
                <w:szCs w:val="24"/>
                <w:lang w:val="en-GB"/>
              </w:rPr>
            </w:rPrChange>
          </w:rPr>
          <w:t>s existing active directory should be used. Users will be able to edit existing entries, delete existing entries and add new entries into the CSV file that will be outputted</w:t>
        </w:r>
      </w:ins>
      <w:ins w:id="219" w:author="Liam Coleman" w:date="2021-04-19T10:53:00Z">
        <w:r w:rsidR="00D21486">
          <w:rPr>
            <w:rFonts w:cs="Times New Roman"/>
            <w:color w:val="000000"/>
            <w:sz w:val="24"/>
            <w:szCs w:val="24"/>
            <w:lang w:val="en-GB"/>
          </w:rPr>
          <w:t xml:space="preserve"> (NB: Not </w:t>
        </w:r>
      </w:ins>
      <w:ins w:id="220" w:author="Liam Coleman" w:date="2021-04-19T10:54:00Z">
        <w:r w:rsidR="00D21486">
          <w:rPr>
            <w:rFonts w:cs="Times New Roman"/>
            <w:color w:val="000000"/>
            <w:sz w:val="24"/>
            <w:szCs w:val="24"/>
            <w:lang w:val="en-GB"/>
          </w:rPr>
          <w:t>the</w:t>
        </w:r>
      </w:ins>
      <w:ins w:id="221" w:author="Liam Coleman" w:date="2021-04-19T10:53:00Z">
        <w:r w:rsidR="00D21486">
          <w:rPr>
            <w:rFonts w:cs="Times New Roman"/>
            <w:color w:val="000000"/>
            <w:sz w:val="24"/>
            <w:szCs w:val="24"/>
            <w:lang w:val="en-GB"/>
          </w:rPr>
          <w:t xml:space="preserve"> </w:t>
        </w:r>
        <w:proofErr w:type="spellStart"/>
        <w:r w:rsidR="00D21486">
          <w:rPr>
            <w:rFonts w:cs="Times New Roman"/>
            <w:color w:val="000000"/>
            <w:sz w:val="24"/>
            <w:szCs w:val="24"/>
            <w:lang w:val="en-GB"/>
          </w:rPr>
          <w:t>WinRetail</w:t>
        </w:r>
        <w:proofErr w:type="spellEnd"/>
        <w:r w:rsidR="00D21486">
          <w:rPr>
            <w:rFonts w:cs="Times New Roman"/>
            <w:color w:val="000000"/>
            <w:sz w:val="24"/>
            <w:szCs w:val="24"/>
            <w:lang w:val="en-GB"/>
          </w:rPr>
          <w:t xml:space="preserve"> DB)</w:t>
        </w:r>
      </w:ins>
      <w:ins w:id="222" w:author="Liam Coleman" w:date="2021-04-19T10:45:00Z">
        <w:r w:rsidRPr="00D21486">
          <w:rPr>
            <w:rFonts w:cs="Times New Roman"/>
            <w:color w:val="000000"/>
            <w:sz w:val="24"/>
            <w:szCs w:val="24"/>
            <w:lang w:val="en-GB"/>
            <w:rPrChange w:id="223" w:author="Liam Coleman" w:date="2021-04-19T10:46:00Z">
              <w:rPr>
                <w:rFonts w:ascii="Arial" w:hAnsi="Arial" w:cs="Arial"/>
                <w:color w:val="000000"/>
                <w:sz w:val="24"/>
                <w:szCs w:val="24"/>
                <w:lang w:val="en-GB"/>
              </w:rPr>
            </w:rPrChange>
          </w:rPr>
          <w:t xml:space="preserve">. To keep the user on track, the GUI will have a data grid view which will house a predetermined </w:t>
        </w:r>
      </w:ins>
      <w:ins w:id="224" w:author="Liam Coleman" w:date="2021-04-19T10:53:00Z">
        <w:r w:rsidR="00D21486" w:rsidRPr="00D21486">
          <w:rPr>
            <w:rFonts w:cs="Times New Roman"/>
            <w:color w:val="000000"/>
            <w:sz w:val="24"/>
            <w:szCs w:val="24"/>
            <w:lang w:val="en-GB"/>
          </w:rPr>
          <w:t>number</w:t>
        </w:r>
      </w:ins>
      <w:ins w:id="225" w:author="Liam Coleman" w:date="2021-04-19T10:45:00Z">
        <w:r w:rsidRPr="00D21486">
          <w:rPr>
            <w:rFonts w:cs="Times New Roman"/>
            <w:color w:val="000000"/>
            <w:sz w:val="24"/>
            <w:szCs w:val="24"/>
            <w:lang w:val="en-GB"/>
            <w:rPrChange w:id="226" w:author="Liam Coleman" w:date="2021-04-19T10:46:00Z">
              <w:rPr>
                <w:rFonts w:ascii="Arial" w:hAnsi="Arial" w:cs="Arial"/>
                <w:color w:val="000000"/>
                <w:sz w:val="24"/>
                <w:szCs w:val="24"/>
                <w:lang w:val="en-GB"/>
              </w:rPr>
            </w:rPrChange>
          </w:rPr>
          <w:t xml:space="preserve"> of entries that will be in the CSV file</w:t>
        </w:r>
      </w:ins>
      <w:ins w:id="227" w:author="Liam Coleman" w:date="2021-04-19T10:57:00Z">
        <w:r w:rsidR="00B875A9">
          <w:rPr>
            <w:rFonts w:cs="Times New Roman"/>
            <w:color w:val="000000"/>
            <w:sz w:val="24"/>
            <w:szCs w:val="24"/>
            <w:lang w:val="en-GB"/>
          </w:rPr>
          <w:t xml:space="preserve"> (</w:t>
        </w:r>
      </w:ins>
      <w:ins w:id="228" w:author="Liam Coleman" w:date="2021-04-19T10:58:00Z">
        <w:r w:rsidR="00B875A9">
          <w:rPr>
            <w:rFonts w:cs="Times New Roman"/>
            <w:color w:val="000000"/>
            <w:sz w:val="24"/>
            <w:szCs w:val="24"/>
            <w:lang w:val="en-GB"/>
          </w:rPr>
          <w:fldChar w:fldCharType="begin"/>
        </w:r>
        <w:r w:rsidR="00B875A9">
          <w:rPr>
            <w:rFonts w:cs="Times New Roman"/>
            <w:color w:val="000000"/>
            <w:sz w:val="24"/>
            <w:szCs w:val="24"/>
            <w:lang w:val="en-GB"/>
          </w:rPr>
          <w:instrText xml:space="preserve"> REF _Ref69722310 \h </w:instrText>
        </w:r>
      </w:ins>
      <w:r w:rsidR="00B875A9">
        <w:rPr>
          <w:rFonts w:cs="Times New Roman"/>
          <w:color w:val="000000"/>
          <w:sz w:val="24"/>
          <w:szCs w:val="24"/>
          <w:lang w:val="en-GB"/>
        </w:rPr>
      </w:r>
      <w:r w:rsidR="00B875A9">
        <w:rPr>
          <w:rFonts w:cs="Times New Roman"/>
          <w:color w:val="000000"/>
          <w:sz w:val="24"/>
          <w:szCs w:val="24"/>
          <w:lang w:val="en-GB"/>
        </w:rPr>
        <w:fldChar w:fldCharType="separate"/>
      </w:r>
      <w:ins w:id="229" w:author="Liam Coleman" w:date="2021-05-24T15:35:00Z">
        <w:r w:rsidR="007C311A">
          <w:t xml:space="preserve">Figure </w:t>
        </w:r>
        <w:r w:rsidR="007C311A">
          <w:rPr>
            <w:noProof/>
          </w:rPr>
          <w:t>1</w:t>
        </w:r>
        <w:r w:rsidR="007C311A">
          <w:t xml:space="preserve"> Main GUI</w:t>
        </w:r>
      </w:ins>
      <w:ins w:id="230" w:author="Liam Coleman" w:date="2021-04-19T10:58:00Z">
        <w:r w:rsidR="00B875A9">
          <w:rPr>
            <w:rFonts w:cs="Times New Roman"/>
            <w:color w:val="000000"/>
            <w:sz w:val="24"/>
            <w:szCs w:val="24"/>
            <w:lang w:val="en-GB"/>
          </w:rPr>
          <w:fldChar w:fldCharType="end"/>
        </w:r>
      </w:ins>
      <w:ins w:id="231" w:author="Liam Coleman" w:date="2021-04-19T10:57:00Z">
        <w:r w:rsidR="00B875A9">
          <w:rPr>
            <w:rFonts w:cs="Times New Roman"/>
            <w:color w:val="000000"/>
            <w:sz w:val="24"/>
            <w:szCs w:val="24"/>
            <w:lang w:val="en-GB"/>
          </w:rPr>
          <w:t>)</w:t>
        </w:r>
      </w:ins>
      <w:ins w:id="232" w:author="Liam Coleman" w:date="2021-04-19T10:45:00Z">
        <w:r>
          <w:rPr>
            <w:rFonts w:ascii="Arial" w:hAnsi="Arial" w:cs="Arial"/>
            <w:color w:val="000000"/>
            <w:sz w:val="24"/>
            <w:szCs w:val="24"/>
            <w:lang w:val="en-GB"/>
          </w:rPr>
          <w:t>.</w:t>
        </w:r>
      </w:ins>
    </w:p>
    <w:p w14:paraId="22CB25CA" w14:textId="07A3D7DB" w:rsidR="006F7141" w:rsidRDefault="009B0AD9" w:rsidP="00990D30">
      <w:pPr>
        <w:rPr>
          <w:ins w:id="233" w:author="Liam Coleman" w:date="2021-04-19T10:43:00Z"/>
          <w:lang w:val="en-GB"/>
        </w:rPr>
      </w:pPr>
      <w:del w:id="234" w:author="Liam Coleman" w:date="2021-03-10T14:58:00Z">
        <w:r w:rsidDel="004B0FF4">
          <w:delText>The</w:delText>
        </w:r>
      </w:del>
      <w:del w:id="235" w:author="Liam Coleman" w:date="2021-03-23T16:16:00Z">
        <w:r w:rsidDel="006A739C">
          <w:delText xml:space="preserve"> </w:delText>
        </w:r>
      </w:del>
      <w:del w:id="236" w:author="Liam Coleman" w:date="2021-03-10T14:58:00Z">
        <w:r w:rsidR="000E7A19" w:rsidDel="004B0FF4">
          <w:delText>CG</w:delText>
        </w:r>
        <w:r w:rsidDel="004B0FF4">
          <w:delText xml:space="preserve"> POS integration will allow the replacement of a standard cash drawer with a more secure </w:delText>
        </w:r>
        <w:r w:rsidR="000E7A19" w:rsidDel="004B0FF4">
          <w:delText>CG</w:delText>
        </w:r>
        <w:r w:rsidDel="004B0FF4">
          <w:delText xml:space="preserve"> Changer. The integration will be facilitated by a wrapping the provided </w:delText>
        </w:r>
        <w:r w:rsidR="000E7A19" w:rsidDel="004B0FF4">
          <w:delText>CG</w:delText>
        </w:r>
        <w:r w:rsidDel="004B0FF4">
          <w:delText xml:space="preserve"> ActiveX DLL</w:delText>
        </w:r>
        <w:r w:rsidR="00584BF3" w:rsidDel="004B0FF4">
          <w:delText xml:space="preserve"> in a new middleware POS2CG.DLL (Integration DLL) which will be imported into WinEposv4.exe using previous tried </w:delText>
        </w:r>
        <w:r w:rsidR="00783FE5" w:rsidDel="004B0FF4">
          <w:delText>&amp;</w:delText>
        </w:r>
        <w:r w:rsidR="00584BF3" w:rsidDel="004B0FF4">
          <w:delText xml:space="preserve"> tested integration strategies.</w:delText>
        </w:r>
      </w:del>
    </w:p>
    <w:p w14:paraId="46C610E8" w14:textId="713E56AE" w:rsidR="006F7141" w:rsidRDefault="006F7141" w:rsidP="00990D30">
      <w:pPr>
        <w:rPr>
          <w:ins w:id="237" w:author="Liam Coleman" w:date="2021-04-19T10:54:00Z"/>
        </w:rPr>
      </w:pPr>
    </w:p>
    <w:p w14:paraId="0C00F7E7" w14:textId="77777777" w:rsidR="00D21486" w:rsidRPr="00990D30" w:rsidRDefault="00D21486" w:rsidP="00990D30"/>
    <w:p w14:paraId="661648D0" w14:textId="09F17634" w:rsidR="005B278F" w:rsidRDefault="00500D96">
      <w:pPr>
        <w:pStyle w:val="Heading2"/>
        <w:numPr>
          <w:ilvl w:val="0"/>
          <w:numId w:val="0"/>
        </w:numPr>
        <w:ind w:left="1134" w:hanging="1134"/>
        <w:rPr>
          <w:ins w:id="238" w:author="Liam Coleman" w:date="2021-03-16T09:59:00Z"/>
        </w:rPr>
        <w:pPrChange w:id="239" w:author="Liam Coleman" w:date="2021-05-25T09:52:00Z">
          <w:pPr>
            <w:pStyle w:val="Heading2"/>
          </w:pPr>
        </w:pPrChange>
      </w:pPr>
      <w:bookmarkStart w:id="240" w:name="_Toc76630225"/>
      <w:ins w:id="241" w:author="Liam Coleman" w:date="2021-05-25T09:52:00Z">
        <w:r>
          <w:t xml:space="preserve">3.1 </w:t>
        </w:r>
      </w:ins>
      <w:r w:rsidR="005B278F">
        <w:t>High Level Overview</w:t>
      </w:r>
      <w:bookmarkEnd w:id="240"/>
    </w:p>
    <w:p w14:paraId="0E62369F" w14:textId="6974998D" w:rsidR="00B875A9" w:rsidRDefault="0053765D">
      <w:pPr>
        <w:keepNext/>
        <w:rPr>
          <w:ins w:id="242" w:author="Liam Coleman" w:date="2021-04-19T10:57:00Z"/>
        </w:rPr>
        <w:pPrChange w:id="243" w:author="Liam Coleman" w:date="2021-04-19T10:57:00Z">
          <w:pPr/>
        </w:pPrChange>
      </w:pPr>
      <w:ins w:id="244" w:author="Liam Coleman" w:date="2021-04-20T10:28:00Z">
        <w:r>
          <w:rPr>
            <w:noProof/>
          </w:rPr>
          <w:drawing>
            <wp:inline distT="0" distB="0" distL="0" distR="0" wp14:anchorId="3933A8CA" wp14:editId="39791446">
              <wp:extent cx="4060302" cy="3253804"/>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0302" cy="3253804"/>
                      </a:xfrm>
                      <a:prstGeom prst="rect">
                        <a:avLst/>
                      </a:prstGeom>
                    </pic:spPr>
                  </pic:pic>
                </a:graphicData>
              </a:graphic>
            </wp:inline>
          </w:drawing>
        </w:r>
      </w:ins>
    </w:p>
    <w:p w14:paraId="12AF9DB7" w14:textId="776DEB0C" w:rsidR="00E476D8" w:rsidRDefault="00B875A9">
      <w:pPr>
        <w:pStyle w:val="Caption"/>
        <w:rPr>
          <w:ins w:id="245" w:author="Liam Coleman" w:date="2021-03-16T09:59:00Z"/>
        </w:rPr>
        <w:pPrChange w:id="246" w:author="Liam Coleman" w:date="2021-04-19T10:57:00Z">
          <w:pPr/>
        </w:pPrChange>
      </w:pPr>
      <w:bookmarkStart w:id="247" w:name="_Ref69722310"/>
      <w:ins w:id="248" w:author="Liam Coleman" w:date="2021-04-19T10:57:00Z">
        <w:r>
          <w:t xml:space="preserve">Figure </w:t>
        </w:r>
        <w:r>
          <w:fldChar w:fldCharType="begin"/>
        </w:r>
        <w:r>
          <w:instrText xml:space="preserve"> SEQ Figure \* ARABIC </w:instrText>
        </w:r>
      </w:ins>
      <w:r>
        <w:fldChar w:fldCharType="separate"/>
      </w:r>
      <w:ins w:id="249" w:author="Liam Coleman" w:date="2021-07-07T15:08:00Z">
        <w:r w:rsidR="00425F3D">
          <w:rPr>
            <w:noProof/>
          </w:rPr>
          <w:t>1</w:t>
        </w:r>
      </w:ins>
      <w:ins w:id="250" w:author="Liam Coleman" w:date="2021-04-19T10:57:00Z">
        <w:r>
          <w:fldChar w:fldCharType="end"/>
        </w:r>
        <w:r>
          <w:t xml:space="preserve"> </w:t>
        </w:r>
      </w:ins>
      <w:ins w:id="251" w:author="Liam Coleman" w:date="2021-05-20T14:33:00Z">
        <w:r w:rsidR="00865A26">
          <w:t>Main</w:t>
        </w:r>
      </w:ins>
      <w:ins w:id="252" w:author="Liam Coleman" w:date="2021-04-19T10:57:00Z">
        <w:r>
          <w:t xml:space="preserve"> GUI</w:t>
        </w:r>
      </w:ins>
      <w:bookmarkEnd w:id="247"/>
    </w:p>
    <w:p w14:paraId="670F83CC" w14:textId="77777777" w:rsidR="00E476D8" w:rsidRPr="006D1413" w:rsidRDefault="00E476D8">
      <w:pPr>
        <w:pPrChange w:id="253" w:author="Liam Coleman" w:date="2021-03-16T09:59:00Z">
          <w:pPr>
            <w:pStyle w:val="Heading2"/>
          </w:pPr>
        </w:pPrChange>
      </w:pPr>
    </w:p>
    <w:p w14:paraId="7FF42E72" w14:textId="137F90F8" w:rsidR="00584BF3" w:rsidDel="007101C1" w:rsidRDefault="00584BF3" w:rsidP="00584BF3">
      <w:pPr>
        <w:rPr>
          <w:del w:id="254" w:author="Liam Coleman" w:date="2021-05-25T09:53:00Z"/>
        </w:rPr>
      </w:pPr>
      <w:del w:id="255" w:author="Liam Coleman" w:date="2021-05-25T09:53:00Z">
        <w:r w:rsidDel="007101C1">
          <w:lastRenderedPageBreak/>
          <w:delText xml:space="preserve">Below is a flow chart indicating a simple sale scenario with the POS integration with </w:delText>
        </w:r>
        <w:r w:rsidR="000E7A19" w:rsidDel="007101C1">
          <w:delText>CG</w:delText>
        </w:r>
        <w:r w:rsidDel="007101C1">
          <w:delText>.</w:delText>
        </w:r>
        <w:bookmarkStart w:id="256" w:name="_Toc66781093"/>
        <w:bookmarkStart w:id="257" w:name="_Toc67314193"/>
        <w:bookmarkStart w:id="258" w:name="_Toc67314826"/>
        <w:bookmarkStart w:id="259" w:name="_Toc67322119"/>
        <w:bookmarkStart w:id="260" w:name="_Toc67322756"/>
        <w:bookmarkStart w:id="261" w:name="_Toc67405800"/>
        <w:bookmarkStart w:id="262" w:name="_Toc67406437"/>
        <w:bookmarkStart w:id="263" w:name="_Toc69822880"/>
        <w:bookmarkStart w:id="264" w:name="_Toc69823592"/>
        <w:bookmarkStart w:id="265" w:name="_Toc69912541"/>
        <w:bookmarkStart w:id="266" w:name="_Toc69913259"/>
        <w:bookmarkStart w:id="267" w:name="_Toc70329426"/>
        <w:bookmarkStart w:id="268" w:name="_Toc70330015"/>
        <w:bookmarkStart w:id="269" w:name="_Toc70330350"/>
        <w:bookmarkStart w:id="270" w:name="_Toc70330685"/>
        <w:bookmarkStart w:id="271" w:name="_Toc70331892"/>
        <w:bookmarkStart w:id="272" w:name="_Toc70332128"/>
        <w:bookmarkStart w:id="273" w:name="_Toc72762939"/>
        <w:bookmarkStart w:id="274" w:name="_Toc72764647"/>
        <w:bookmarkStart w:id="275" w:name="_Toc72764986"/>
        <w:bookmarkStart w:id="276" w:name="_Toc72828484"/>
        <w:bookmarkStart w:id="277" w:name="_Toc72828569"/>
        <w:bookmarkStart w:id="278" w:name="_Toc72828654"/>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del>
    </w:p>
    <w:p w14:paraId="55A6D847" w14:textId="1FB5A9A9" w:rsidR="00584BF3" w:rsidDel="007101C1" w:rsidRDefault="001377A6" w:rsidP="00990D30">
      <w:pPr>
        <w:rPr>
          <w:del w:id="279" w:author="Liam Coleman" w:date="2021-05-25T09:53:00Z"/>
        </w:rPr>
      </w:pPr>
      <w:del w:id="280" w:author="Liam Coleman" w:date="2021-05-25T09:53:00Z">
        <w:r w:rsidDel="007101C1">
          <w:object w:dxaOrig="13473" w:dyaOrig="17554" w14:anchorId="77E40F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449.2pt" o:ole="">
              <v:imagedata r:id="rId13" o:title=""/>
            </v:shape>
            <o:OLEObject Type="Embed" ProgID="Visio.Drawing.11" ShapeID="_x0000_i1025" DrawAspect="Content" ObjectID="_1687243445" r:id="rId14"/>
          </w:object>
        </w:r>
        <w:bookmarkStart w:id="281" w:name="_Toc66781094"/>
        <w:bookmarkStart w:id="282" w:name="_Toc67314194"/>
        <w:bookmarkStart w:id="283" w:name="_Toc67314827"/>
        <w:bookmarkStart w:id="284" w:name="_Toc67322120"/>
        <w:bookmarkStart w:id="285" w:name="_Toc67322757"/>
        <w:bookmarkStart w:id="286" w:name="_Toc67405801"/>
        <w:bookmarkStart w:id="287" w:name="_Toc67406438"/>
        <w:bookmarkStart w:id="288" w:name="_Toc69822881"/>
        <w:bookmarkStart w:id="289" w:name="_Toc69823593"/>
        <w:bookmarkStart w:id="290" w:name="_Toc69912542"/>
        <w:bookmarkStart w:id="291" w:name="_Toc69913260"/>
        <w:bookmarkStart w:id="292" w:name="_Toc70329427"/>
        <w:bookmarkStart w:id="293" w:name="_Toc70330016"/>
        <w:bookmarkStart w:id="294" w:name="_Toc70330351"/>
        <w:bookmarkStart w:id="295" w:name="_Toc70330686"/>
        <w:bookmarkStart w:id="296" w:name="_Toc70331893"/>
        <w:bookmarkStart w:id="297" w:name="_Toc70332129"/>
        <w:bookmarkStart w:id="298" w:name="_Toc72762940"/>
        <w:bookmarkStart w:id="299" w:name="_Toc72764648"/>
        <w:bookmarkStart w:id="300" w:name="_Toc72764987"/>
        <w:bookmarkStart w:id="301" w:name="_Toc72828485"/>
        <w:bookmarkStart w:id="302" w:name="_Toc72828570"/>
        <w:bookmarkStart w:id="303" w:name="_Toc72828655"/>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del>
    </w:p>
    <w:p w14:paraId="7CC40836" w14:textId="4688DBEF" w:rsidR="001377A6" w:rsidRPr="00990D30" w:rsidDel="007101C1" w:rsidRDefault="001377A6" w:rsidP="00990D30">
      <w:pPr>
        <w:rPr>
          <w:del w:id="304" w:author="Liam Coleman" w:date="2021-05-25T09:53:00Z"/>
          <w:i/>
        </w:rPr>
      </w:pPr>
      <w:del w:id="305" w:author="Liam Coleman" w:date="2021-05-25T09:53:00Z">
        <w:r w:rsidRPr="00990D30" w:rsidDel="007101C1">
          <w:rPr>
            <w:b/>
            <w:i/>
          </w:rPr>
          <w:delText>Figure 1</w:delText>
        </w:r>
        <w:r w:rsidRPr="00990D30" w:rsidDel="007101C1">
          <w:rPr>
            <w:i/>
          </w:rPr>
          <w:delText xml:space="preserve"> Flow Chart of </w:delText>
        </w:r>
        <w:r w:rsidR="000E7A19" w:rsidDel="007101C1">
          <w:rPr>
            <w:i/>
          </w:rPr>
          <w:delText>CG</w:delText>
        </w:r>
        <w:r w:rsidRPr="00990D30" w:rsidDel="007101C1">
          <w:rPr>
            <w:i/>
          </w:rPr>
          <w:delText xml:space="preserve"> Tender Sale </w:delText>
        </w:r>
        <w:bookmarkStart w:id="306" w:name="_Toc66781095"/>
        <w:bookmarkStart w:id="307" w:name="_Toc67314195"/>
        <w:bookmarkStart w:id="308" w:name="_Toc67314828"/>
        <w:bookmarkStart w:id="309" w:name="_Toc67322121"/>
        <w:bookmarkStart w:id="310" w:name="_Toc67322758"/>
        <w:bookmarkStart w:id="311" w:name="_Toc67405802"/>
        <w:bookmarkStart w:id="312" w:name="_Toc67406439"/>
        <w:bookmarkStart w:id="313" w:name="_Toc69822882"/>
        <w:bookmarkStart w:id="314" w:name="_Toc69823594"/>
        <w:bookmarkStart w:id="315" w:name="_Toc69912543"/>
        <w:bookmarkStart w:id="316" w:name="_Toc69913261"/>
        <w:bookmarkStart w:id="317" w:name="_Toc70329428"/>
        <w:bookmarkStart w:id="318" w:name="_Toc70330017"/>
        <w:bookmarkStart w:id="319" w:name="_Toc70330352"/>
        <w:bookmarkStart w:id="320" w:name="_Toc70330687"/>
        <w:bookmarkStart w:id="321" w:name="_Toc70331894"/>
        <w:bookmarkStart w:id="322" w:name="_Toc70332130"/>
        <w:bookmarkStart w:id="323" w:name="_Toc72762941"/>
        <w:bookmarkStart w:id="324" w:name="_Toc72764649"/>
        <w:bookmarkStart w:id="325" w:name="_Toc72764988"/>
        <w:bookmarkStart w:id="326" w:name="_Toc72828486"/>
        <w:bookmarkStart w:id="327" w:name="_Toc72828571"/>
        <w:bookmarkStart w:id="328" w:name="_Toc72828656"/>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del>
    </w:p>
    <w:p w14:paraId="077BF974" w14:textId="0B6A365F" w:rsidR="00584BF3" w:rsidRPr="00990D30" w:rsidDel="007101C1" w:rsidRDefault="00584BF3" w:rsidP="00990D30">
      <w:pPr>
        <w:rPr>
          <w:del w:id="329" w:author="Liam Coleman" w:date="2021-05-25T09:53:00Z"/>
        </w:rPr>
      </w:pPr>
      <w:bookmarkStart w:id="330" w:name="_Toc66781096"/>
      <w:bookmarkStart w:id="331" w:name="_Toc67314196"/>
      <w:bookmarkStart w:id="332" w:name="_Toc67314829"/>
      <w:bookmarkStart w:id="333" w:name="_Toc67322122"/>
      <w:bookmarkStart w:id="334" w:name="_Toc67322759"/>
      <w:bookmarkStart w:id="335" w:name="_Toc67405803"/>
      <w:bookmarkStart w:id="336" w:name="_Toc67406440"/>
      <w:bookmarkStart w:id="337" w:name="_Toc69822883"/>
      <w:bookmarkStart w:id="338" w:name="_Toc69823595"/>
      <w:bookmarkStart w:id="339" w:name="_Toc69912544"/>
      <w:bookmarkStart w:id="340" w:name="_Toc69913262"/>
      <w:bookmarkStart w:id="341" w:name="_Toc70329429"/>
      <w:bookmarkStart w:id="342" w:name="_Toc70330018"/>
      <w:bookmarkStart w:id="343" w:name="_Toc70330353"/>
      <w:bookmarkStart w:id="344" w:name="_Toc70330688"/>
      <w:bookmarkStart w:id="345" w:name="_Toc70331895"/>
      <w:bookmarkStart w:id="346" w:name="_Toc70332131"/>
      <w:bookmarkStart w:id="347" w:name="_Toc72762942"/>
      <w:bookmarkStart w:id="348" w:name="_Toc72764650"/>
      <w:bookmarkStart w:id="349" w:name="_Toc72764989"/>
      <w:bookmarkStart w:id="350" w:name="_Toc72828487"/>
      <w:bookmarkStart w:id="351" w:name="_Toc72828572"/>
      <w:bookmarkStart w:id="352" w:name="_Toc72828657"/>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3A1D981B" w14:textId="05DBC441" w:rsidR="009B0AD9" w:rsidDel="007101C1" w:rsidRDefault="00584BF3" w:rsidP="00990D30">
      <w:pPr>
        <w:rPr>
          <w:del w:id="353" w:author="Liam Coleman" w:date="2021-05-25T09:53:00Z"/>
        </w:rPr>
      </w:pPr>
      <w:del w:id="354" w:author="Liam Coleman" w:date="2021-05-25T09:53:00Z">
        <w:r w:rsidDel="007101C1">
          <w:delText xml:space="preserve">Other </w:delText>
        </w:r>
        <w:r w:rsidR="0029424D" w:rsidDel="007101C1">
          <w:delText xml:space="preserve">Scenarios </w:delText>
        </w:r>
        <w:r w:rsidDel="007101C1">
          <w:delText>include the following:</w:delText>
        </w:r>
        <w:bookmarkStart w:id="355" w:name="_Toc66781097"/>
        <w:bookmarkStart w:id="356" w:name="_Toc67314197"/>
        <w:bookmarkStart w:id="357" w:name="_Toc67314830"/>
        <w:bookmarkStart w:id="358" w:name="_Toc67322123"/>
        <w:bookmarkStart w:id="359" w:name="_Toc67322760"/>
        <w:bookmarkStart w:id="360" w:name="_Toc67405804"/>
        <w:bookmarkStart w:id="361" w:name="_Toc67406441"/>
        <w:bookmarkStart w:id="362" w:name="_Toc69822884"/>
        <w:bookmarkStart w:id="363" w:name="_Toc69823596"/>
        <w:bookmarkStart w:id="364" w:name="_Toc69912545"/>
        <w:bookmarkStart w:id="365" w:name="_Toc69913263"/>
        <w:bookmarkStart w:id="366" w:name="_Toc70329430"/>
        <w:bookmarkStart w:id="367" w:name="_Toc70330019"/>
        <w:bookmarkStart w:id="368" w:name="_Toc70330354"/>
        <w:bookmarkStart w:id="369" w:name="_Toc70330689"/>
        <w:bookmarkStart w:id="370" w:name="_Toc70331896"/>
        <w:bookmarkStart w:id="371" w:name="_Toc70332132"/>
        <w:bookmarkStart w:id="372" w:name="_Toc72762943"/>
        <w:bookmarkStart w:id="373" w:name="_Toc72764651"/>
        <w:bookmarkStart w:id="374" w:name="_Toc72764990"/>
        <w:bookmarkStart w:id="375" w:name="_Toc72828488"/>
        <w:bookmarkStart w:id="376" w:name="_Toc72828573"/>
        <w:bookmarkStart w:id="377" w:name="_Toc72828658"/>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del>
    </w:p>
    <w:p w14:paraId="1C6109CB" w14:textId="5DD0A2EC" w:rsidR="00821C1F" w:rsidDel="007101C1" w:rsidRDefault="00821C1F" w:rsidP="0029424D">
      <w:pPr>
        <w:pStyle w:val="ListParagraph"/>
        <w:numPr>
          <w:ilvl w:val="0"/>
          <w:numId w:val="46"/>
        </w:numPr>
        <w:rPr>
          <w:del w:id="378" w:author="Liam Coleman" w:date="2021-05-25T09:53:00Z"/>
        </w:rPr>
      </w:pPr>
      <w:del w:id="379" w:author="Liam Coleman" w:date="2021-05-25T09:53:00Z">
        <w:r w:rsidDel="007101C1">
          <w:delText>Reports</w:delText>
        </w:r>
        <w:bookmarkStart w:id="380" w:name="_Toc66781098"/>
        <w:bookmarkStart w:id="381" w:name="_Toc67314198"/>
        <w:bookmarkStart w:id="382" w:name="_Toc67314831"/>
        <w:bookmarkStart w:id="383" w:name="_Toc67322124"/>
        <w:bookmarkStart w:id="384" w:name="_Toc67322761"/>
        <w:bookmarkStart w:id="385" w:name="_Toc67405805"/>
        <w:bookmarkStart w:id="386" w:name="_Toc67406442"/>
        <w:bookmarkStart w:id="387" w:name="_Toc69822885"/>
        <w:bookmarkStart w:id="388" w:name="_Toc69823597"/>
        <w:bookmarkStart w:id="389" w:name="_Toc69912546"/>
        <w:bookmarkStart w:id="390" w:name="_Toc69913264"/>
        <w:bookmarkStart w:id="391" w:name="_Toc70329431"/>
        <w:bookmarkStart w:id="392" w:name="_Toc70330020"/>
        <w:bookmarkStart w:id="393" w:name="_Toc70330355"/>
        <w:bookmarkStart w:id="394" w:name="_Toc70330690"/>
        <w:bookmarkStart w:id="395" w:name="_Toc70331897"/>
        <w:bookmarkStart w:id="396" w:name="_Toc70332133"/>
        <w:bookmarkStart w:id="397" w:name="_Toc72762944"/>
        <w:bookmarkStart w:id="398" w:name="_Toc72764652"/>
        <w:bookmarkStart w:id="399" w:name="_Toc72764991"/>
        <w:bookmarkStart w:id="400" w:name="_Toc72828489"/>
        <w:bookmarkStart w:id="401" w:name="_Toc72828574"/>
        <w:bookmarkStart w:id="402" w:name="_Toc7282865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del>
    </w:p>
    <w:p w14:paraId="51C17D3F" w14:textId="31EF4970" w:rsidR="00821C1F" w:rsidRPr="008B15A1" w:rsidDel="007101C1" w:rsidRDefault="00821C1F" w:rsidP="0029424D">
      <w:pPr>
        <w:pStyle w:val="ListParagraph"/>
        <w:numPr>
          <w:ilvl w:val="0"/>
          <w:numId w:val="46"/>
        </w:numPr>
        <w:rPr>
          <w:del w:id="403" w:author="Liam Coleman" w:date="2021-05-25T09:53:00Z"/>
        </w:rPr>
      </w:pPr>
      <w:del w:id="404" w:author="Liam Coleman" w:date="2021-05-25T09:53:00Z">
        <w:r w:rsidDel="007101C1">
          <w:delText>Paid In &amp; Outs</w:delText>
        </w:r>
        <w:bookmarkStart w:id="405" w:name="_Toc66781099"/>
        <w:bookmarkStart w:id="406" w:name="_Toc67314199"/>
        <w:bookmarkStart w:id="407" w:name="_Toc67314832"/>
        <w:bookmarkStart w:id="408" w:name="_Toc67322125"/>
        <w:bookmarkStart w:id="409" w:name="_Toc67322762"/>
        <w:bookmarkStart w:id="410" w:name="_Toc67405806"/>
        <w:bookmarkStart w:id="411" w:name="_Toc67406443"/>
        <w:bookmarkStart w:id="412" w:name="_Toc69822886"/>
        <w:bookmarkStart w:id="413" w:name="_Toc69823598"/>
        <w:bookmarkStart w:id="414" w:name="_Toc69912547"/>
        <w:bookmarkStart w:id="415" w:name="_Toc69913265"/>
        <w:bookmarkStart w:id="416" w:name="_Toc70329432"/>
        <w:bookmarkStart w:id="417" w:name="_Toc70330021"/>
        <w:bookmarkStart w:id="418" w:name="_Toc70330356"/>
        <w:bookmarkStart w:id="419" w:name="_Toc70330691"/>
        <w:bookmarkStart w:id="420" w:name="_Toc70331898"/>
        <w:bookmarkStart w:id="421" w:name="_Toc70332134"/>
        <w:bookmarkStart w:id="422" w:name="_Toc72762945"/>
        <w:bookmarkStart w:id="423" w:name="_Toc72764653"/>
        <w:bookmarkStart w:id="424" w:name="_Toc72764992"/>
        <w:bookmarkStart w:id="425" w:name="_Toc72828490"/>
        <w:bookmarkStart w:id="426" w:name="_Toc72828575"/>
        <w:bookmarkStart w:id="427" w:name="_Toc72828660"/>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del>
    </w:p>
    <w:p w14:paraId="06EEC530" w14:textId="2E744633" w:rsidR="0029424D" w:rsidDel="007101C1" w:rsidRDefault="0029424D" w:rsidP="00990D30">
      <w:pPr>
        <w:pStyle w:val="ListParagraph"/>
        <w:numPr>
          <w:ilvl w:val="0"/>
          <w:numId w:val="46"/>
        </w:numPr>
        <w:rPr>
          <w:del w:id="428" w:author="Liam Coleman" w:date="2021-05-25T09:53:00Z"/>
        </w:rPr>
      </w:pPr>
      <w:del w:id="429" w:author="Liam Coleman" w:date="2021-05-25T09:53:00Z">
        <w:r w:rsidDel="007101C1">
          <w:delText>EFT Cashback</w:delText>
        </w:r>
        <w:bookmarkStart w:id="430" w:name="_Toc66781100"/>
        <w:bookmarkStart w:id="431" w:name="_Toc67314200"/>
        <w:bookmarkStart w:id="432" w:name="_Toc67314833"/>
        <w:bookmarkStart w:id="433" w:name="_Toc67322126"/>
        <w:bookmarkStart w:id="434" w:name="_Toc67322763"/>
        <w:bookmarkStart w:id="435" w:name="_Toc67405807"/>
        <w:bookmarkStart w:id="436" w:name="_Toc67406444"/>
        <w:bookmarkStart w:id="437" w:name="_Toc69822887"/>
        <w:bookmarkStart w:id="438" w:name="_Toc69823599"/>
        <w:bookmarkStart w:id="439" w:name="_Toc69912548"/>
        <w:bookmarkStart w:id="440" w:name="_Toc69913266"/>
        <w:bookmarkStart w:id="441" w:name="_Toc70329433"/>
        <w:bookmarkStart w:id="442" w:name="_Toc70330022"/>
        <w:bookmarkStart w:id="443" w:name="_Toc70330357"/>
        <w:bookmarkStart w:id="444" w:name="_Toc70330692"/>
        <w:bookmarkStart w:id="445" w:name="_Toc70331899"/>
        <w:bookmarkStart w:id="446" w:name="_Toc70332135"/>
        <w:bookmarkStart w:id="447" w:name="_Toc72762946"/>
        <w:bookmarkStart w:id="448" w:name="_Toc72764654"/>
        <w:bookmarkStart w:id="449" w:name="_Toc72764993"/>
        <w:bookmarkStart w:id="450" w:name="_Toc72828491"/>
        <w:bookmarkStart w:id="451" w:name="_Toc72828576"/>
        <w:bookmarkStart w:id="452" w:name="_Toc72828661"/>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del>
    </w:p>
    <w:p w14:paraId="5CB1FB52" w14:textId="62C951B7" w:rsidR="00543224" w:rsidRPr="006D1413" w:rsidRDefault="005B278F">
      <w:pPr>
        <w:pPrChange w:id="453" w:author="Liam Coleman" w:date="2021-03-16T11:13:00Z">
          <w:pPr>
            <w:pStyle w:val="Heading2"/>
          </w:pPr>
        </w:pPrChange>
      </w:pPr>
      <w:del w:id="454" w:author="Liam Coleman" w:date="2021-05-25T09:53:00Z">
        <w:r w:rsidDel="007101C1">
          <w:delText>Assumptions &amp; Dependencies</w:delText>
        </w:r>
      </w:del>
    </w:p>
    <w:p w14:paraId="19CC5C71" w14:textId="075F6EBF" w:rsidR="0029424D" w:rsidDel="00364F79" w:rsidRDefault="0029424D">
      <w:pPr>
        <w:pStyle w:val="ListParagraph"/>
        <w:numPr>
          <w:ilvl w:val="1"/>
          <w:numId w:val="132"/>
        </w:numPr>
        <w:rPr>
          <w:del w:id="455" w:author="Liam Coleman (Student - STC)" w:date="2021-03-15T16:36:00Z"/>
        </w:rPr>
        <w:pPrChange w:id="456" w:author="Liam Coleman" w:date="2021-05-25T09:53:00Z">
          <w:pPr>
            <w:pStyle w:val="ListParagraph"/>
            <w:numPr>
              <w:numId w:val="48"/>
            </w:numPr>
            <w:ind w:hanging="360"/>
          </w:pPr>
        </w:pPrChange>
      </w:pPr>
      <w:del w:id="457" w:author="Liam Coleman (Student - STC)" w:date="2021-03-15T16:36:00Z">
        <w:r w:rsidDel="00364F79">
          <w:delText>Integration will only consider single drawer.</w:delText>
        </w:r>
        <w:bookmarkStart w:id="458" w:name="_Toc66781102"/>
        <w:bookmarkStart w:id="459" w:name="_Toc67314202"/>
        <w:bookmarkStart w:id="460" w:name="_Toc67314835"/>
        <w:bookmarkStart w:id="461" w:name="_Toc67322128"/>
        <w:bookmarkStart w:id="462" w:name="_Toc67322765"/>
        <w:bookmarkStart w:id="463" w:name="_Toc67405809"/>
        <w:bookmarkStart w:id="464" w:name="_Toc67406446"/>
        <w:bookmarkStart w:id="465" w:name="_Toc69822889"/>
        <w:bookmarkStart w:id="466" w:name="_Toc69823601"/>
        <w:bookmarkStart w:id="467" w:name="_Toc69912550"/>
        <w:bookmarkStart w:id="468" w:name="_Toc69913268"/>
        <w:bookmarkStart w:id="469" w:name="_Toc70329435"/>
        <w:bookmarkStart w:id="470" w:name="_Toc70330024"/>
        <w:bookmarkStart w:id="471" w:name="_Toc70330359"/>
        <w:bookmarkStart w:id="472" w:name="_Toc70330694"/>
        <w:bookmarkStart w:id="473" w:name="_Toc70331901"/>
        <w:bookmarkStart w:id="474" w:name="_Toc70332137"/>
        <w:bookmarkStart w:id="475" w:name="_Toc72762948"/>
        <w:bookmarkStart w:id="476" w:name="_Toc72764656"/>
        <w:bookmarkStart w:id="477" w:name="_Toc72764995"/>
        <w:bookmarkStart w:id="478" w:name="_Toc72828493"/>
        <w:bookmarkStart w:id="479" w:name="_Toc72828578"/>
        <w:bookmarkStart w:id="480" w:name="_Toc72828663"/>
        <w:bookmarkStart w:id="481" w:name="_Toc72828897"/>
        <w:bookmarkStart w:id="482" w:name="_Toc72828973"/>
        <w:bookmarkStart w:id="483" w:name="_Toc72829049"/>
        <w:bookmarkStart w:id="484" w:name="_Toc76630147"/>
        <w:bookmarkStart w:id="485" w:name="_Toc76630226"/>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del>
    </w:p>
    <w:p w14:paraId="50030D7A" w14:textId="6B91F6F3" w:rsidR="00EC4AA2" w:rsidDel="00364F79" w:rsidRDefault="00EC4AA2">
      <w:pPr>
        <w:pStyle w:val="ListParagraph"/>
        <w:numPr>
          <w:ilvl w:val="1"/>
          <w:numId w:val="132"/>
        </w:numPr>
        <w:rPr>
          <w:del w:id="486" w:author="Liam Coleman (Student - STC)" w:date="2021-03-15T16:36:00Z"/>
        </w:rPr>
        <w:pPrChange w:id="487" w:author="Liam Coleman" w:date="2021-05-25T09:53:00Z">
          <w:pPr>
            <w:pStyle w:val="ListParagraph"/>
            <w:numPr>
              <w:numId w:val="48"/>
            </w:numPr>
            <w:ind w:hanging="360"/>
          </w:pPr>
        </w:pPrChange>
      </w:pPr>
      <w:del w:id="488" w:author="Liam Coleman (Student - STC)" w:date="2021-03-15T16:36:00Z">
        <w:r w:rsidDel="00364F79">
          <w:delText xml:space="preserve">Integration will only use the new </w:delText>
        </w:r>
        <w:r w:rsidR="000E7A19" w:rsidDel="00364F79">
          <w:delText>CG</w:delText>
        </w:r>
        <w:r w:rsidDel="00364F79">
          <w:delText xml:space="preserve"> functions (EnablePayIn, DisablePayIn, Deposit, </w:delText>
        </w:r>
        <w:r w:rsidR="001623D1" w:rsidDel="00364F79">
          <w:delText>and Dispense</w:delText>
        </w:r>
        <w:r w:rsidDel="00364F79">
          <w:delText>)</w:delText>
        </w:r>
        <w:r w:rsidR="001623D1" w:rsidDel="00364F79">
          <w:delText xml:space="preserve">, old </w:delText>
        </w:r>
        <w:r w:rsidR="000E7A19" w:rsidDel="00364F79">
          <w:delText>CG</w:delText>
        </w:r>
        <w:r w:rsidR="001623D1" w:rsidDel="00364F79">
          <w:delText xml:space="preserve"> functionality will not be supported.  Therefore </w:delText>
        </w:r>
        <w:r w:rsidR="000E7A19" w:rsidDel="00364F79">
          <w:delText>CG</w:delText>
        </w:r>
        <w:r w:rsidR="001623D1" w:rsidDel="00364F79">
          <w:delText xml:space="preserve"> need to be informed so that they only supply new hardware and software for CBE installations.</w:delText>
        </w:r>
        <w:bookmarkStart w:id="489" w:name="_Toc66781103"/>
        <w:bookmarkStart w:id="490" w:name="_Toc67314203"/>
        <w:bookmarkStart w:id="491" w:name="_Toc67314836"/>
        <w:bookmarkStart w:id="492" w:name="_Toc67322129"/>
        <w:bookmarkStart w:id="493" w:name="_Toc67322766"/>
        <w:bookmarkStart w:id="494" w:name="_Toc67405810"/>
        <w:bookmarkStart w:id="495" w:name="_Toc67406447"/>
        <w:bookmarkStart w:id="496" w:name="_Toc69822890"/>
        <w:bookmarkStart w:id="497" w:name="_Toc69823602"/>
        <w:bookmarkStart w:id="498" w:name="_Toc69912551"/>
        <w:bookmarkStart w:id="499" w:name="_Toc69913269"/>
        <w:bookmarkStart w:id="500" w:name="_Toc70329436"/>
        <w:bookmarkStart w:id="501" w:name="_Toc70330025"/>
        <w:bookmarkStart w:id="502" w:name="_Toc70330360"/>
        <w:bookmarkStart w:id="503" w:name="_Toc70330695"/>
        <w:bookmarkStart w:id="504" w:name="_Toc70331902"/>
        <w:bookmarkStart w:id="505" w:name="_Toc70332138"/>
        <w:bookmarkStart w:id="506" w:name="_Toc72762949"/>
        <w:bookmarkStart w:id="507" w:name="_Toc72764657"/>
        <w:bookmarkStart w:id="508" w:name="_Toc72764996"/>
        <w:bookmarkStart w:id="509" w:name="_Toc72828494"/>
        <w:bookmarkStart w:id="510" w:name="_Toc72828579"/>
        <w:bookmarkStart w:id="511" w:name="_Toc72828664"/>
        <w:bookmarkStart w:id="512" w:name="_Toc72828898"/>
        <w:bookmarkStart w:id="513" w:name="_Toc72828974"/>
        <w:bookmarkStart w:id="514" w:name="_Toc72829050"/>
        <w:bookmarkStart w:id="515" w:name="_Toc76630148"/>
        <w:bookmarkStart w:id="516" w:name="_Toc76630227"/>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del>
    </w:p>
    <w:p w14:paraId="2028E487" w14:textId="744009BC" w:rsidR="00EC4AA2" w:rsidDel="00364F79" w:rsidRDefault="0029424D">
      <w:pPr>
        <w:pStyle w:val="ListParagraph"/>
        <w:numPr>
          <w:ilvl w:val="1"/>
          <w:numId w:val="132"/>
        </w:numPr>
        <w:rPr>
          <w:del w:id="517" w:author="Liam Coleman (Student - STC)" w:date="2021-03-15T16:36:00Z"/>
        </w:rPr>
        <w:pPrChange w:id="518" w:author="Liam Coleman" w:date="2021-05-25T09:53:00Z">
          <w:pPr>
            <w:pStyle w:val="ListParagraph"/>
            <w:numPr>
              <w:numId w:val="48"/>
            </w:numPr>
            <w:ind w:hanging="360"/>
          </w:pPr>
        </w:pPrChange>
      </w:pPr>
      <w:del w:id="519" w:author="Liam Coleman (Student - STC)" w:date="2021-03-15T16:36:00Z">
        <w:r w:rsidDel="00364F79">
          <w:delText xml:space="preserve">Site Management are </w:delText>
        </w:r>
        <w:r w:rsidR="00EC4AA2" w:rsidDel="00364F79">
          <w:delText>responsible</w:delText>
        </w:r>
        <w:r w:rsidDel="00364F79">
          <w:delText xml:space="preserve"> for </w:delText>
        </w:r>
        <w:r w:rsidR="00EC4AA2" w:rsidDel="00364F79">
          <w:delText>maintaining note</w:delText>
        </w:r>
        <w:r w:rsidDel="00364F79">
          <w:delText xml:space="preserve"> and coin dispenser levels </w:delText>
        </w:r>
        <w:r w:rsidR="00EC4AA2" w:rsidDel="00364F79">
          <w:delText xml:space="preserve">by using </w:delText>
        </w:r>
        <w:r w:rsidDel="00364F79">
          <w:delText xml:space="preserve">the </w:delText>
        </w:r>
        <w:r w:rsidR="00EC4AA2" w:rsidDel="00364F79">
          <w:delText xml:space="preserve">provided </w:delText>
        </w:r>
        <w:r w:rsidR="000E7A19" w:rsidDel="00364F79">
          <w:delText>CG</w:delText>
        </w:r>
        <w:r w:rsidDel="00364F79">
          <w:delText xml:space="preserve"> </w:delText>
        </w:r>
        <w:r w:rsidR="00EC4AA2" w:rsidDel="00364F79">
          <w:delText>back office application</w:delText>
        </w:r>
        <w:r w:rsidDel="00364F79">
          <w:delText>. The PO</w:delText>
        </w:r>
        <w:r w:rsidR="00EC4AA2" w:rsidDel="00364F79">
          <w:delText>S</w:delText>
        </w:r>
        <w:r w:rsidDel="00364F79">
          <w:delText xml:space="preserve"> will </w:delText>
        </w:r>
        <w:r w:rsidR="00821C1F" w:rsidDel="00364F79">
          <w:delText xml:space="preserve">indicate </w:delText>
        </w:r>
        <w:r w:rsidDel="00364F79">
          <w:delText xml:space="preserve">level warnings </w:delText>
        </w:r>
        <w:r w:rsidR="00EC4AA2" w:rsidDel="00364F79">
          <w:delText xml:space="preserve">at the start of each sale. It is </w:delText>
        </w:r>
        <w:r w:rsidDel="00364F79">
          <w:delText xml:space="preserve">the Cashier </w:delText>
        </w:r>
        <w:r w:rsidR="00EC4AA2" w:rsidDel="00364F79">
          <w:delText xml:space="preserve">responsibility thereafter to use site procedures to resolve level warnings. The POS will not display dispenser levels as this feature is not provided by the </w:delText>
        </w:r>
        <w:r w:rsidR="000E7A19" w:rsidDel="00364F79">
          <w:delText>CG</w:delText>
        </w:r>
        <w:r w:rsidR="00EC4AA2" w:rsidDel="00364F79">
          <w:delText>.</w:delText>
        </w:r>
        <w:bookmarkStart w:id="520" w:name="_Toc66781104"/>
        <w:bookmarkStart w:id="521" w:name="_Toc67314204"/>
        <w:bookmarkStart w:id="522" w:name="_Toc67314837"/>
        <w:bookmarkStart w:id="523" w:name="_Toc67322130"/>
        <w:bookmarkStart w:id="524" w:name="_Toc67322767"/>
        <w:bookmarkStart w:id="525" w:name="_Toc67405811"/>
        <w:bookmarkStart w:id="526" w:name="_Toc67406448"/>
        <w:bookmarkStart w:id="527" w:name="_Toc69822891"/>
        <w:bookmarkStart w:id="528" w:name="_Toc69823603"/>
        <w:bookmarkStart w:id="529" w:name="_Toc69912552"/>
        <w:bookmarkStart w:id="530" w:name="_Toc69913270"/>
        <w:bookmarkStart w:id="531" w:name="_Toc70329437"/>
        <w:bookmarkStart w:id="532" w:name="_Toc70330026"/>
        <w:bookmarkStart w:id="533" w:name="_Toc70330361"/>
        <w:bookmarkStart w:id="534" w:name="_Toc70330696"/>
        <w:bookmarkStart w:id="535" w:name="_Toc70331903"/>
        <w:bookmarkStart w:id="536" w:name="_Toc70332139"/>
        <w:bookmarkStart w:id="537" w:name="_Toc72762950"/>
        <w:bookmarkStart w:id="538" w:name="_Toc72764658"/>
        <w:bookmarkStart w:id="539" w:name="_Toc72764997"/>
        <w:bookmarkStart w:id="540" w:name="_Toc72828495"/>
        <w:bookmarkStart w:id="541" w:name="_Toc72828580"/>
        <w:bookmarkStart w:id="542" w:name="_Toc72828665"/>
        <w:bookmarkStart w:id="543" w:name="_Toc72828899"/>
        <w:bookmarkStart w:id="544" w:name="_Toc72828975"/>
        <w:bookmarkStart w:id="545" w:name="_Toc72829051"/>
        <w:bookmarkStart w:id="546" w:name="_Toc76630149"/>
        <w:bookmarkStart w:id="547" w:name="_Toc76630228"/>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del>
    </w:p>
    <w:p w14:paraId="5BD3D566" w14:textId="0476A927" w:rsidR="00523519" w:rsidDel="00364F79" w:rsidRDefault="00523519">
      <w:pPr>
        <w:pStyle w:val="ListParagraph"/>
        <w:numPr>
          <w:ilvl w:val="1"/>
          <w:numId w:val="132"/>
        </w:numPr>
        <w:rPr>
          <w:del w:id="548" w:author="Liam Coleman (Student - STC)" w:date="2021-03-15T16:36:00Z"/>
        </w:rPr>
        <w:pPrChange w:id="549" w:author="Liam Coleman" w:date="2021-05-25T09:53:00Z">
          <w:pPr>
            <w:pStyle w:val="ListParagraph"/>
            <w:numPr>
              <w:numId w:val="48"/>
            </w:numPr>
            <w:ind w:hanging="360"/>
          </w:pPr>
        </w:pPrChange>
      </w:pPr>
      <w:del w:id="550" w:author="Liam Coleman (Student - STC)" w:date="2021-03-15T16:36:00Z">
        <w:r w:rsidDel="00364F79">
          <w:delText>Sub</w:delText>
        </w:r>
        <w:r w:rsidR="001623D1" w:rsidDel="00364F79">
          <w:delText>total p</w:delText>
        </w:r>
        <w:r w:rsidDel="00364F79">
          <w:delText xml:space="preserve">anel </w:delText>
        </w:r>
        <w:r w:rsidR="001623D1" w:rsidDel="00364F79">
          <w:delText>will</w:delText>
        </w:r>
        <w:r w:rsidDel="00364F79">
          <w:delText xml:space="preserve"> require </w:delText>
        </w:r>
        <w:r w:rsidR="001623D1" w:rsidDel="00364F79">
          <w:delText xml:space="preserve">redesign </w:delText>
        </w:r>
        <w:r w:rsidDel="00364F79">
          <w:delText>as the Cash</w:delText>
        </w:r>
        <w:r w:rsidR="001623D1" w:rsidDel="00364F79">
          <w:delText xml:space="preserve"> amounts denominations buttons are no longer needed. This is outside the scope of this design as panels are configurable. Only a single button is required, i.e. </w:delText>
        </w:r>
        <w:r w:rsidR="000E7A19" w:rsidDel="00364F79">
          <w:delText>CG</w:delText>
        </w:r>
        <w:r w:rsidR="001623D1" w:rsidDel="00364F79">
          <w:delText xml:space="preserve"> which may require a new button graphic. </w:delText>
        </w:r>
        <w:r w:rsidR="000E7A19" w:rsidDel="00364F79">
          <w:delText>CG</w:delText>
        </w:r>
        <w:r w:rsidR="001623D1" w:rsidDel="00364F79">
          <w:delText xml:space="preserve"> may provide </w:delText>
        </w:r>
        <w:r w:rsidR="00D553D2" w:rsidDel="00364F79">
          <w:delText xml:space="preserve">a graphic with logo </w:delText>
        </w:r>
        <w:r w:rsidR="001623D1" w:rsidDel="00364F79">
          <w:delText>if we specified WinEposV4 and FutaTill button dimensions.</w:delText>
        </w:r>
        <w:bookmarkStart w:id="551" w:name="_Toc66781105"/>
        <w:bookmarkStart w:id="552" w:name="_Toc67314205"/>
        <w:bookmarkStart w:id="553" w:name="_Toc67314838"/>
        <w:bookmarkStart w:id="554" w:name="_Toc67322131"/>
        <w:bookmarkStart w:id="555" w:name="_Toc67322768"/>
        <w:bookmarkStart w:id="556" w:name="_Toc67405812"/>
        <w:bookmarkStart w:id="557" w:name="_Toc67406449"/>
        <w:bookmarkStart w:id="558" w:name="_Toc69822892"/>
        <w:bookmarkStart w:id="559" w:name="_Toc69823604"/>
        <w:bookmarkStart w:id="560" w:name="_Toc69912553"/>
        <w:bookmarkStart w:id="561" w:name="_Toc69913271"/>
        <w:bookmarkStart w:id="562" w:name="_Toc70329438"/>
        <w:bookmarkStart w:id="563" w:name="_Toc70330027"/>
        <w:bookmarkStart w:id="564" w:name="_Toc70330362"/>
        <w:bookmarkStart w:id="565" w:name="_Toc70330697"/>
        <w:bookmarkStart w:id="566" w:name="_Toc70331904"/>
        <w:bookmarkStart w:id="567" w:name="_Toc70332140"/>
        <w:bookmarkStart w:id="568" w:name="_Toc72762951"/>
        <w:bookmarkStart w:id="569" w:name="_Toc72764659"/>
        <w:bookmarkStart w:id="570" w:name="_Toc72764998"/>
        <w:bookmarkStart w:id="571" w:name="_Toc72828496"/>
        <w:bookmarkStart w:id="572" w:name="_Toc72828581"/>
        <w:bookmarkStart w:id="573" w:name="_Toc72828666"/>
        <w:bookmarkStart w:id="574" w:name="_Toc72828900"/>
        <w:bookmarkStart w:id="575" w:name="_Toc72828976"/>
        <w:bookmarkStart w:id="576" w:name="_Toc72829052"/>
        <w:bookmarkStart w:id="577" w:name="_Toc76630150"/>
        <w:bookmarkStart w:id="578" w:name="_Toc76630229"/>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del>
    </w:p>
    <w:p w14:paraId="68AE9965" w14:textId="63D2C2DB" w:rsidR="00821C1F" w:rsidDel="00364F79" w:rsidRDefault="00821C1F">
      <w:pPr>
        <w:pStyle w:val="ListParagraph"/>
        <w:numPr>
          <w:ilvl w:val="1"/>
          <w:numId w:val="132"/>
        </w:numPr>
        <w:rPr>
          <w:del w:id="579" w:author="Liam Coleman (Student - STC)" w:date="2021-03-15T16:36:00Z"/>
        </w:rPr>
        <w:pPrChange w:id="580" w:author="Liam Coleman" w:date="2021-05-25T09:53:00Z">
          <w:pPr>
            <w:pStyle w:val="ListParagraph"/>
            <w:numPr>
              <w:numId w:val="48"/>
            </w:numPr>
            <w:ind w:hanging="360"/>
          </w:pPr>
        </w:pPrChange>
      </w:pPr>
      <w:del w:id="581" w:author="Liam Coleman (Student - STC)" w:date="2021-03-15T16:36:00Z">
        <w:r w:rsidDel="00364F79">
          <w:delText>Only Serial Port connectivity is supported.</w:delText>
        </w:r>
        <w:bookmarkStart w:id="582" w:name="_Toc66781106"/>
        <w:bookmarkStart w:id="583" w:name="_Toc67314206"/>
        <w:bookmarkStart w:id="584" w:name="_Toc67314839"/>
        <w:bookmarkStart w:id="585" w:name="_Toc67322132"/>
        <w:bookmarkStart w:id="586" w:name="_Toc67322769"/>
        <w:bookmarkStart w:id="587" w:name="_Toc67405813"/>
        <w:bookmarkStart w:id="588" w:name="_Toc67406450"/>
        <w:bookmarkStart w:id="589" w:name="_Toc69822893"/>
        <w:bookmarkStart w:id="590" w:name="_Toc69823605"/>
        <w:bookmarkStart w:id="591" w:name="_Toc69912554"/>
        <w:bookmarkStart w:id="592" w:name="_Toc69913272"/>
        <w:bookmarkStart w:id="593" w:name="_Toc70329439"/>
        <w:bookmarkStart w:id="594" w:name="_Toc70330028"/>
        <w:bookmarkStart w:id="595" w:name="_Toc70330363"/>
        <w:bookmarkStart w:id="596" w:name="_Toc70330698"/>
        <w:bookmarkStart w:id="597" w:name="_Toc70331905"/>
        <w:bookmarkStart w:id="598" w:name="_Toc70332141"/>
        <w:bookmarkStart w:id="599" w:name="_Toc72762952"/>
        <w:bookmarkStart w:id="600" w:name="_Toc72764660"/>
        <w:bookmarkStart w:id="601" w:name="_Toc72764999"/>
        <w:bookmarkStart w:id="602" w:name="_Toc72828497"/>
        <w:bookmarkStart w:id="603" w:name="_Toc72828582"/>
        <w:bookmarkStart w:id="604" w:name="_Toc72828667"/>
        <w:bookmarkStart w:id="605" w:name="_Toc72828901"/>
        <w:bookmarkStart w:id="606" w:name="_Toc72828977"/>
        <w:bookmarkStart w:id="607" w:name="_Toc72829053"/>
        <w:bookmarkStart w:id="608" w:name="_Toc76630151"/>
        <w:bookmarkStart w:id="609" w:name="_Toc76630230"/>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del>
    </w:p>
    <w:p w14:paraId="0D3FB4C0" w14:textId="26C1D0CA" w:rsidR="002E1891" w:rsidDel="00364F79" w:rsidRDefault="002E1891">
      <w:pPr>
        <w:pStyle w:val="ListParagraph"/>
        <w:numPr>
          <w:ilvl w:val="1"/>
          <w:numId w:val="132"/>
        </w:numPr>
        <w:rPr>
          <w:del w:id="610" w:author="Liam Coleman (Student - STC)" w:date="2021-03-15T16:36:00Z"/>
        </w:rPr>
        <w:pPrChange w:id="611" w:author="Liam Coleman" w:date="2021-05-25T09:53:00Z">
          <w:pPr>
            <w:pStyle w:val="ListParagraph"/>
            <w:numPr>
              <w:numId w:val="48"/>
            </w:numPr>
            <w:ind w:hanging="360"/>
          </w:pPr>
        </w:pPrChange>
      </w:pPr>
      <w:del w:id="612" w:author="Liam Coleman (Student - STC)" w:date="2021-03-15T16:36:00Z">
        <w:r w:rsidDel="00364F79">
          <w:delText>Windows 20</w:delText>
        </w:r>
        <w:r w:rsidR="002A580D" w:rsidDel="00364F79">
          <w:delText>0</w:delText>
        </w:r>
        <w:r w:rsidDel="00364F79">
          <w:delText>0 wil</w:delText>
        </w:r>
        <w:r w:rsidR="002A580D" w:rsidDel="00364F79">
          <w:delText xml:space="preserve">l not be supported as </w:delText>
        </w:r>
        <w:r w:rsidR="000E7A19" w:rsidDel="00364F79">
          <w:delText>CG</w:delText>
        </w:r>
        <w:r w:rsidR="00821C1F" w:rsidDel="00364F79">
          <w:delText xml:space="preserve"> do</w:delText>
        </w:r>
        <w:r w:rsidR="00D553D2" w:rsidDel="00364F79">
          <w:delText>es</w:delText>
        </w:r>
        <w:r w:rsidR="00821C1F" w:rsidDel="00364F79">
          <w:delText xml:space="preserve"> not support this platform</w:delText>
        </w:r>
        <w:r w:rsidR="002A580D" w:rsidDel="00364F79">
          <w:delText xml:space="preserve">. </w:delText>
        </w:r>
        <w:bookmarkStart w:id="613" w:name="_Toc66781107"/>
        <w:bookmarkStart w:id="614" w:name="_Toc67314207"/>
        <w:bookmarkStart w:id="615" w:name="_Toc67314840"/>
        <w:bookmarkStart w:id="616" w:name="_Toc67322133"/>
        <w:bookmarkStart w:id="617" w:name="_Toc67322770"/>
        <w:bookmarkStart w:id="618" w:name="_Toc67405814"/>
        <w:bookmarkStart w:id="619" w:name="_Toc67406451"/>
        <w:bookmarkStart w:id="620" w:name="_Toc69822894"/>
        <w:bookmarkStart w:id="621" w:name="_Toc69823606"/>
        <w:bookmarkStart w:id="622" w:name="_Toc69912555"/>
        <w:bookmarkStart w:id="623" w:name="_Toc69913273"/>
        <w:bookmarkStart w:id="624" w:name="_Toc70329440"/>
        <w:bookmarkStart w:id="625" w:name="_Toc70330029"/>
        <w:bookmarkStart w:id="626" w:name="_Toc70330364"/>
        <w:bookmarkStart w:id="627" w:name="_Toc70330699"/>
        <w:bookmarkStart w:id="628" w:name="_Toc70331906"/>
        <w:bookmarkStart w:id="629" w:name="_Toc70332142"/>
        <w:bookmarkStart w:id="630" w:name="_Toc72762953"/>
        <w:bookmarkStart w:id="631" w:name="_Toc72764661"/>
        <w:bookmarkStart w:id="632" w:name="_Toc72765000"/>
        <w:bookmarkStart w:id="633" w:name="_Toc72828498"/>
        <w:bookmarkStart w:id="634" w:name="_Toc72828583"/>
        <w:bookmarkStart w:id="635" w:name="_Toc72828668"/>
        <w:bookmarkStart w:id="636" w:name="_Toc72828902"/>
        <w:bookmarkStart w:id="637" w:name="_Toc72828978"/>
        <w:bookmarkStart w:id="638" w:name="_Toc72829054"/>
        <w:bookmarkStart w:id="639" w:name="_Toc76630152"/>
        <w:bookmarkStart w:id="640" w:name="_Toc76630231"/>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del>
    </w:p>
    <w:p w14:paraId="6005E34B" w14:textId="49EB6767" w:rsidR="00821C1F" w:rsidDel="00364F79" w:rsidRDefault="002A580D">
      <w:pPr>
        <w:pStyle w:val="ListParagraph"/>
        <w:numPr>
          <w:ilvl w:val="1"/>
          <w:numId w:val="132"/>
        </w:numPr>
        <w:rPr>
          <w:del w:id="641" w:author="Liam Coleman (Student - STC)" w:date="2021-03-15T16:36:00Z"/>
        </w:rPr>
        <w:pPrChange w:id="642" w:author="Liam Coleman" w:date="2021-05-25T09:53:00Z">
          <w:pPr>
            <w:pStyle w:val="ListParagraph"/>
            <w:numPr>
              <w:numId w:val="48"/>
            </w:numPr>
            <w:ind w:hanging="360"/>
          </w:pPr>
        </w:pPrChange>
      </w:pPr>
      <w:del w:id="643" w:author="Liam Coleman (Student - STC)" w:date="2021-03-15T16:36:00Z">
        <w:r w:rsidDel="00364F79">
          <w:delText xml:space="preserve">Hardware </w:delText>
        </w:r>
        <w:r w:rsidR="003D24D0" w:rsidDel="00364F79">
          <w:delText>dependencies</w:delText>
        </w:r>
        <w:r w:rsidR="00821C1F" w:rsidDel="00364F79">
          <w:delText xml:space="preserve">: </w:delText>
        </w:r>
        <w:r w:rsidDel="00364F79">
          <w:delText xml:space="preserve"> </w:delText>
        </w:r>
        <w:bookmarkStart w:id="644" w:name="_Toc66781108"/>
        <w:bookmarkStart w:id="645" w:name="_Toc67314208"/>
        <w:bookmarkStart w:id="646" w:name="_Toc67314841"/>
        <w:bookmarkStart w:id="647" w:name="_Toc67322134"/>
        <w:bookmarkStart w:id="648" w:name="_Toc67322771"/>
        <w:bookmarkStart w:id="649" w:name="_Toc67405815"/>
        <w:bookmarkStart w:id="650" w:name="_Toc67406452"/>
        <w:bookmarkStart w:id="651" w:name="_Toc69822895"/>
        <w:bookmarkStart w:id="652" w:name="_Toc69823607"/>
        <w:bookmarkStart w:id="653" w:name="_Toc69912556"/>
        <w:bookmarkStart w:id="654" w:name="_Toc69913274"/>
        <w:bookmarkStart w:id="655" w:name="_Toc70329441"/>
        <w:bookmarkStart w:id="656" w:name="_Toc70330030"/>
        <w:bookmarkStart w:id="657" w:name="_Toc70330365"/>
        <w:bookmarkStart w:id="658" w:name="_Toc70330700"/>
        <w:bookmarkStart w:id="659" w:name="_Toc70331907"/>
        <w:bookmarkStart w:id="660" w:name="_Toc70332143"/>
        <w:bookmarkStart w:id="661" w:name="_Toc72762954"/>
        <w:bookmarkStart w:id="662" w:name="_Toc72764662"/>
        <w:bookmarkStart w:id="663" w:name="_Toc72765001"/>
        <w:bookmarkStart w:id="664" w:name="_Toc72828499"/>
        <w:bookmarkStart w:id="665" w:name="_Toc72828584"/>
        <w:bookmarkStart w:id="666" w:name="_Toc72828669"/>
        <w:bookmarkStart w:id="667" w:name="_Toc72828903"/>
        <w:bookmarkStart w:id="668" w:name="_Toc72828979"/>
        <w:bookmarkStart w:id="669" w:name="_Toc72829055"/>
        <w:bookmarkStart w:id="670" w:name="_Toc76630153"/>
        <w:bookmarkStart w:id="671" w:name="_Toc76630232"/>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del>
    </w:p>
    <w:p w14:paraId="5CEDA144" w14:textId="0036EDCA" w:rsidR="00821C1F" w:rsidDel="00364F79" w:rsidRDefault="00821C1F">
      <w:pPr>
        <w:pStyle w:val="ListParagraph"/>
        <w:numPr>
          <w:ilvl w:val="1"/>
          <w:numId w:val="132"/>
        </w:numPr>
        <w:rPr>
          <w:del w:id="672" w:author="Liam Coleman (Student - STC)" w:date="2021-03-15T16:36:00Z"/>
        </w:rPr>
        <w:pPrChange w:id="673" w:author="Liam Coleman" w:date="2021-05-25T09:53:00Z">
          <w:pPr>
            <w:pStyle w:val="ListParagraph"/>
            <w:numPr>
              <w:ilvl w:val="1"/>
              <w:numId w:val="48"/>
            </w:numPr>
            <w:ind w:left="1440" w:hanging="360"/>
          </w:pPr>
        </w:pPrChange>
      </w:pPr>
      <w:del w:id="674" w:author="Liam Coleman (Student - STC)" w:date="2021-03-15T16:36:00Z">
        <w:r w:rsidDel="00364F79">
          <w:delText>S</w:delText>
        </w:r>
        <w:r w:rsidR="002A580D" w:rsidDel="00364F79">
          <w:delText xml:space="preserve">erial port </w:delText>
        </w:r>
        <w:r w:rsidR="003D24D0" w:rsidDel="00364F79">
          <w:delText>available</w:delText>
        </w:r>
        <w:r w:rsidR="002A580D" w:rsidDel="00364F79">
          <w:delText xml:space="preserve"> on PO</w:delText>
        </w:r>
        <w:r w:rsidDel="00364F79">
          <w:delText>S (USB to serial adaptor can be used).</w:delText>
        </w:r>
        <w:bookmarkStart w:id="675" w:name="_Toc66781109"/>
        <w:bookmarkStart w:id="676" w:name="_Toc67314209"/>
        <w:bookmarkStart w:id="677" w:name="_Toc67314842"/>
        <w:bookmarkStart w:id="678" w:name="_Toc67322135"/>
        <w:bookmarkStart w:id="679" w:name="_Toc67322772"/>
        <w:bookmarkStart w:id="680" w:name="_Toc67405816"/>
        <w:bookmarkStart w:id="681" w:name="_Toc67406453"/>
        <w:bookmarkStart w:id="682" w:name="_Toc69822896"/>
        <w:bookmarkStart w:id="683" w:name="_Toc69823608"/>
        <w:bookmarkStart w:id="684" w:name="_Toc69912557"/>
        <w:bookmarkStart w:id="685" w:name="_Toc69913275"/>
        <w:bookmarkStart w:id="686" w:name="_Toc70329442"/>
        <w:bookmarkStart w:id="687" w:name="_Toc70330031"/>
        <w:bookmarkStart w:id="688" w:name="_Toc70330366"/>
        <w:bookmarkStart w:id="689" w:name="_Toc70330701"/>
        <w:bookmarkStart w:id="690" w:name="_Toc70331908"/>
        <w:bookmarkStart w:id="691" w:name="_Toc70332144"/>
        <w:bookmarkStart w:id="692" w:name="_Toc72762955"/>
        <w:bookmarkStart w:id="693" w:name="_Toc72764663"/>
        <w:bookmarkStart w:id="694" w:name="_Toc72765002"/>
        <w:bookmarkStart w:id="695" w:name="_Toc72828500"/>
        <w:bookmarkStart w:id="696" w:name="_Toc72828585"/>
        <w:bookmarkStart w:id="697" w:name="_Toc72828670"/>
        <w:bookmarkStart w:id="698" w:name="_Toc72828904"/>
        <w:bookmarkStart w:id="699" w:name="_Toc72828980"/>
        <w:bookmarkStart w:id="700" w:name="_Toc72829056"/>
        <w:bookmarkStart w:id="701" w:name="_Toc76630154"/>
        <w:bookmarkStart w:id="702" w:name="_Toc76630233"/>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del>
    </w:p>
    <w:p w14:paraId="2350928F" w14:textId="5DAEEDF0" w:rsidR="002A580D" w:rsidDel="00364F79" w:rsidRDefault="000E7A19">
      <w:pPr>
        <w:pStyle w:val="ListParagraph"/>
        <w:numPr>
          <w:ilvl w:val="1"/>
          <w:numId w:val="132"/>
        </w:numPr>
        <w:rPr>
          <w:del w:id="703" w:author="Liam Coleman (Student - STC)" w:date="2021-03-15T16:36:00Z"/>
        </w:rPr>
        <w:pPrChange w:id="704" w:author="Liam Coleman" w:date="2021-05-25T09:53:00Z">
          <w:pPr>
            <w:pStyle w:val="ListParagraph"/>
            <w:numPr>
              <w:ilvl w:val="1"/>
              <w:numId w:val="48"/>
            </w:numPr>
            <w:ind w:left="1440" w:hanging="360"/>
          </w:pPr>
        </w:pPrChange>
      </w:pPr>
      <w:del w:id="705" w:author="Liam Coleman (Student - STC)" w:date="2021-03-15T16:36:00Z">
        <w:r w:rsidDel="00364F79">
          <w:delText>CG</w:delText>
        </w:r>
        <w:r w:rsidR="00821C1F" w:rsidDel="00364F79">
          <w:delText xml:space="preserve"> to p</w:delText>
        </w:r>
        <w:r w:rsidR="002A580D" w:rsidDel="00364F79">
          <w:delText xml:space="preserve">rovide actually hardware device for latter stages of development through to </w:delText>
        </w:r>
        <w:r w:rsidR="00D553D2" w:rsidDel="00364F79">
          <w:delText xml:space="preserve"> post </w:delText>
        </w:r>
        <w:r w:rsidR="002A580D" w:rsidDel="00364F79">
          <w:delText>pilot where the</w:delText>
        </w:r>
        <w:r w:rsidR="00D553D2" w:rsidDel="00364F79">
          <w:delText xml:space="preserve"> onsite </w:delText>
        </w:r>
        <w:r w:rsidR="002A580D" w:rsidDel="00364F79">
          <w:delText>SFF find rate slackens</w:delText>
        </w:r>
        <w:bookmarkStart w:id="706" w:name="_Toc66781110"/>
        <w:bookmarkStart w:id="707" w:name="_Toc67314210"/>
        <w:bookmarkStart w:id="708" w:name="_Toc67314843"/>
        <w:bookmarkStart w:id="709" w:name="_Toc67322136"/>
        <w:bookmarkStart w:id="710" w:name="_Toc67322773"/>
        <w:bookmarkStart w:id="711" w:name="_Toc67405817"/>
        <w:bookmarkStart w:id="712" w:name="_Toc67406454"/>
        <w:bookmarkStart w:id="713" w:name="_Toc69822897"/>
        <w:bookmarkStart w:id="714" w:name="_Toc69823609"/>
        <w:bookmarkStart w:id="715" w:name="_Toc69912558"/>
        <w:bookmarkStart w:id="716" w:name="_Toc69913276"/>
        <w:bookmarkStart w:id="717" w:name="_Toc70329443"/>
        <w:bookmarkStart w:id="718" w:name="_Toc70330032"/>
        <w:bookmarkStart w:id="719" w:name="_Toc70330367"/>
        <w:bookmarkStart w:id="720" w:name="_Toc70330702"/>
        <w:bookmarkStart w:id="721" w:name="_Toc70331909"/>
        <w:bookmarkStart w:id="722" w:name="_Toc70332145"/>
        <w:bookmarkStart w:id="723" w:name="_Toc72762956"/>
        <w:bookmarkStart w:id="724" w:name="_Toc72764664"/>
        <w:bookmarkStart w:id="725" w:name="_Toc72765003"/>
        <w:bookmarkStart w:id="726" w:name="_Toc72828501"/>
        <w:bookmarkStart w:id="727" w:name="_Toc72828586"/>
        <w:bookmarkStart w:id="728" w:name="_Toc72828671"/>
        <w:bookmarkStart w:id="729" w:name="_Toc72828905"/>
        <w:bookmarkStart w:id="730" w:name="_Toc72828981"/>
        <w:bookmarkStart w:id="731" w:name="_Toc72829057"/>
        <w:bookmarkStart w:id="732" w:name="_Toc76630155"/>
        <w:bookmarkStart w:id="733" w:name="_Toc76630234"/>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del>
    </w:p>
    <w:p w14:paraId="65133E28" w14:textId="7EF2BA35" w:rsidR="00237D5B" w:rsidDel="00364F79" w:rsidRDefault="00237D5B">
      <w:pPr>
        <w:pStyle w:val="ListParagraph"/>
        <w:numPr>
          <w:ilvl w:val="1"/>
          <w:numId w:val="132"/>
        </w:numPr>
        <w:rPr>
          <w:del w:id="734" w:author="Liam Coleman (Student - STC)" w:date="2021-03-15T16:36:00Z"/>
        </w:rPr>
        <w:pPrChange w:id="735" w:author="Liam Coleman" w:date="2021-05-25T09:53:00Z">
          <w:pPr>
            <w:pStyle w:val="ListParagraph"/>
            <w:numPr>
              <w:numId w:val="48"/>
            </w:numPr>
            <w:ind w:hanging="360"/>
          </w:pPr>
        </w:pPrChange>
      </w:pPr>
      <w:del w:id="736" w:author="Liam Coleman (Student - STC)" w:date="2021-03-15T16:36:00Z">
        <w:r w:rsidDel="00364F79">
          <w:delText xml:space="preserve">Negative transactions, i.e. cash back, refunds will not pre-query </w:delText>
        </w:r>
        <w:r w:rsidR="000E7A19" w:rsidDel="00364F79">
          <w:delText>CG</w:delText>
        </w:r>
        <w:r w:rsidDel="00364F79">
          <w:delText xml:space="preserve"> for sufficient funds. </w:delText>
        </w:r>
        <w:r w:rsidR="00821C1F" w:rsidDel="00364F79">
          <w:delText>Store procedures should</w:delText>
        </w:r>
        <w:r w:rsidR="00D553D2" w:rsidDel="00364F79">
          <w:delText xml:space="preserve"> ensure the CG has sufficient funds</w:delText>
        </w:r>
        <w:r w:rsidR="00821C1F" w:rsidDel="00364F79">
          <w:delText>.</w:delText>
        </w:r>
        <w:bookmarkStart w:id="737" w:name="_Toc66781111"/>
        <w:bookmarkStart w:id="738" w:name="_Toc67314211"/>
        <w:bookmarkStart w:id="739" w:name="_Toc67314844"/>
        <w:bookmarkStart w:id="740" w:name="_Toc67322137"/>
        <w:bookmarkStart w:id="741" w:name="_Toc67322774"/>
        <w:bookmarkStart w:id="742" w:name="_Toc67405818"/>
        <w:bookmarkStart w:id="743" w:name="_Toc67406455"/>
        <w:bookmarkStart w:id="744" w:name="_Toc69822898"/>
        <w:bookmarkStart w:id="745" w:name="_Toc69823610"/>
        <w:bookmarkStart w:id="746" w:name="_Toc69912559"/>
        <w:bookmarkStart w:id="747" w:name="_Toc69913277"/>
        <w:bookmarkStart w:id="748" w:name="_Toc70329444"/>
        <w:bookmarkStart w:id="749" w:name="_Toc70330033"/>
        <w:bookmarkStart w:id="750" w:name="_Toc70330368"/>
        <w:bookmarkStart w:id="751" w:name="_Toc70330703"/>
        <w:bookmarkStart w:id="752" w:name="_Toc70331910"/>
        <w:bookmarkStart w:id="753" w:name="_Toc70332146"/>
        <w:bookmarkStart w:id="754" w:name="_Toc72762957"/>
        <w:bookmarkStart w:id="755" w:name="_Toc72764665"/>
        <w:bookmarkStart w:id="756" w:name="_Toc72765004"/>
        <w:bookmarkStart w:id="757" w:name="_Toc72828502"/>
        <w:bookmarkStart w:id="758" w:name="_Toc72828587"/>
        <w:bookmarkStart w:id="759" w:name="_Toc72828672"/>
        <w:bookmarkStart w:id="760" w:name="_Toc72828906"/>
        <w:bookmarkStart w:id="761" w:name="_Toc72828982"/>
        <w:bookmarkStart w:id="762" w:name="_Toc72829058"/>
        <w:bookmarkStart w:id="763" w:name="_Toc76630156"/>
        <w:bookmarkStart w:id="764" w:name="_Toc76630235"/>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del>
    </w:p>
    <w:p w14:paraId="2E4465F0" w14:textId="7EB62674" w:rsidR="00580670" w:rsidDel="00364F79" w:rsidRDefault="00580670">
      <w:pPr>
        <w:pStyle w:val="ListParagraph"/>
        <w:numPr>
          <w:ilvl w:val="1"/>
          <w:numId w:val="132"/>
        </w:numPr>
        <w:rPr>
          <w:del w:id="765" w:author="Liam Coleman (Student - STC)" w:date="2021-03-15T16:36:00Z"/>
        </w:rPr>
        <w:pPrChange w:id="766" w:author="Liam Coleman" w:date="2021-05-25T09:53:00Z">
          <w:pPr>
            <w:pStyle w:val="ListParagraph"/>
            <w:numPr>
              <w:numId w:val="48"/>
            </w:numPr>
            <w:ind w:hanging="360"/>
          </w:pPr>
        </w:pPrChange>
      </w:pPr>
      <w:del w:id="767" w:author="Liam Coleman (Student - STC)" w:date="2021-03-15T16:36:00Z">
        <w:r w:rsidDel="00364F79">
          <w:delText xml:space="preserve">Site to be review for </w:delText>
        </w:r>
        <w:r w:rsidR="00B41644" w:rsidDel="00364F79">
          <w:delText xml:space="preserve">configurations that may be affected </w:delText>
        </w:r>
        <w:r w:rsidR="00D553D2" w:rsidDel="00364F79">
          <w:delText>by</w:delText>
        </w:r>
        <w:r w:rsidR="00B41644" w:rsidDel="00364F79">
          <w:delText xml:space="preserve"> t</w:delText>
        </w:r>
        <w:r w:rsidR="00D553D2" w:rsidDel="00364F79">
          <w:delText>he removal of the traditional c</w:delText>
        </w:r>
        <w:r w:rsidR="00B41644" w:rsidDel="00364F79">
          <w:delText>ash drawer.</w:delText>
        </w:r>
        <w:bookmarkStart w:id="768" w:name="_Toc66781112"/>
        <w:bookmarkStart w:id="769" w:name="_Toc67314212"/>
        <w:bookmarkStart w:id="770" w:name="_Toc67314845"/>
        <w:bookmarkStart w:id="771" w:name="_Toc67322138"/>
        <w:bookmarkStart w:id="772" w:name="_Toc67322775"/>
        <w:bookmarkStart w:id="773" w:name="_Toc67405819"/>
        <w:bookmarkStart w:id="774" w:name="_Toc67406456"/>
        <w:bookmarkStart w:id="775" w:name="_Toc69822899"/>
        <w:bookmarkStart w:id="776" w:name="_Toc69823611"/>
        <w:bookmarkStart w:id="777" w:name="_Toc69912560"/>
        <w:bookmarkStart w:id="778" w:name="_Toc69913278"/>
        <w:bookmarkStart w:id="779" w:name="_Toc70329445"/>
        <w:bookmarkStart w:id="780" w:name="_Toc70330034"/>
        <w:bookmarkStart w:id="781" w:name="_Toc70330369"/>
        <w:bookmarkStart w:id="782" w:name="_Toc70330704"/>
        <w:bookmarkStart w:id="783" w:name="_Toc70331911"/>
        <w:bookmarkStart w:id="784" w:name="_Toc70332147"/>
        <w:bookmarkStart w:id="785" w:name="_Toc72762958"/>
        <w:bookmarkStart w:id="786" w:name="_Toc72764666"/>
        <w:bookmarkStart w:id="787" w:name="_Toc72765005"/>
        <w:bookmarkStart w:id="788" w:name="_Toc72828503"/>
        <w:bookmarkStart w:id="789" w:name="_Toc72828588"/>
        <w:bookmarkStart w:id="790" w:name="_Toc72828673"/>
        <w:bookmarkStart w:id="791" w:name="_Toc72828907"/>
        <w:bookmarkStart w:id="792" w:name="_Toc72828983"/>
        <w:bookmarkStart w:id="793" w:name="_Toc72829059"/>
        <w:bookmarkStart w:id="794" w:name="_Toc76630157"/>
        <w:bookmarkStart w:id="795" w:name="_Toc76630236"/>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del>
    </w:p>
    <w:p w14:paraId="11078720" w14:textId="4882348F" w:rsidR="00821C1F" w:rsidDel="00364F79" w:rsidRDefault="00821C1F">
      <w:pPr>
        <w:pStyle w:val="ListParagraph"/>
        <w:numPr>
          <w:ilvl w:val="1"/>
          <w:numId w:val="134"/>
        </w:numPr>
        <w:rPr>
          <w:del w:id="796" w:author="Liam Coleman (Student - STC)" w:date="2021-03-15T16:36:00Z"/>
        </w:rPr>
        <w:pPrChange w:id="797" w:author="Liam Coleman" w:date="2021-05-25T09:54:00Z">
          <w:pPr>
            <w:pStyle w:val="ListParagraph"/>
            <w:numPr>
              <w:numId w:val="48"/>
            </w:numPr>
            <w:ind w:hanging="360"/>
          </w:pPr>
        </w:pPrChange>
      </w:pPr>
      <w:del w:id="798" w:author="Liam Coleman (Student - STC)" w:date="2021-03-15T16:36:00Z">
        <w:r w:rsidDel="00364F79">
          <w:delText>Review SRS review notes for more constraints</w:delText>
        </w:r>
        <w:bookmarkStart w:id="799" w:name="_Toc66781113"/>
        <w:bookmarkStart w:id="800" w:name="_Toc67314213"/>
        <w:bookmarkStart w:id="801" w:name="_Toc67314846"/>
        <w:bookmarkStart w:id="802" w:name="_Toc67322139"/>
        <w:bookmarkStart w:id="803" w:name="_Toc67322776"/>
        <w:bookmarkStart w:id="804" w:name="_Toc67405820"/>
        <w:bookmarkStart w:id="805" w:name="_Toc67406457"/>
        <w:bookmarkStart w:id="806" w:name="_Toc69822900"/>
        <w:bookmarkStart w:id="807" w:name="_Toc69823612"/>
        <w:bookmarkStart w:id="808" w:name="_Toc69912561"/>
        <w:bookmarkStart w:id="809" w:name="_Toc69913279"/>
        <w:bookmarkStart w:id="810" w:name="_Toc70329446"/>
        <w:bookmarkStart w:id="811" w:name="_Toc70330035"/>
        <w:bookmarkStart w:id="812" w:name="_Toc70330370"/>
        <w:bookmarkStart w:id="813" w:name="_Toc70330705"/>
        <w:bookmarkStart w:id="814" w:name="_Toc70331912"/>
        <w:bookmarkStart w:id="815" w:name="_Toc70332148"/>
        <w:bookmarkStart w:id="816" w:name="_Toc72762959"/>
        <w:bookmarkStart w:id="817" w:name="_Toc72764667"/>
        <w:bookmarkStart w:id="818" w:name="_Toc72765006"/>
        <w:bookmarkStart w:id="819" w:name="_Toc72828504"/>
        <w:bookmarkStart w:id="820" w:name="_Toc72828589"/>
        <w:bookmarkStart w:id="821" w:name="_Toc72828674"/>
        <w:bookmarkStart w:id="822" w:name="_Toc72828908"/>
        <w:bookmarkStart w:id="823" w:name="_Toc72828984"/>
        <w:bookmarkStart w:id="824" w:name="_Toc72829060"/>
        <w:bookmarkStart w:id="825" w:name="_Toc76630158"/>
        <w:bookmarkStart w:id="826" w:name="_Toc76630237"/>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del>
    </w:p>
    <w:p w14:paraId="68D78F6B" w14:textId="15A73438" w:rsidR="005B278F" w:rsidRDefault="005B278F">
      <w:pPr>
        <w:pStyle w:val="Heading2"/>
        <w:numPr>
          <w:ilvl w:val="1"/>
          <w:numId w:val="134"/>
        </w:numPr>
        <w:pPrChange w:id="827" w:author="Liam Coleman" w:date="2021-05-25T09:54:00Z">
          <w:pPr>
            <w:pStyle w:val="Heading2"/>
          </w:pPr>
        </w:pPrChange>
      </w:pPr>
      <w:bookmarkStart w:id="828" w:name="_Toc76630238"/>
      <w:r>
        <w:t>References</w:t>
      </w:r>
      <w:bookmarkEnd w:id="828"/>
    </w:p>
    <w:p w14:paraId="30A5EFF0" w14:textId="55BE6E77" w:rsidR="00523519" w:rsidDel="006A739C" w:rsidRDefault="006A739C" w:rsidP="00990D30">
      <w:pPr>
        <w:pStyle w:val="ListParagraph"/>
        <w:numPr>
          <w:ilvl w:val="1"/>
          <w:numId w:val="47"/>
        </w:numPr>
        <w:rPr>
          <w:del w:id="829" w:author="Liam Coleman (Student - STC)" w:date="2021-03-15T16:36:00Z"/>
        </w:rPr>
      </w:pPr>
      <w:ins w:id="830" w:author="Liam Coleman" w:date="2021-03-23T16:16:00Z">
        <w:r>
          <w:t>This document and subsequent drafts</w:t>
        </w:r>
      </w:ins>
      <w:ins w:id="831" w:author="Liam Coleman" w:date="2021-04-19T11:02:00Z">
        <w:r w:rsidR="00B875A9">
          <w:t>.</w:t>
        </w:r>
      </w:ins>
      <w:del w:id="832" w:author="Liam Coleman (Student - STC)" w:date="2021-03-15T16:36:00Z">
        <w:r w:rsidR="00523519" w:rsidDel="00364F79">
          <w:delText>This SDS is based on the following:</w:delText>
        </w:r>
      </w:del>
    </w:p>
    <w:p w14:paraId="5DA97368" w14:textId="4346C4B3" w:rsidR="006A739C" w:rsidRPr="00990D30" w:rsidRDefault="006A739C" w:rsidP="00990D30">
      <w:pPr>
        <w:rPr>
          <w:ins w:id="833" w:author="Liam Coleman" w:date="2021-03-23T16:16:00Z"/>
        </w:rPr>
      </w:pPr>
    </w:p>
    <w:p w14:paraId="68F28B86" w14:textId="09A331BA" w:rsidR="00584BF3" w:rsidDel="00364F79" w:rsidRDefault="00EC4AA2">
      <w:pPr>
        <w:pStyle w:val="Heading3"/>
        <w:numPr>
          <w:ilvl w:val="0"/>
          <w:numId w:val="0"/>
        </w:numPr>
        <w:ind w:left="1490"/>
        <w:rPr>
          <w:del w:id="834" w:author="Liam Coleman (Student - STC)" w:date="2021-03-15T16:36:00Z"/>
        </w:rPr>
        <w:pPrChange w:id="835" w:author="Liam Coleman" w:date="2021-04-19T11:02:00Z">
          <w:pPr>
            <w:pStyle w:val="Heading3"/>
          </w:pPr>
        </w:pPrChange>
      </w:pPr>
      <w:del w:id="836" w:author="Liam Coleman (Student - STC)" w:date="2021-03-15T16:36:00Z">
        <w:r w:rsidDel="00364F79">
          <w:delText>CBE Documentation</w:delText>
        </w:r>
      </w:del>
    </w:p>
    <w:p w14:paraId="3BDF7C81" w14:textId="5CB5794C" w:rsidR="00584BF3" w:rsidDel="00364F79" w:rsidRDefault="00584BF3">
      <w:pPr>
        <w:pStyle w:val="ListParagraph"/>
        <w:ind w:left="1490"/>
        <w:rPr>
          <w:del w:id="837" w:author="Liam Coleman (Student - STC)" w:date="2021-03-15T16:36:00Z"/>
        </w:rPr>
        <w:pPrChange w:id="838" w:author="Liam Coleman" w:date="2021-04-19T11:02:00Z">
          <w:pPr>
            <w:pStyle w:val="ListParagraph"/>
            <w:numPr>
              <w:numId w:val="47"/>
            </w:numPr>
            <w:ind w:left="770" w:hanging="360"/>
          </w:pPr>
        </w:pPrChange>
      </w:pPr>
      <w:del w:id="839" w:author="Liam Coleman (Student - STC)" w:date="2021-03-15T16:36:00Z">
        <w:r w:rsidDel="00364F79">
          <w:delText>CashGuardIntegration_SRS.doc (Reviewed 18</w:delText>
        </w:r>
        <w:r w:rsidRPr="00990D30" w:rsidDel="00364F79">
          <w:rPr>
            <w:vertAlign w:val="superscript"/>
          </w:rPr>
          <w:delText>th</w:delText>
        </w:r>
        <w:r w:rsidDel="00364F79">
          <w:delText xml:space="preserve"> March</w:delText>
        </w:r>
        <w:r w:rsidR="0029424D" w:rsidDel="00364F79">
          <w:delText xml:space="preserve"> 2014</w:delText>
        </w:r>
        <w:r w:rsidDel="00364F79">
          <w:delText>)</w:delText>
        </w:r>
      </w:del>
    </w:p>
    <w:p w14:paraId="07B83F20" w14:textId="70A65FB4" w:rsidR="00584BF3" w:rsidDel="00364F79" w:rsidRDefault="000E7A19">
      <w:pPr>
        <w:pStyle w:val="Heading3"/>
        <w:numPr>
          <w:ilvl w:val="0"/>
          <w:numId w:val="0"/>
        </w:numPr>
        <w:ind w:left="1490"/>
        <w:rPr>
          <w:del w:id="840" w:author="Liam Coleman (Student - STC)" w:date="2021-03-15T16:36:00Z"/>
        </w:rPr>
        <w:pPrChange w:id="841" w:author="Liam Coleman" w:date="2021-04-19T11:02:00Z">
          <w:pPr>
            <w:pStyle w:val="Heading3"/>
          </w:pPr>
        </w:pPrChange>
      </w:pPr>
      <w:del w:id="842" w:author="Liam Coleman (Student - STC)" w:date="2021-03-15T16:36:00Z">
        <w:r w:rsidDel="00364F79">
          <w:delText>CG</w:delText>
        </w:r>
        <w:r w:rsidR="00584BF3" w:rsidDel="00364F79">
          <w:delText xml:space="preserve"> Documentation:</w:delText>
        </w:r>
      </w:del>
    </w:p>
    <w:p w14:paraId="425A756F" w14:textId="0E5FF09C" w:rsidR="00584BF3" w:rsidDel="00364F79" w:rsidRDefault="00584BF3">
      <w:pPr>
        <w:pStyle w:val="ListParagraph"/>
        <w:ind w:left="1490"/>
        <w:rPr>
          <w:del w:id="843" w:author="Liam Coleman (Student - STC)" w:date="2021-03-15T16:36:00Z"/>
        </w:rPr>
        <w:pPrChange w:id="844" w:author="Liam Coleman" w:date="2021-04-19T11:02:00Z">
          <w:pPr>
            <w:pStyle w:val="ListParagraph"/>
            <w:numPr>
              <w:numId w:val="47"/>
            </w:numPr>
            <w:ind w:left="770" w:hanging="360"/>
          </w:pPr>
        </w:pPrChange>
      </w:pPr>
      <w:del w:id="845" w:author="Liam Coleman (Student - STC)" w:date="2021-03-15T16:36:00Z">
        <w:r w:rsidDel="00364F79">
          <w:delText xml:space="preserve">Overview </w:delText>
        </w:r>
      </w:del>
    </w:p>
    <w:p w14:paraId="2357EFC1" w14:textId="4A42E38B" w:rsidR="00584BF3" w:rsidDel="00364F79" w:rsidRDefault="00364F79">
      <w:pPr>
        <w:pStyle w:val="ListParagraph"/>
        <w:ind w:left="1490"/>
        <w:rPr>
          <w:del w:id="846" w:author="Liam Coleman (Student - STC)" w:date="2021-03-15T16:36:00Z"/>
        </w:rPr>
        <w:pPrChange w:id="847" w:author="Liam Coleman" w:date="2021-04-19T11:02:00Z">
          <w:pPr>
            <w:pStyle w:val="ListParagraph"/>
            <w:numPr>
              <w:ilvl w:val="1"/>
              <w:numId w:val="47"/>
            </w:numPr>
            <w:ind w:left="1490" w:hanging="360"/>
          </w:pPr>
        </w:pPrChange>
      </w:pPr>
      <w:del w:id="848" w:author="Liam Coleman (Student - STC)" w:date="2021-03-15T16:36:00Z">
        <w:r w:rsidDel="00364F79">
          <w:fldChar w:fldCharType="begin"/>
        </w:r>
        <w:r w:rsidDel="00364F79">
          <w:delInstrText xml:space="preserve"> HYPERLINK "file:///\\\\server-1\\public\\CBE%20Software\\Development\\Projects\\CBEWinEPOS\\CashGuard\\CashGuardDocuments\\CashGuardIntegrationOverview.pdf" </w:delInstrText>
        </w:r>
        <w:r w:rsidDel="00364F79">
          <w:fldChar w:fldCharType="separate"/>
        </w:r>
        <w:r w:rsidR="00584BF3" w:rsidDel="00364F79">
          <w:rPr>
            <w:rStyle w:val="Hyperlink"/>
          </w:rPr>
          <w:delText>CashGuardIntegrationOverview.pdf</w:delText>
        </w:r>
        <w:r w:rsidDel="00364F79">
          <w:rPr>
            <w:rStyle w:val="Hyperlink"/>
          </w:rPr>
          <w:fldChar w:fldCharType="end"/>
        </w:r>
      </w:del>
    </w:p>
    <w:p w14:paraId="7F957D13" w14:textId="7D342043" w:rsidR="00584BF3" w:rsidDel="00364F79" w:rsidRDefault="00364F79">
      <w:pPr>
        <w:pStyle w:val="ListParagraph"/>
        <w:ind w:left="1490"/>
        <w:rPr>
          <w:del w:id="849" w:author="Liam Coleman (Student - STC)" w:date="2021-03-15T16:36:00Z"/>
        </w:rPr>
        <w:pPrChange w:id="850" w:author="Liam Coleman" w:date="2021-04-19T11:02:00Z">
          <w:pPr>
            <w:pStyle w:val="ListParagraph"/>
            <w:numPr>
              <w:ilvl w:val="1"/>
              <w:numId w:val="47"/>
            </w:numPr>
            <w:ind w:left="1490" w:hanging="360"/>
          </w:pPr>
        </w:pPrChange>
      </w:pPr>
      <w:del w:id="851" w:author="Liam Coleman (Student - STC)" w:date="2021-03-15T16:36:00Z">
        <w:r w:rsidDel="00364F79">
          <w:fldChar w:fldCharType="begin"/>
        </w:r>
        <w:r w:rsidDel="00364F79">
          <w:delInstrText xml:space="preserve"> HYPERLINK "file:///\\\\Server-1\\Public\\CBE%20Software\\Development\\Projects\\CBEWinEPOS\\CashGuard\\CashGuardDocuments\\CG-CR-Integration-API-General.pdf" </w:delInstrText>
        </w:r>
        <w:r w:rsidDel="00364F79">
          <w:fldChar w:fldCharType="separate"/>
        </w:r>
        <w:r w:rsidR="00584BF3" w:rsidDel="00364F79">
          <w:rPr>
            <w:rStyle w:val="Hyperlink"/>
          </w:rPr>
          <w:delText>CG-CR-Integration-API-General.pdf</w:delText>
        </w:r>
        <w:r w:rsidDel="00364F79">
          <w:rPr>
            <w:rStyle w:val="Hyperlink"/>
          </w:rPr>
          <w:fldChar w:fldCharType="end"/>
        </w:r>
      </w:del>
    </w:p>
    <w:p w14:paraId="24EC4A6C" w14:textId="0419CFD2" w:rsidR="00584BF3" w:rsidDel="00364F79" w:rsidRDefault="00584BF3">
      <w:pPr>
        <w:pStyle w:val="ListParagraph"/>
        <w:ind w:left="1490"/>
        <w:rPr>
          <w:del w:id="852" w:author="Liam Coleman (Student - STC)" w:date="2021-03-15T16:36:00Z"/>
        </w:rPr>
        <w:pPrChange w:id="853" w:author="Liam Coleman" w:date="2021-04-19T11:02:00Z">
          <w:pPr>
            <w:pStyle w:val="ListParagraph"/>
            <w:numPr>
              <w:numId w:val="47"/>
            </w:numPr>
            <w:ind w:left="770" w:hanging="360"/>
          </w:pPr>
        </w:pPrChange>
      </w:pPr>
      <w:del w:id="854" w:author="Liam Coleman (Student - STC)" w:date="2021-03-15T16:36:00Z">
        <w:r w:rsidDel="00364F79">
          <w:delText>Active X API</w:delText>
        </w:r>
      </w:del>
    </w:p>
    <w:p w14:paraId="17EFE947" w14:textId="56016DB2" w:rsidR="00584BF3" w:rsidDel="00364F79" w:rsidRDefault="00364F79">
      <w:pPr>
        <w:pStyle w:val="ListParagraph"/>
        <w:ind w:left="1490"/>
        <w:rPr>
          <w:del w:id="855" w:author="Liam Coleman (Student - STC)" w:date="2021-03-15T16:36:00Z"/>
        </w:rPr>
        <w:pPrChange w:id="856" w:author="Liam Coleman" w:date="2021-04-19T11:02:00Z">
          <w:pPr>
            <w:pStyle w:val="ListParagraph"/>
            <w:numPr>
              <w:ilvl w:val="1"/>
              <w:numId w:val="47"/>
            </w:numPr>
            <w:ind w:left="1490" w:hanging="360"/>
          </w:pPr>
        </w:pPrChange>
      </w:pPr>
      <w:del w:id="857" w:author="Liam Coleman (Student - STC)" w:date="2021-03-15T16:36:00Z">
        <w:r w:rsidDel="00364F79">
          <w:fldChar w:fldCharType="begin"/>
        </w:r>
        <w:r w:rsidDel="00364F79">
          <w:delInstrText xml:space="preserve"> HYPERLINK "file:///\\\\Server-1\\Public\\CBE%20Software\\Development\\Projects\\CBEWinEPOS\\CashGuard\\CashGuardDocuments\\CG-CR-Integration-API-ActiveXAPI.pdf" </w:delInstrText>
        </w:r>
        <w:r w:rsidDel="00364F79">
          <w:fldChar w:fldCharType="separate"/>
        </w:r>
        <w:r w:rsidR="00584BF3" w:rsidDel="00364F79">
          <w:rPr>
            <w:rStyle w:val="Hyperlink"/>
          </w:rPr>
          <w:delText>CG-CR-Integration-API-ActiveXAPI.pdf</w:delText>
        </w:r>
        <w:r w:rsidDel="00364F79">
          <w:rPr>
            <w:rStyle w:val="Hyperlink"/>
          </w:rPr>
          <w:fldChar w:fldCharType="end"/>
        </w:r>
      </w:del>
    </w:p>
    <w:p w14:paraId="69D50CAD" w14:textId="749AF51C" w:rsidR="00584BF3" w:rsidDel="00364F79" w:rsidRDefault="00364F79">
      <w:pPr>
        <w:pStyle w:val="ListParagraph"/>
        <w:ind w:left="1490"/>
        <w:rPr>
          <w:del w:id="858" w:author="Liam Coleman (Student - STC)" w:date="2021-03-15T16:36:00Z"/>
        </w:rPr>
        <w:pPrChange w:id="859" w:author="Liam Coleman" w:date="2021-04-19T11:02:00Z">
          <w:pPr>
            <w:pStyle w:val="ListParagraph"/>
            <w:numPr>
              <w:ilvl w:val="1"/>
              <w:numId w:val="47"/>
            </w:numPr>
            <w:ind w:left="1490" w:hanging="360"/>
          </w:pPr>
        </w:pPrChange>
      </w:pPr>
      <w:del w:id="860" w:author="Liam Coleman (Student - STC)" w:date="2021-03-15T16:36:00Z">
        <w:r w:rsidDel="00364F79">
          <w:fldChar w:fldCharType="begin"/>
        </w:r>
        <w:r w:rsidDel="00364F79">
          <w:delInstrText xml:space="preserve"> HYPERLINK "file:///\\\\Server-1\\Public\\CBE%20Software\\Development\\Projects\\CBEWinEPOS\\CashGuard\\CashGuardDocuments\\CG-CR-Integration-API-ChangeHistory.pdf" </w:delInstrText>
        </w:r>
        <w:r w:rsidDel="00364F79">
          <w:fldChar w:fldCharType="separate"/>
        </w:r>
        <w:r w:rsidR="00584BF3" w:rsidDel="00364F79">
          <w:rPr>
            <w:rStyle w:val="Hyperlink"/>
          </w:rPr>
          <w:delText>CG-CR-Integration-API-ChangeHistory.pdf</w:delText>
        </w:r>
        <w:r w:rsidDel="00364F79">
          <w:rPr>
            <w:rStyle w:val="Hyperlink"/>
          </w:rPr>
          <w:fldChar w:fldCharType="end"/>
        </w:r>
      </w:del>
    </w:p>
    <w:p w14:paraId="2D54386B" w14:textId="396C486C" w:rsidR="00584BF3" w:rsidDel="00364F79" w:rsidRDefault="00584BF3">
      <w:pPr>
        <w:pStyle w:val="ListParagraph"/>
        <w:ind w:left="1490"/>
        <w:rPr>
          <w:del w:id="861" w:author="Liam Coleman (Student - STC)" w:date="2021-03-15T16:36:00Z"/>
        </w:rPr>
        <w:pPrChange w:id="862" w:author="Liam Coleman" w:date="2021-04-19T11:02:00Z">
          <w:pPr>
            <w:pStyle w:val="ListParagraph"/>
            <w:numPr>
              <w:numId w:val="47"/>
            </w:numPr>
            <w:ind w:left="770" w:hanging="360"/>
          </w:pPr>
        </w:pPrChange>
      </w:pPr>
      <w:del w:id="863" w:author="Liam Coleman (Student - STC)" w:date="2021-03-15T16:36:00Z">
        <w:r w:rsidDel="00364F79">
          <w:delText>Low Level Protocol</w:delText>
        </w:r>
      </w:del>
    </w:p>
    <w:p w14:paraId="1305261C" w14:textId="4707581B" w:rsidR="00584BF3" w:rsidDel="00364F79" w:rsidRDefault="00364F79">
      <w:pPr>
        <w:pStyle w:val="ListParagraph"/>
        <w:ind w:left="1490"/>
        <w:rPr>
          <w:del w:id="864" w:author="Liam Coleman (Student - STC)" w:date="2021-03-15T16:36:00Z"/>
        </w:rPr>
        <w:pPrChange w:id="865" w:author="Liam Coleman" w:date="2021-04-19T11:02:00Z">
          <w:pPr>
            <w:pStyle w:val="ListParagraph"/>
            <w:numPr>
              <w:ilvl w:val="1"/>
              <w:numId w:val="47"/>
            </w:numPr>
            <w:ind w:left="1490" w:hanging="360"/>
          </w:pPr>
        </w:pPrChange>
      </w:pPr>
      <w:del w:id="866" w:author="Liam Coleman (Student - STC)" w:date="2021-03-15T16:36:00Z">
        <w:r w:rsidDel="00364F79">
          <w:fldChar w:fldCharType="begin"/>
        </w:r>
        <w:r w:rsidDel="00364F79">
          <w:delInstrText xml:space="preserve"> HYPERLINK "file:///\\\\Server-1\\Public\\CBE%20Software\\Development\\Projects\\CBEWinEPOS\\CashGuard\\CashGuardDocuments\\CG-CR-Integration-Protocol-BiStandard.pdf" </w:delInstrText>
        </w:r>
        <w:r w:rsidDel="00364F79">
          <w:fldChar w:fldCharType="separate"/>
        </w:r>
        <w:r w:rsidR="00584BF3" w:rsidDel="00364F79">
          <w:rPr>
            <w:rStyle w:val="Hyperlink"/>
          </w:rPr>
          <w:delText>CG-CR-Integration-Protocol-BiStandard.pdf</w:delText>
        </w:r>
        <w:r w:rsidDel="00364F79">
          <w:rPr>
            <w:rStyle w:val="Hyperlink"/>
          </w:rPr>
          <w:fldChar w:fldCharType="end"/>
        </w:r>
      </w:del>
    </w:p>
    <w:p w14:paraId="4793AD5A" w14:textId="6DF12772" w:rsidR="00584BF3" w:rsidDel="00364F79" w:rsidRDefault="00364F79">
      <w:pPr>
        <w:pStyle w:val="ListParagraph"/>
        <w:ind w:left="1490"/>
        <w:rPr>
          <w:del w:id="867" w:author="Liam Coleman (Student - STC)" w:date="2021-03-15T16:36:00Z"/>
        </w:rPr>
        <w:pPrChange w:id="868" w:author="Liam Coleman" w:date="2021-04-19T11:02:00Z">
          <w:pPr>
            <w:pStyle w:val="ListParagraph"/>
            <w:numPr>
              <w:ilvl w:val="1"/>
              <w:numId w:val="47"/>
            </w:numPr>
            <w:ind w:left="1490" w:hanging="360"/>
          </w:pPr>
        </w:pPrChange>
      </w:pPr>
      <w:del w:id="869" w:author="Liam Coleman (Student - STC)" w:date="2021-03-15T16:36:00Z">
        <w:r w:rsidDel="00364F79">
          <w:fldChar w:fldCharType="begin"/>
        </w:r>
        <w:r w:rsidDel="00364F79">
          <w:delInstrText xml:space="preserve"> HYPERLINK "file:///\\\\Server-1\\Public\\CBE%20Software\\Development\\Projects\\CBEWinEPOS\\CashGuard\\CashGuardDocuments\\Developer%20Release%20Notice%2014%20DRN-14.pdf" </w:delInstrText>
        </w:r>
        <w:r w:rsidDel="00364F79">
          <w:fldChar w:fldCharType="separate"/>
        </w:r>
        <w:r w:rsidR="00584BF3" w:rsidDel="00364F79">
          <w:rPr>
            <w:rStyle w:val="Hyperlink"/>
          </w:rPr>
          <w:delText>Developer Release Notice 14 DRN-14.pdf</w:delText>
        </w:r>
        <w:r w:rsidDel="00364F79">
          <w:rPr>
            <w:rStyle w:val="Hyperlink"/>
          </w:rPr>
          <w:fldChar w:fldCharType="end"/>
        </w:r>
      </w:del>
    </w:p>
    <w:p w14:paraId="076E43D8" w14:textId="610242C4" w:rsidR="00584BF3" w:rsidDel="00364F79" w:rsidRDefault="00584BF3">
      <w:pPr>
        <w:pStyle w:val="ListParagraph"/>
        <w:ind w:left="1490"/>
        <w:rPr>
          <w:del w:id="870" w:author="Liam Coleman (Student - STC)" w:date="2021-03-15T16:36:00Z"/>
        </w:rPr>
        <w:pPrChange w:id="871" w:author="Liam Coleman" w:date="2021-04-19T11:02:00Z">
          <w:pPr>
            <w:pStyle w:val="ListParagraph"/>
            <w:numPr>
              <w:numId w:val="47"/>
            </w:numPr>
            <w:ind w:left="770" w:hanging="360"/>
          </w:pPr>
        </w:pPrChange>
      </w:pPr>
      <w:del w:id="872" w:author="Liam Coleman (Student - STC)" w:date="2021-03-15T16:36:00Z">
        <w:r w:rsidDel="00364F79">
          <w:delText>Testing &amp; Troubleshooting</w:delText>
        </w:r>
      </w:del>
    </w:p>
    <w:p w14:paraId="2C2D6965" w14:textId="6FF0425F" w:rsidR="00584BF3" w:rsidDel="00364F79" w:rsidRDefault="00364F79">
      <w:pPr>
        <w:pStyle w:val="ListParagraph"/>
        <w:ind w:left="1490"/>
        <w:rPr>
          <w:del w:id="873" w:author="Liam Coleman (Student - STC)" w:date="2021-03-15T16:36:00Z"/>
        </w:rPr>
        <w:pPrChange w:id="874" w:author="Liam Coleman" w:date="2021-04-19T11:02:00Z">
          <w:pPr>
            <w:pStyle w:val="ListParagraph"/>
            <w:numPr>
              <w:ilvl w:val="1"/>
              <w:numId w:val="47"/>
            </w:numPr>
            <w:ind w:left="1490" w:hanging="360"/>
          </w:pPr>
        </w:pPrChange>
      </w:pPr>
      <w:del w:id="875" w:author="Liam Coleman (Student - STC)" w:date="2021-03-15T16:36:00Z">
        <w:r w:rsidDel="00364F79">
          <w:fldChar w:fldCharType="begin"/>
        </w:r>
        <w:r w:rsidDel="00364F79">
          <w:delInstrText xml:space="preserve"> HYPERLINK "file:///\\\\Server-1\\Public\\CBE%20Software\\Development\\Projects\\CBEWinEPOS\\CashGuard\\CashGuardDocuments\\TroubleShootingCashGuardSystems.pdf" </w:delInstrText>
        </w:r>
        <w:r w:rsidDel="00364F79">
          <w:fldChar w:fldCharType="separate"/>
        </w:r>
        <w:r w:rsidR="00584BF3" w:rsidDel="00364F79">
          <w:rPr>
            <w:rStyle w:val="Hyperlink"/>
          </w:rPr>
          <w:delText>TroubleShootingCashGuardSystems.pdf</w:delText>
        </w:r>
        <w:r w:rsidDel="00364F79">
          <w:rPr>
            <w:rStyle w:val="Hyperlink"/>
          </w:rPr>
          <w:fldChar w:fldCharType="end"/>
        </w:r>
      </w:del>
    </w:p>
    <w:p w14:paraId="65311CCF" w14:textId="402E2BCD" w:rsidR="00584BF3" w:rsidRDefault="00364F79">
      <w:pPr>
        <w:pStyle w:val="ListParagraph"/>
        <w:ind w:left="1490"/>
        <w:rPr>
          <w:rStyle w:val="Hyperlink"/>
        </w:rPr>
        <w:pPrChange w:id="876" w:author="Liam Coleman" w:date="2021-04-19T11:02:00Z">
          <w:pPr>
            <w:pStyle w:val="ListParagraph"/>
            <w:numPr>
              <w:ilvl w:val="1"/>
              <w:numId w:val="47"/>
            </w:numPr>
            <w:ind w:left="1490" w:hanging="360"/>
          </w:pPr>
        </w:pPrChange>
      </w:pPr>
      <w:del w:id="877" w:author="Liam Coleman (Student - STC)" w:date="2021-03-15T16:36:00Z">
        <w:r w:rsidDel="00364F79">
          <w:fldChar w:fldCharType="begin"/>
        </w:r>
        <w:r w:rsidDel="00364F79">
          <w:delInstrText xml:space="preserve"> HYPERLINK "file:///\\\\Server-1\\Public\\CBE%20Software\\Development\\Projects\\CBEWinEPOS\\CashGuard\\CashGuardDocuments\\CashGuardCashRegisterIntegrationTestSpecification.xls" </w:delInstrText>
        </w:r>
        <w:r w:rsidDel="00364F79">
          <w:fldChar w:fldCharType="separate"/>
        </w:r>
        <w:r w:rsidR="00584BF3" w:rsidDel="00364F79">
          <w:rPr>
            <w:rStyle w:val="Hyperlink"/>
          </w:rPr>
          <w:delText>CashGuardCashRegisterIntegrationTestSpecification.xls</w:delText>
        </w:r>
        <w:r w:rsidDel="00364F79">
          <w:rPr>
            <w:rStyle w:val="Hyperlink"/>
          </w:rPr>
          <w:fldChar w:fldCharType="end"/>
        </w:r>
      </w:del>
    </w:p>
    <w:p w14:paraId="282B183A" w14:textId="77777777" w:rsidR="00584BF3" w:rsidRPr="00990D30" w:rsidRDefault="00584BF3" w:rsidP="00990D30"/>
    <w:p w14:paraId="184D398C" w14:textId="77777777" w:rsidR="009B0AD9" w:rsidRPr="00990D30" w:rsidRDefault="009B0AD9" w:rsidP="00990D30"/>
    <w:p w14:paraId="65A5667B" w14:textId="1C7DD585" w:rsidR="005B278F" w:rsidDel="000E7369" w:rsidRDefault="005B278F">
      <w:pPr>
        <w:pStyle w:val="Heading2"/>
        <w:numPr>
          <w:ilvl w:val="0"/>
          <w:numId w:val="0"/>
        </w:numPr>
        <w:ind w:left="1134"/>
        <w:rPr>
          <w:del w:id="878" w:author="Liam Coleman" w:date="2021-03-16T10:30:00Z"/>
        </w:rPr>
        <w:pPrChange w:id="879" w:author="Liam Coleman" w:date="2021-04-20T15:02:00Z">
          <w:pPr>
            <w:pStyle w:val="Heading2"/>
          </w:pPr>
        </w:pPrChange>
      </w:pPr>
      <w:del w:id="880" w:author="Liam Coleman" w:date="2021-04-20T15:02:00Z">
        <w:r w:rsidDel="00446092">
          <w:delText>General Constraints</w:delText>
        </w:r>
      </w:del>
    </w:p>
    <w:p w14:paraId="1559667C" w14:textId="15572A0E" w:rsidR="0029424D" w:rsidDel="00364F79" w:rsidRDefault="0029424D">
      <w:pPr>
        <w:pStyle w:val="Heading2"/>
        <w:numPr>
          <w:ilvl w:val="0"/>
          <w:numId w:val="0"/>
        </w:numPr>
        <w:ind w:left="1134"/>
        <w:rPr>
          <w:del w:id="881" w:author="Liam Coleman (Student - STC)" w:date="2021-03-15T16:36:00Z"/>
        </w:rPr>
        <w:pPrChange w:id="882" w:author="Liam Coleman" w:date="2021-04-20T15:02:00Z">
          <w:pPr>
            <w:pStyle w:val="ListParagraph"/>
            <w:numPr>
              <w:numId w:val="48"/>
            </w:numPr>
            <w:ind w:hanging="360"/>
          </w:pPr>
        </w:pPrChange>
      </w:pPr>
      <w:del w:id="883" w:author="Liam Coleman (Student - STC)" w:date="2021-03-15T16:36:00Z">
        <w:r w:rsidDel="00364F79">
          <w:delText>To be installed in site using single drawer only setup. This means features such as dual drawers for operator and dual</w:delText>
        </w:r>
        <w:r w:rsidR="00580670" w:rsidDel="00364F79">
          <w:delText xml:space="preserve"> currencies cannot be supported and therefore should not be configured. Sites should be reviewed for configurations that may by affected having the traditional Cash Drawer removed.</w:delText>
        </w:r>
        <w:bookmarkStart w:id="884" w:name="_Toc67314216"/>
        <w:bookmarkStart w:id="885" w:name="_Toc67314849"/>
        <w:bookmarkStart w:id="886" w:name="_Toc67322142"/>
        <w:bookmarkStart w:id="887" w:name="_Toc67322779"/>
        <w:bookmarkStart w:id="888" w:name="_Toc67405823"/>
        <w:bookmarkStart w:id="889" w:name="_Toc67406460"/>
        <w:bookmarkStart w:id="890" w:name="_Toc69822903"/>
        <w:bookmarkEnd w:id="884"/>
        <w:bookmarkEnd w:id="885"/>
        <w:bookmarkEnd w:id="886"/>
        <w:bookmarkEnd w:id="887"/>
        <w:bookmarkEnd w:id="888"/>
        <w:bookmarkEnd w:id="889"/>
        <w:bookmarkEnd w:id="890"/>
      </w:del>
    </w:p>
    <w:p w14:paraId="21BD68CF" w14:textId="17241704" w:rsidR="001623D1" w:rsidDel="00364F79" w:rsidRDefault="001623D1">
      <w:pPr>
        <w:pStyle w:val="Heading2"/>
        <w:numPr>
          <w:ilvl w:val="0"/>
          <w:numId w:val="0"/>
        </w:numPr>
        <w:ind w:left="1134"/>
        <w:rPr>
          <w:del w:id="891" w:author="Liam Coleman (Student - STC)" w:date="2021-03-15T16:36:00Z"/>
        </w:rPr>
        <w:pPrChange w:id="892" w:author="Liam Coleman" w:date="2021-04-20T15:02:00Z">
          <w:pPr>
            <w:pStyle w:val="ListParagraph"/>
            <w:numPr>
              <w:numId w:val="48"/>
            </w:numPr>
            <w:ind w:hanging="360"/>
          </w:pPr>
        </w:pPrChange>
      </w:pPr>
      <w:del w:id="893" w:author="Liam Coleman (Student - STC)" w:date="2021-03-15T16:36:00Z">
        <w:r w:rsidDel="00364F79">
          <w:delText xml:space="preserve">Cashier to be train on new procedure before use. </w:delText>
        </w:r>
        <w:bookmarkStart w:id="894" w:name="_Toc67314217"/>
        <w:bookmarkStart w:id="895" w:name="_Toc67314850"/>
        <w:bookmarkStart w:id="896" w:name="_Toc67322143"/>
        <w:bookmarkStart w:id="897" w:name="_Toc67322780"/>
        <w:bookmarkStart w:id="898" w:name="_Toc67405824"/>
        <w:bookmarkStart w:id="899" w:name="_Toc67406461"/>
        <w:bookmarkStart w:id="900" w:name="_Toc69822904"/>
        <w:bookmarkEnd w:id="894"/>
        <w:bookmarkEnd w:id="895"/>
        <w:bookmarkEnd w:id="896"/>
        <w:bookmarkEnd w:id="897"/>
        <w:bookmarkEnd w:id="898"/>
        <w:bookmarkEnd w:id="899"/>
        <w:bookmarkEnd w:id="900"/>
      </w:del>
    </w:p>
    <w:p w14:paraId="7A6A84CB" w14:textId="60F1AEE4" w:rsidR="00D553D2" w:rsidDel="00364F79" w:rsidRDefault="00D553D2">
      <w:pPr>
        <w:pStyle w:val="Heading2"/>
        <w:numPr>
          <w:ilvl w:val="0"/>
          <w:numId w:val="0"/>
        </w:numPr>
        <w:ind w:left="1134"/>
        <w:rPr>
          <w:del w:id="901" w:author="Liam Coleman (Student - STC)" w:date="2021-03-15T16:36:00Z"/>
        </w:rPr>
        <w:pPrChange w:id="902" w:author="Liam Coleman" w:date="2021-04-20T15:02:00Z">
          <w:pPr>
            <w:pStyle w:val="ListParagraph"/>
            <w:numPr>
              <w:numId w:val="48"/>
            </w:numPr>
            <w:ind w:hanging="360"/>
          </w:pPr>
        </w:pPrChange>
      </w:pPr>
      <w:del w:id="903" w:author="Liam Coleman (Student - STC)" w:date="2021-03-15T16:36:00Z">
        <w:r w:rsidDel="00364F79">
          <w:delText>Win2k and 64-bit tills are not supported, that is not to say it won’t work but this require testing.</w:delText>
        </w:r>
        <w:bookmarkStart w:id="904" w:name="_Toc67314218"/>
        <w:bookmarkStart w:id="905" w:name="_Toc67314851"/>
        <w:bookmarkStart w:id="906" w:name="_Toc67322144"/>
        <w:bookmarkStart w:id="907" w:name="_Toc67322781"/>
        <w:bookmarkStart w:id="908" w:name="_Toc67405825"/>
        <w:bookmarkStart w:id="909" w:name="_Toc67406462"/>
        <w:bookmarkStart w:id="910" w:name="_Toc69822905"/>
        <w:bookmarkEnd w:id="904"/>
        <w:bookmarkEnd w:id="905"/>
        <w:bookmarkEnd w:id="906"/>
        <w:bookmarkEnd w:id="907"/>
        <w:bookmarkEnd w:id="908"/>
        <w:bookmarkEnd w:id="909"/>
        <w:bookmarkEnd w:id="910"/>
      </w:del>
    </w:p>
    <w:p w14:paraId="63755768" w14:textId="77777777" w:rsidR="0029424D" w:rsidRPr="00990D30" w:rsidRDefault="0029424D">
      <w:pPr>
        <w:pStyle w:val="Heading2"/>
        <w:numPr>
          <w:ilvl w:val="0"/>
          <w:numId w:val="0"/>
        </w:numPr>
        <w:ind w:left="1134"/>
        <w:pPrChange w:id="911" w:author="Liam Coleman" w:date="2021-04-20T15:02:00Z">
          <w:pPr/>
        </w:pPrChange>
      </w:pPr>
    </w:p>
    <w:p w14:paraId="27A70DC5" w14:textId="4AF6946E" w:rsidR="005B278F" w:rsidRDefault="00B61596">
      <w:pPr>
        <w:pStyle w:val="Heading1"/>
        <w:numPr>
          <w:ilvl w:val="0"/>
          <w:numId w:val="0"/>
        </w:numPr>
        <w:ind w:left="1134" w:hanging="1134"/>
        <w:rPr>
          <w:ins w:id="912" w:author="Liam Coleman" w:date="2021-03-16T11:30:00Z"/>
        </w:rPr>
        <w:pPrChange w:id="913" w:author="Liam Coleman" w:date="2021-05-25T09:50:00Z">
          <w:pPr>
            <w:pStyle w:val="Heading1"/>
          </w:pPr>
        </w:pPrChange>
      </w:pPr>
      <w:bookmarkStart w:id="914" w:name="_Toc76630239"/>
      <w:ins w:id="915" w:author="Liam Coleman" w:date="2021-05-25T09:54:00Z">
        <w:r>
          <w:lastRenderedPageBreak/>
          <w:t>4</w:t>
        </w:r>
      </w:ins>
      <w:ins w:id="916" w:author="Liam Coleman" w:date="2021-05-25T09:49:00Z">
        <w:r w:rsidR="00922B3E">
          <w:t>.</w:t>
        </w:r>
      </w:ins>
      <w:ins w:id="917" w:author="Liam Coleman" w:date="2021-05-25T09:50:00Z">
        <w:r w:rsidR="00922B3E">
          <w:t xml:space="preserve"> </w:t>
        </w:r>
      </w:ins>
      <w:r w:rsidR="005B278F">
        <w:t>Architectural Strategies</w:t>
      </w:r>
      <w:bookmarkEnd w:id="914"/>
    </w:p>
    <w:p w14:paraId="67652F5C" w14:textId="77777777" w:rsidR="00E0028B" w:rsidRDefault="00E0028B" w:rsidP="00D60536">
      <w:pPr>
        <w:rPr>
          <w:ins w:id="918" w:author="Liam Coleman" w:date="2021-03-16T11:34:00Z"/>
          <w:rFonts w:cs="Times New Roman"/>
          <w:color w:val="000000"/>
          <w:szCs w:val="20"/>
          <w:lang w:val="en-GB"/>
        </w:rPr>
      </w:pPr>
    </w:p>
    <w:p w14:paraId="7D9EF31D" w14:textId="389A4480" w:rsidR="00680006" w:rsidRPr="002F1DC4" w:rsidRDefault="002F1DC4">
      <w:pPr>
        <w:pStyle w:val="Heading2"/>
        <w:numPr>
          <w:ilvl w:val="0"/>
          <w:numId w:val="0"/>
        </w:numPr>
        <w:ind w:left="1134" w:hanging="1134"/>
        <w:rPr>
          <w:ins w:id="919" w:author="Liam Coleman" w:date="2021-03-16T11:57:00Z"/>
          <w:rPrChange w:id="920" w:author="Liam Coleman" w:date="2021-05-25T09:48:00Z">
            <w:rPr>
              <w:ins w:id="921" w:author="Liam Coleman" w:date="2021-03-16T11:57:00Z"/>
              <w:lang w:val="en-GB"/>
            </w:rPr>
          </w:rPrChange>
        </w:rPr>
        <w:pPrChange w:id="922" w:author="Liam Coleman" w:date="2021-05-25T09:48:00Z">
          <w:pPr/>
        </w:pPrChange>
      </w:pPr>
      <w:bookmarkStart w:id="923" w:name="_Toc76630240"/>
      <w:ins w:id="924" w:author="Liam Coleman" w:date="2021-05-25T09:48:00Z">
        <w:r w:rsidRPr="002F1DC4">
          <w:rPr>
            <w:rPrChange w:id="925" w:author="Liam Coleman" w:date="2021-05-25T09:48:00Z">
              <w:rPr>
                <w:lang w:val="en-GB"/>
              </w:rPr>
            </w:rPrChange>
          </w:rPr>
          <w:t xml:space="preserve">4.1 </w:t>
        </w:r>
      </w:ins>
      <w:ins w:id="926" w:author="Liam Coleman" w:date="2021-03-16T11:36:00Z">
        <w:r w:rsidR="004E318F" w:rsidRPr="002F1DC4">
          <w:rPr>
            <w:rPrChange w:id="927" w:author="Liam Coleman" w:date="2021-05-25T09:48:00Z">
              <w:rPr>
                <w:lang w:val="en-GB"/>
              </w:rPr>
            </w:rPrChange>
          </w:rPr>
          <w:t>Overview Di</w:t>
        </w:r>
      </w:ins>
      <w:ins w:id="928" w:author="Liam Coleman" w:date="2021-03-16T11:37:00Z">
        <w:r w:rsidR="004E318F" w:rsidRPr="002F1DC4">
          <w:rPr>
            <w:rPrChange w:id="929" w:author="Liam Coleman" w:date="2021-05-25T09:48:00Z">
              <w:rPr>
                <w:lang w:val="en-GB"/>
              </w:rPr>
            </w:rPrChange>
          </w:rPr>
          <w:t>agram of GUI</w:t>
        </w:r>
      </w:ins>
      <w:bookmarkEnd w:id="923"/>
    </w:p>
    <w:p w14:paraId="3B464CE1" w14:textId="12353CD5" w:rsidR="002038D3" w:rsidRDefault="00680006">
      <w:pPr>
        <w:keepNext/>
        <w:rPr>
          <w:ins w:id="930" w:author="Liam Coleman" w:date="2021-04-19T14:19:00Z"/>
        </w:rPr>
      </w:pPr>
      <w:ins w:id="931" w:author="Liam Coleman" w:date="2021-03-16T11:57:00Z">
        <w:r>
          <w:rPr>
            <w:noProof/>
            <w:lang w:val="en-GB"/>
          </w:rPr>
          <w:drawing>
            <wp:inline distT="0" distB="0" distL="0" distR="0" wp14:anchorId="73E6712B" wp14:editId="3C1614C2">
              <wp:extent cx="2690496" cy="4828947"/>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5">
                        <a:extLst>
                          <a:ext uri="{28A0092B-C50C-407E-A947-70E740481C1C}">
                            <a14:useLocalDpi xmlns:a14="http://schemas.microsoft.com/office/drawing/2010/main" val="0"/>
                          </a:ext>
                        </a:extLst>
                      </a:blip>
                      <a:stretch>
                        <a:fillRect/>
                      </a:stretch>
                    </pic:blipFill>
                    <pic:spPr>
                      <a:xfrm>
                        <a:off x="0" y="0"/>
                        <a:ext cx="2690496" cy="4828947"/>
                      </a:xfrm>
                      <a:prstGeom prst="rect">
                        <a:avLst/>
                      </a:prstGeom>
                    </pic:spPr>
                  </pic:pic>
                </a:graphicData>
              </a:graphic>
            </wp:inline>
          </w:drawing>
        </w:r>
      </w:ins>
    </w:p>
    <w:p w14:paraId="42BC03FE" w14:textId="12D91F69" w:rsidR="00680006" w:rsidRDefault="002038D3">
      <w:pPr>
        <w:pStyle w:val="Caption"/>
        <w:rPr>
          <w:ins w:id="932" w:author="Liam Coleman" w:date="2021-03-16T11:57:00Z"/>
        </w:rPr>
        <w:pPrChange w:id="933" w:author="Liam Coleman" w:date="2021-04-19T14:19:00Z">
          <w:pPr/>
        </w:pPrChange>
      </w:pPr>
      <w:ins w:id="934" w:author="Liam Coleman" w:date="2021-04-19T14:19:00Z">
        <w:r>
          <w:t xml:space="preserve">Figure </w:t>
        </w:r>
        <w:r>
          <w:fldChar w:fldCharType="begin"/>
        </w:r>
        <w:r>
          <w:instrText xml:space="preserve"> SEQ Figure \* ARABIC </w:instrText>
        </w:r>
      </w:ins>
      <w:r>
        <w:fldChar w:fldCharType="separate"/>
      </w:r>
      <w:ins w:id="935" w:author="Liam Coleman" w:date="2021-07-07T15:08:00Z">
        <w:r w:rsidR="00425F3D">
          <w:rPr>
            <w:noProof/>
          </w:rPr>
          <w:t>2</w:t>
        </w:r>
      </w:ins>
      <w:ins w:id="936" w:author="Liam Coleman" w:date="2021-04-19T14:19:00Z">
        <w:r>
          <w:fldChar w:fldCharType="end"/>
        </w:r>
        <w:r>
          <w:t xml:space="preserve"> Utility Overview</w:t>
        </w:r>
      </w:ins>
    </w:p>
    <w:p w14:paraId="6C6A86FD" w14:textId="77777777" w:rsidR="00CD214A" w:rsidRPr="00CD214A" w:rsidRDefault="00CD214A">
      <w:pPr>
        <w:rPr>
          <w:ins w:id="937" w:author="Liam Coleman" w:date="2021-03-16T11:37:00Z"/>
          <w:rPrChange w:id="938" w:author="Liam Coleman" w:date="2021-03-16T12:05:00Z">
            <w:rPr>
              <w:ins w:id="939" w:author="Liam Coleman" w:date="2021-03-16T11:37:00Z"/>
              <w:lang w:val="en-GB"/>
            </w:rPr>
          </w:rPrChange>
        </w:rPr>
        <w:pPrChange w:id="940" w:author="Liam Coleman" w:date="2021-03-16T12:05:00Z">
          <w:pPr>
            <w:pStyle w:val="Heading2"/>
          </w:pPr>
        </w:pPrChange>
      </w:pPr>
    </w:p>
    <w:p w14:paraId="49539DAD" w14:textId="77DEDE56" w:rsidR="002038D3" w:rsidRPr="00EE6C08" w:rsidRDefault="002038D3" w:rsidP="002038D3">
      <w:pPr>
        <w:autoSpaceDE w:val="0"/>
        <w:autoSpaceDN w:val="0"/>
        <w:adjustRightInd w:val="0"/>
        <w:spacing w:before="0" w:after="0" w:line="240" w:lineRule="auto"/>
        <w:jc w:val="left"/>
        <w:rPr>
          <w:ins w:id="941" w:author="Liam Coleman" w:date="2021-04-19T14:18:00Z"/>
          <w:rFonts w:cs="Times New Roman"/>
          <w:color w:val="000000"/>
          <w:szCs w:val="20"/>
          <w:lang w:val="en-GB"/>
          <w:rPrChange w:id="942" w:author="Liam Coleman" w:date="2021-04-20T14:52:00Z">
            <w:rPr>
              <w:ins w:id="943" w:author="Liam Coleman" w:date="2021-04-19T14:18:00Z"/>
              <w:rFonts w:ascii="Arial" w:hAnsi="Arial" w:cs="Arial"/>
              <w:color w:val="000000"/>
              <w:sz w:val="24"/>
              <w:szCs w:val="24"/>
              <w:lang w:val="en-GB"/>
            </w:rPr>
          </w:rPrChange>
        </w:rPr>
      </w:pPr>
      <w:ins w:id="944" w:author="Liam Coleman" w:date="2021-04-19T14:18:00Z">
        <w:r w:rsidRPr="00EE6C08">
          <w:rPr>
            <w:rFonts w:cs="Times New Roman"/>
            <w:color w:val="000000"/>
            <w:szCs w:val="20"/>
            <w:lang w:val="en-GB"/>
            <w:rPrChange w:id="945" w:author="Liam Coleman" w:date="2021-04-20T14:52:00Z">
              <w:rPr>
                <w:rFonts w:ascii="Arial" w:hAnsi="Arial" w:cs="Arial"/>
                <w:color w:val="000000"/>
                <w:sz w:val="24"/>
                <w:szCs w:val="24"/>
                <w:lang w:val="en-GB"/>
              </w:rPr>
            </w:rPrChange>
          </w:rPr>
          <w:t xml:space="preserve">As per figure </w:t>
        </w:r>
      </w:ins>
      <w:ins w:id="946" w:author="Liam Coleman" w:date="2021-04-19T14:19:00Z">
        <w:r w:rsidRPr="00EE6C08">
          <w:rPr>
            <w:rFonts w:cs="Times New Roman"/>
            <w:color w:val="000000"/>
            <w:szCs w:val="20"/>
            <w:lang w:val="en-GB"/>
            <w:rPrChange w:id="947" w:author="Liam Coleman" w:date="2021-04-20T14:52:00Z">
              <w:rPr>
                <w:rFonts w:ascii="Arial" w:hAnsi="Arial" w:cs="Arial"/>
                <w:color w:val="000000"/>
                <w:sz w:val="24"/>
                <w:szCs w:val="24"/>
                <w:lang w:val="en-GB"/>
              </w:rPr>
            </w:rPrChange>
          </w:rPr>
          <w:t>2</w:t>
        </w:r>
      </w:ins>
      <w:ins w:id="948" w:author="Liam Coleman" w:date="2021-04-19T14:18:00Z">
        <w:r w:rsidRPr="00EE6C08">
          <w:rPr>
            <w:rFonts w:cs="Times New Roman"/>
            <w:color w:val="000000"/>
            <w:szCs w:val="20"/>
            <w:lang w:val="en-GB"/>
            <w:rPrChange w:id="949" w:author="Liam Coleman" w:date="2021-04-20T14:52:00Z">
              <w:rPr>
                <w:rFonts w:ascii="Arial" w:hAnsi="Arial" w:cs="Arial"/>
                <w:color w:val="000000"/>
                <w:sz w:val="24"/>
                <w:szCs w:val="24"/>
                <w:lang w:val="en-GB"/>
              </w:rPr>
            </w:rPrChange>
          </w:rPr>
          <w:t xml:space="preserve"> above: </w:t>
        </w:r>
      </w:ins>
    </w:p>
    <w:p w14:paraId="2C42D8E8" w14:textId="6A31D747" w:rsidR="00A64DCA" w:rsidRPr="00EE6C08" w:rsidRDefault="002038D3">
      <w:pPr>
        <w:pStyle w:val="ListParagraph"/>
        <w:numPr>
          <w:ilvl w:val="0"/>
          <w:numId w:val="98"/>
        </w:numPr>
        <w:autoSpaceDE w:val="0"/>
        <w:autoSpaceDN w:val="0"/>
        <w:adjustRightInd w:val="0"/>
        <w:spacing w:before="0" w:after="0" w:line="240" w:lineRule="auto"/>
        <w:jc w:val="left"/>
        <w:rPr>
          <w:ins w:id="950" w:author="Liam Coleman" w:date="2021-04-20T10:31:00Z"/>
          <w:rFonts w:cs="Times New Roman"/>
          <w:color w:val="000000"/>
          <w:szCs w:val="20"/>
          <w:lang w:val="en-GB"/>
          <w:rPrChange w:id="951" w:author="Liam Coleman" w:date="2021-04-20T14:52:00Z">
            <w:rPr>
              <w:ins w:id="952" w:author="Liam Coleman" w:date="2021-04-20T10:31:00Z"/>
              <w:rFonts w:ascii="Arial" w:hAnsi="Arial" w:cs="Arial"/>
              <w:color w:val="000000"/>
              <w:sz w:val="24"/>
              <w:szCs w:val="24"/>
              <w:lang w:val="en-GB"/>
            </w:rPr>
          </w:rPrChange>
        </w:rPr>
      </w:pPr>
      <w:ins w:id="953" w:author="Liam Coleman" w:date="2021-04-19T14:18:00Z">
        <w:r w:rsidRPr="00EE6C08">
          <w:rPr>
            <w:rFonts w:cs="Times New Roman"/>
            <w:color w:val="000000"/>
            <w:szCs w:val="20"/>
            <w:lang w:val="en-GB"/>
            <w:rPrChange w:id="954" w:author="Liam Coleman" w:date="2021-04-20T14:52:00Z">
              <w:rPr>
                <w:lang w:val="en-GB"/>
              </w:rPr>
            </w:rPrChange>
          </w:rPr>
          <w:t xml:space="preserve">Step </w:t>
        </w:r>
      </w:ins>
      <w:ins w:id="955" w:author="Liam Coleman" w:date="2021-05-20T14:44:00Z">
        <w:r w:rsidR="00261708">
          <w:rPr>
            <w:rFonts w:cs="Times New Roman"/>
            <w:color w:val="000000"/>
            <w:szCs w:val="20"/>
            <w:lang w:val="en-GB"/>
          </w:rPr>
          <w:t>1:</w:t>
        </w:r>
      </w:ins>
      <w:ins w:id="956" w:author="Liam Coleman" w:date="2021-04-19T14:18:00Z">
        <w:r w:rsidRPr="00EE6C08">
          <w:rPr>
            <w:rFonts w:cs="Times New Roman"/>
            <w:color w:val="000000"/>
            <w:szCs w:val="20"/>
            <w:lang w:val="en-GB"/>
            <w:rPrChange w:id="957" w:author="Liam Coleman" w:date="2021-04-20T14:52:00Z">
              <w:rPr>
                <w:lang w:val="en-GB"/>
              </w:rPr>
            </w:rPrChange>
          </w:rPr>
          <w:t xml:space="preserve"> the utility GUI opens</w:t>
        </w:r>
      </w:ins>
      <w:ins w:id="958" w:author="Liam Coleman" w:date="2021-04-20T10:31:00Z">
        <w:r w:rsidR="00A64DCA" w:rsidRPr="00EE6C08">
          <w:rPr>
            <w:rFonts w:cs="Times New Roman"/>
            <w:color w:val="000000"/>
            <w:szCs w:val="20"/>
            <w:lang w:val="en-GB"/>
            <w:rPrChange w:id="959" w:author="Liam Coleman" w:date="2021-04-20T14:52:00Z">
              <w:rPr>
                <w:rFonts w:ascii="Arial" w:hAnsi="Arial" w:cs="Arial"/>
                <w:color w:val="000000"/>
                <w:sz w:val="24"/>
                <w:szCs w:val="24"/>
                <w:lang w:val="en-GB"/>
              </w:rPr>
            </w:rPrChange>
          </w:rPr>
          <w:t>.</w:t>
        </w:r>
      </w:ins>
    </w:p>
    <w:p w14:paraId="6074CAD5" w14:textId="2BF2EB64" w:rsidR="00A64DCA" w:rsidRPr="00EE6C08" w:rsidRDefault="00A64DCA">
      <w:pPr>
        <w:pStyle w:val="ListParagraph"/>
        <w:numPr>
          <w:ilvl w:val="0"/>
          <w:numId w:val="98"/>
        </w:numPr>
        <w:autoSpaceDE w:val="0"/>
        <w:autoSpaceDN w:val="0"/>
        <w:adjustRightInd w:val="0"/>
        <w:spacing w:before="0" w:after="0" w:line="240" w:lineRule="auto"/>
        <w:jc w:val="left"/>
        <w:rPr>
          <w:ins w:id="960" w:author="Liam Coleman" w:date="2021-04-19T14:18:00Z"/>
          <w:rFonts w:cs="Times New Roman"/>
          <w:color w:val="000000"/>
          <w:szCs w:val="20"/>
          <w:lang w:val="en-GB"/>
          <w:rPrChange w:id="961" w:author="Liam Coleman" w:date="2021-04-20T14:52:00Z">
            <w:rPr>
              <w:ins w:id="962" w:author="Liam Coleman" w:date="2021-04-19T14:18:00Z"/>
              <w:lang w:val="en-GB"/>
            </w:rPr>
          </w:rPrChange>
        </w:rPr>
        <w:pPrChange w:id="963" w:author="Liam Coleman" w:date="2021-04-20T10:31:00Z">
          <w:pPr>
            <w:autoSpaceDE w:val="0"/>
            <w:autoSpaceDN w:val="0"/>
            <w:adjustRightInd w:val="0"/>
            <w:spacing w:before="0" w:after="0" w:line="240" w:lineRule="auto"/>
            <w:jc w:val="left"/>
          </w:pPr>
        </w:pPrChange>
      </w:pPr>
      <w:ins w:id="964" w:author="Liam Coleman" w:date="2021-04-20T10:31:00Z">
        <w:r w:rsidRPr="00EE6C08">
          <w:rPr>
            <w:rFonts w:cs="Times New Roman"/>
            <w:color w:val="000000"/>
            <w:szCs w:val="20"/>
            <w:lang w:val="en-GB"/>
            <w:rPrChange w:id="965" w:author="Liam Coleman" w:date="2021-04-20T14:52:00Z">
              <w:rPr>
                <w:rFonts w:ascii="Arial" w:hAnsi="Arial" w:cs="Arial"/>
                <w:color w:val="000000"/>
                <w:sz w:val="24"/>
                <w:szCs w:val="24"/>
                <w:lang w:val="en-GB"/>
              </w:rPr>
            </w:rPrChange>
          </w:rPr>
          <w:t xml:space="preserve">Step </w:t>
        </w:r>
      </w:ins>
      <w:ins w:id="966" w:author="Liam Coleman" w:date="2021-05-20T14:44:00Z">
        <w:r w:rsidR="00261708">
          <w:rPr>
            <w:rFonts w:cs="Times New Roman"/>
            <w:color w:val="000000"/>
            <w:szCs w:val="20"/>
            <w:lang w:val="en-GB"/>
          </w:rPr>
          <w:t>2:</w:t>
        </w:r>
      </w:ins>
      <w:ins w:id="967" w:author="Liam Coleman" w:date="2021-04-19T14:18:00Z">
        <w:r w:rsidR="002038D3" w:rsidRPr="00EE6C08">
          <w:rPr>
            <w:rFonts w:cs="Times New Roman"/>
            <w:color w:val="000000"/>
            <w:szCs w:val="20"/>
            <w:lang w:val="en-GB"/>
            <w:rPrChange w:id="968" w:author="Liam Coleman" w:date="2021-04-20T14:52:00Z">
              <w:rPr>
                <w:lang w:val="en-GB"/>
              </w:rPr>
            </w:rPrChange>
          </w:rPr>
          <w:t xml:space="preserve"> allow</w:t>
        </w:r>
      </w:ins>
      <w:ins w:id="969" w:author="Liam Coleman" w:date="2021-04-20T10:31:00Z">
        <w:r w:rsidRPr="00EE6C08">
          <w:rPr>
            <w:rFonts w:cs="Times New Roman"/>
            <w:color w:val="000000"/>
            <w:szCs w:val="20"/>
            <w:lang w:val="en-GB"/>
            <w:rPrChange w:id="970" w:author="Liam Coleman" w:date="2021-04-20T14:52:00Z">
              <w:rPr>
                <w:rFonts w:ascii="Arial" w:hAnsi="Arial" w:cs="Arial"/>
                <w:color w:val="000000"/>
                <w:sz w:val="24"/>
                <w:szCs w:val="24"/>
                <w:lang w:val="en-GB"/>
              </w:rPr>
            </w:rPrChange>
          </w:rPr>
          <w:t>s</w:t>
        </w:r>
      </w:ins>
      <w:ins w:id="971" w:author="Liam Coleman" w:date="2021-04-19T14:18:00Z">
        <w:r w:rsidR="002038D3" w:rsidRPr="00EE6C08">
          <w:rPr>
            <w:rFonts w:cs="Times New Roman"/>
            <w:color w:val="000000"/>
            <w:szCs w:val="20"/>
            <w:lang w:val="en-GB"/>
            <w:rPrChange w:id="972" w:author="Liam Coleman" w:date="2021-04-20T14:52:00Z">
              <w:rPr>
                <w:lang w:val="en-GB"/>
              </w:rPr>
            </w:rPrChange>
          </w:rPr>
          <w:t xml:space="preserve"> the users to create, delete, update and entry et cetera</w:t>
        </w:r>
      </w:ins>
      <w:ins w:id="973" w:author="Liam Coleman" w:date="2021-04-20T10:29:00Z">
        <w:r w:rsidR="00364932" w:rsidRPr="00EE6C08">
          <w:rPr>
            <w:rFonts w:cs="Times New Roman"/>
            <w:color w:val="000000"/>
            <w:szCs w:val="20"/>
            <w:lang w:val="en-GB"/>
            <w:rPrChange w:id="974" w:author="Liam Coleman" w:date="2021-04-20T14:52:00Z">
              <w:rPr>
                <w:rFonts w:ascii="Arial" w:hAnsi="Arial" w:cs="Arial"/>
                <w:color w:val="000000"/>
                <w:sz w:val="24"/>
                <w:szCs w:val="24"/>
                <w:lang w:val="en-GB"/>
              </w:rPr>
            </w:rPrChange>
          </w:rPr>
          <w:t xml:space="preserve"> by uploading an existi</w:t>
        </w:r>
      </w:ins>
      <w:ins w:id="975" w:author="Liam Coleman" w:date="2021-04-20T10:30:00Z">
        <w:r w:rsidR="00364932" w:rsidRPr="00EE6C08">
          <w:rPr>
            <w:rFonts w:cs="Times New Roman"/>
            <w:color w:val="000000"/>
            <w:szCs w:val="20"/>
            <w:lang w:val="en-GB"/>
            <w:rPrChange w:id="976" w:author="Liam Coleman" w:date="2021-04-20T14:52:00Z">
              <w:rPr>
                <w:rFonts w:ascii="Arial" w:hAnsi="Arial" w:cs="Arial"/>
                <w:color w:val="000000"/>
                <w:sz w:val="24"/>
                <w:szCs w:val="24"/>
                <w:lang w:val="en-GB"/>
              </w:rPr>
            </w:rPrChange>
          </w:rPr>
          <w:t>ng CSV file, or pasting in a ne</w:t>
        </w:r>
      </w:ins>
      <w:ins w:id="977" w:author="Liam Coleman" w:date="2021-04-20T10:31:00Z">
        <w:r w:rsidRPr="00EE6C08">
          <w:rPr>
            <w:rFonts w:cs="Times New Roman"/>
            <w:color w:val="000000"/>
            <w:szCs w:val="20"/>
            <w:lang w:val="en-GB"/>
            <w:rPrChange w:id="978" w:author="Liam Coleman" w:date="2021-04-20T14:52:00Z">
              <w:rPr>
                <w:rFonts w:ascii="Arial" w:hAnsi="Arial" w:cs="Arial"/>
                <w:color w:val="000000"/>
                <w:sz w:val="24"/>
                <w:szCs w:val="24"/>
                <w:lang w:val="en-GB"/>
              </w:rPr>
            </w:rPrChange>
          </w:rPr>
          <w:t>w r</w:t>
        </w:r>
      </w:ins>
      <w:ins w:id="979" w:author="Liam Coleman" w:date="2021-04-20T10:30:00Z">
        <w:r w:rsidRPr="00EE6C08">
          <w:rPr>
            <w:rFonts w:cs="Times New Roman"/>
            <w:color w:val="000000"/>
            <w:szCs w:val="20"/>
            <w:lang w:val="en-GB"/>
            <w:rPrChange w:id="980" w:author="Liam Coleman" w:date="2021-04-20T14:52:00Z">
              <w:rPr>
                <w:lang w:val="en-GB"/>
              </w:rPr>
            </w:rPrChange>
          </w:rPr>
          <w:t>eceipt ad creating a new CSV file.</w:t>
        </w:r>
      </w:ins>
    </w:p>
    <w:p w14:paraId="13899635" w14:textId="306ED03E" w:rsidR="002038D3" w:rsidRDefault="00BC6EF2">
      <w:pPr>
        <w:pStyle w:val="ListParagraph"/>
        <w:numPr>
          <w:ilvl w:val="0"/>
          <w:numId w:val="98"/>
        </w:numPr>
        <w:autoSpaceDE w:val="0"/>
        <w:autoSpaceDN w:val="0"/>
        <w:adjustRightInd w:val="0"/>
        <w:spacing w:before="0" w:after="0" w:line="240" w:lineRule="auto"/>
        <w:jc w:val="left"/>
        <w:rPr>
          <w:ins w:id="981" w:author="Liam Coleman" w:date="2021-05-20T14:58:00Z"/>
          <w:rFonts w:cs="Times New Roman"/>
          <w:color w:val="000000"/>
          <w:szCs w:val="20"/>
          <w:lang w:val="en-GB"/>
        </w:rPr>
      </w:pPr>
      <w:ins w:id="982" w:author="Liam Coleman" w:date="2021-04-20T10:31:00Z">
        <w:r w:rsidRPr="00EE6C08">
          <w:rPr>
            <w:rFonts w:cs="Times New Roman"/>
            <w:color w:val="000000"/>
            <w:szCs w:val="20"/>
            <w:lang w:val="en-GB"/>
            <w:rPrChange w:id="983" w:author="Liam Coleman" w:date="2021-04-20T14:52:00Z">
              <w:rPr>
                <w:rFonts w:ascii="Arial" w:hAnsi="Arial" w:cs="Arial"/>
                <w:color w:val="000000"/>
                <w:sz w:val="24"/>
                <w:szCs w:val="24"/>
                <w:lang w:val="en-GB"/>
              </w:rPr>
            </w:rPrChange>
          </w:rPr>
          <w:t xml:space="preserve">Step </w:t>
        </w:r>
      </w:ins>
      <w:ins w:id="984" w:author="Liam Coleman" w:date="2021-05-20T14:44:00Z">
        <w:r w:rsidR="00261708">
          <w:rPr>
            <w:rFonts w:cs="Times New Roman"/>
            <w:color w:val="000000"/>
            <w:szCs w:val="20"/>
            <w:lang w:val="en-GB"/>
          </w:rPr>
          <w:t>3:</w:t>
        </w:r>
      </w:ins>
      <w:ins w:id="985" w:author="Liam Coleman" w:date="2021-04-20T10:31:00Z">
        <w:r w:rsidRPr="00EE6C08">
          <w:rPr>
            <w:rFonts w:cs="Times New Roman"/>
            <w:color w:val="000000"/>
            <w:szCs w:val="20"/>
            <w:lang w:val="en-GB"/>
            <w:rPrChange w:id="986" w:author="Liam Coleman" w:date="2021-04-20T14:52:00Z">
              <w:rPr>
                <w:rFonts w:ascii="Arial" w:hAnsi="Arial" w:cs="Arial"/>
                <w:color w:val="000000"/>
                <w:sz w:val="24"/>
                <w:szCs w:val="24"/>
                <w:lang w:val="en-GB"/>
              </w:rPr>
            </w:rPrChange>
          </w:rPr>
          <w:t xml:space="preserve"> </w:t>
        </w:r>
      </w:ins>
      <w:ins w:id="987" w:author="Liam Coleman" w:date="2021-04-20T10:32:00Z">
        <w:r w:rsidRPr="00EE6C08">
          <w:rPr>
            <w:rFonts w:cs="Times New Roman"/>
            <w:color w:val="000000"/>
            <w:szCs w:val="20"/>
            <w:lang w:val="en-GB"/>
            <w:rPrChange w:id="988" w:author="Liam Coleman" w:date="2021-04-20T14:52:00Z">
              <w:rPr>
                <w:rFonts w:ascii="Arial" w:hAnsi="Arial" w:cs="Arial"/>
                <w:color w:val="000000"/>
                <w:sz w:val="24"/>
                <w:szCs w:val="24"/>
                <w:lang w:val="en-GB"/>
              </w:rPr>
            </w:rPrChange>
          </w:rPr>
          <w:t xml:space="preserve">outputs </w:t>
        </w:r>
        <w:r w:rsidR="00282C0F" w:rsidRPr="00EE6C08">
          <w:rPr>
            <w:rFonts w:cs="Times New Roman"/>
            <w:color w:val="000000"/>
            <w:szCs w:val="20"/>
            <w:lang w:val="en-GB"/>
            <w:rPrChange w:id="989" w:author="Liam Coleman" w:date="2021-04-20T14:52:00Z">
              <w:rPr>
                <w:rFonts w:ascii="Arial" w:hAnsi="Arial" w:cs="Arial"/>
                <w:color w:val="000000"/>
                <w:sz w:val="24"/>
                <w:szCs w:val="24"/>
                <w:lang w:val="en-GB"/>
              </w:rPr>
            </w:rPrChange>
          </w:rPr>
          <w:t>the new CSV file or the modified CSV file.</w:t>
        </w:r>
      </w:ins>
    </w:p>
    <w:p w14:paraId="26379D10" w14:textId="77777777" w:rsidR="00664E79" w:rsidRDefault="00664E79">
      <w:pPr>
        <w:pStyle w:val="ListParagraph"/>
        <w:numPr>
          <w:ilvl w:val="0"/>
          <w:numId w:val="98"/>
        </w:numPr>
        <w:autoSpaceDE w:val="0"/>
        <w:autoSpaceDN w:val="0"/>
        <w:adjustRightInd w:val="0"/>
        <w:spacing w:before="0" w:after="0" w:line="240" w:lineRule="auto"/>
        <w:jc w:val="left"/>
        <w:rPr>
          <w:ins w:id="990" w:author="Liam Coleman" w:date="2021-05-20T14:57:00Z"/>
          <w:rFonts w:cs="Times New Roman"/>
          <w:color w:val="000000"/>
          <w:szCs w:val="20"/>
          <w:lang w:val="en-GB"/>
        </w:rPr>
      </w:pPr>
    </w:p>
    <w:p w14:paraId="094C2584" w14:textId="17265214" w:rsidR="00664E79" w:rsidRDefault="00664E79" w:rsidP="00664E79">
      <w:pPr>
        <w:autoSpaceDE w:val="0"/>
        <w:autoSpaceDN w:val="0"/>
        <w:adjustRightInd w:val="0"/>
        <w:spacing w:before="0" w:after="0" w:line="240" w:lineRule="auto"/>
        <w:jc w:val="left"/>
        <w:rPr>
          <w:ins w:id="991" w:author="Liam Coleman" w:date="2021-05-20T14:58:00Z"/>
          <w:rFonts w:cs="Times New Roman"/>
          <w:color w:val="000000"/>
          <w:szCs w:val="20"/>
          <w:lang w:val="en-GB"/>
        </w:rPr>
      </w:pPr>
      <w:ins w:id="992" w:author="Liam Coleman" w:date="2021-05-20T14:58:00Z">
        <w:r>
          <w:rPr>
            <w:rFonts w:cs="Times New Roman"/>
            <w:color w:val="000000"/>
            <w:szCs w:val="20"/>
            <w:lang w:val="en-GB"/>
          </w:rPr>
          <w:t xml:space="preserve">Overview of an </w:t>
        </w:r>
        <w:proofErr w:type="spellStart"/>
        <w:r>
          <w:rPr>
            <w:rFonts w:cs="Times New Roman"/>
            <w:color w:val="000000"/>
            <w:szCs w:val="20"/>
            <w:lang w:val="en-GB"/>
          </w:rPr>
          <w:t>AutoTask</w:t>
        </w:r>
        <w:proofErr w:type="spellEnd"/>
        <w:r>
          <w:rPr>
            <w:rFonts w:cs="Times New Roman"/>
            <w:color w:val="000000"/>
            <w:szCs w:val="20"/>
            <w:lang w:val="en-GB"/>
          </w:rPr>
          <w:t xml:space="preserve"> compatible CSV file</w:t>
        </w:r>
        <w:r w:rsidR="005601FC">
          <w:rPr>
            <w:rFonts w:cs="Times New Roman"/>
            <w:color w:val="000000"/>
            <w:szCs w:val="20"/>
            <w:lang w:val="en-GB"/>
          </w:rPr>
          <w:t>:</w:t>
        </w:r>
      </w:ins>
    </w:p>
    <w:p w14:paraId="34279552" w14:textId="13317FF6" w:rsidR="005601FC" w:rsidRPr="00664E79" w:rsidRDefault="002144AE">
      <w:pPr>
        <w:autoSpaceDE w:val="0"/>
        <w:autoSpaceDN w:val="0"/>
        <w:adjustRightInd w:val="0"/>
        <w:spacing w:before="0" w:after="0" w:line="240" w:lineRule="auto"/>
        <w:jc w:val="left"/>
        <w:rPr>
          <w:ins w:id="993" w:author="Liam Coleman" w:date="2021-04-19T14:18:00Z"/>
          <w:rFonts w:cs="Times New Roman"/>
          <w:color w:val="000000"/>
          <w:szCs w:val="20"/>
          <w:lang w:val="en-GB"/>
          <w:rPrChange w:id="994" w:author="Liam Coleman" w:date="2021-05-20T14:58:00Z">
            <w:rPr>
              <w:ins w:id="995" w:author="Liam Coleman" w:date="2021-04-19T14:18:00Z"/>
              <w:lang w:val="en-GB"/>
            </w:rPr>
          </w:rPrChange>
        </w:rPr>
      </w:pPr>
      <w:ins w:id="996" w:author="Liam Coleman" w:date="2021-05-20T14:59:00Z">
        <w:r>
          <w:rPr>
            <w:noProof/>
          </w:rPr>
          <w:lastRenderedPageBreak/>
          <w:drawing>
            <wp:inline distT="0" distB="0" distL="0" distR="0" wp14:anchorId="6D06CED1" wp14:editId="706361D3">
              <wp:extent cx="5726272" cy="5581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9029" cy="562308"/>
                      </a:xfrm>
                      <a:prstGeom prst="rect">
                        <a:avLst/>
                      </a:prstGeom>
                    </pic:spPr>
                  </pic:pic>
                </a:graphicData>
              </a:graphic>
            </wp:inline>
          </w:drawing>
        </w:r>
      </w:ins>
    </w:p>
    <w:p w14:paraId="5B45446A" w14:textId="77777777" w:rsidR="006A38EB" w:rsidRPr="006D1413" w:rsidRDefault="006A38EB">
      <w:pPr>
        <w:rPr>
          <w:ins w:id="997" w:author="Liam Coleman" w:date="2021-03-16T11:36:00Z"/>
          <w:rFonts w:cs="Times New Roman"/>
          <w:szCs w:val="20"/>
          <w:lang w:val="en-GB"/>
        </w:rPr>
      </w:pPr>
    </w:p>
    <w:p w14:paraId="43BE5010" w14:textId="62374E0B" w:rsidR="00C3133D" w:rsidRPr="0041010E" w:rsidRDefault="002D1962">
      <w:pPr>
        <w:pStyle w:val="Heading2"/>
        <w:numPr>
          <w:ilvl w:val="0"/>
          <w:numId w:val="0"/>
        </w:numPr>
        <w:ind w:left="1134" w:hanging="1134"/>
        <w:rPr>
          <w:ins w:id="998" w:author="Liam Coleman" w:date="2021-05-24T12:10:00Z"/>
          <w:rPrChange w:id="999" w:author="Liam Coleman" w:date="2021-05-25T09:46:00Z">
            <w:rPr>
              <w:ins w:id="1000" w:author="Liam Coleman" w:date="2021-05-24T12:10:00Z"/>
              <w:lang w:val="en-GB"/>
            </w:rPr>
          </w:rPrChange>
        </w:rPr>
        <w:pPrChange w:id="1001" w:author="Liam Coleman" w:date="2021-05-25T09:46:00Z">
          <w:pPr>
            <w:pStyle w:val="Heading2"/>
            <w:numPr>
              <w:ilvl w:val="0"/>
              <w:numId w:val="0"/>
            </w:numPr>
            <w:ind w:left="0" w:firstLine="0"/>
          </w:pPr>
        </w:pPrChange>
      </w:pPr>
      <w:bookmarkStart w:id="1002" w:name="_Ref76567404"/>
      <w:bookmarkStart w:id="1003" w:name="_Toc76630241"/>
      <w:proofErr w:type="gramStart"/>
      <w:ins w:id="1004" w:author="Liam Coleman" w:date="2021-05-24T12:09:00Z">
        <w:r w:rsidRPr="0041010E">
          <w:rPr>
            <w:rPrChange w:id="1005" w:author="Liam Coleman" w:date="2021-05-25T09:46:00Z">
              <w:rPr>
                <w:lang w:val="en-GB"/>
              </w:rPr>
            </w:rPrChange>
          </w:rPr>
          <w:t>4</w:t>
        </w:r>
        <w:r w:rsidR="00C47961" w:rsidRPr="0041010E">
          <w:rPr>
            <w:rPrChange w:id="1006" w:author="Liam Coleman" w:date="2021-05-25T09:46:00Z">
              <w:rPr>
                <w:lang w:val="en-GB"/>
              </w:rPr>
            </w:rPrChange>
          </w:rPr>
          <w:t xml:space="preserve">.2 </w:t>
        </w:r>
      </w:ins>
      <w:ins w:id="1007" w:author="Liam Coleman" w:date="2021-05-25T09:48:00Z">
        <w:r w:rsidR="00895576">
          <w:t xml:space="preserve"> </w:t>
        </w:r>
      </w:ins>
      <w:bookmarkStart w:id="1008" w:name="_Ref76561372"/>
      <w:bookmarkStart w:id="1009" w:name="_Ref76562088"/>
      <w:ins w:id="1010" w:author="Liam Coleman" w:date="2021-05-24T12:09:00Z">
        <w:r w:rsidR="00C47961" w:rsidRPr="0041010E">
          <w:rPr>
            <w:rPrChange w:id="1011" w:author="Liam Coleman" w:date="2021-05-25T09:46:00Z">
              <w:rPr>
                <w:lang w:val="en-GB"/>
              </w:rPr>
            </w:rPrChange>
          </w:rPr>
          <w:t>Paste</w:t>
        </w:r>
        <w:proofErr w:type="gramEnd"/>
        <w:r w:rsidR="00C47961" w:rsidRPr="0041010E">
          <w:rPr>
            <w:rPrChange w:id="1012" w:author="Liam Coleman" w:date="2021-05-25T09:46:00Z">
              <w:rPr>
                <w:lang w:val="en-GB"/>
              </w:rPr>
            </w:rPrChange>
          </w:rPr>
          <w:t xml:space="preserve"> In Receipt</w:t>
        </w:r>
      </w:ins>
      <w:bookmarkEnd w:id="1002"/>
      <w:bookmarkEnd w:id="1008"/>
      <w:bookmarkEnd w:id="1009"/>
      <w:bookmarkEnd w:id="1003"/>
    </w:p>
    <w:p w14:paraId="154A9A94" w14:textId="721B058A" w:rsidR="00C3133D" w:rsidRDefault="00000CC6" w:rsidP="00C3133D">
      <w:pPr>
        <w:rPr>
          <w:ins w:id="1013" w:author="Liam Coleman" w:date="2021-05-24T12:11:00Z"/>
          <w:lang w:val="en-GB"/>
        </w:rPr>
      </w:pPr>
      <w:ins w:id="1014" w:author="Liam Coleman" w:date="2021-05-24T12:10:00Z">
        <w:r>
          <w:rPr>
            <w:lang w:val="en-GB"/>
          </w:rPr>
          <w:t>When the user starts the application</w:t>
        </w:r>
      </w:ins>
      <w:ins w:id="1015" w:author="Liam Coleman" w:date="2021-05-24T12:11:00Z">
        <w:r w:rsidR="0036000D">
          <w:rPr>
            <w:lang w:val="en-GB"/>
          </w:rPr>
          <w:t>, the grid will be Blank</w:t>
        </w:r>
      </w:ins>
      <w:ins w:id="1016" w:author="Liam Coleman" w:date="2021-05-24T12:30:00Z">
        <w:r w:rsidR="00B4445A">
          <w:rPr>
            <w:lang w:val="en-GB"/>
          </w:rPr>
          <w:t xml:space="preserve"> (</w:t>
        </w:r>
        <w:r w:rsidR="00B4445A">
          <w:rPr>
            <w:lang w:val="en-GB"/>
          </w:rPr>
          <w:fldChar w:fldCharType="begin"/>
        </w:r>
        <w:r w:rsidR="00B4445A">
          <w:rPr>
            <w:lang w:val="en-GB"/>
          </w:rPr>
          <w:instrText xml:space="preserve"> REF _Ref72751871 \h </w:instrText>
        </w:r>
      </w:ins>
      <w:r w:rsidR="00B4445A">
        <w:rPr>
          <w:lang w:val="en-GB"/>
        </w:rPr>
      </w:r>
      <w:r w:rsidR="00B4445A">
        <w:rPr>
          <w:lang w:val="en-GB"/>
        </w:rPr>
        <w:fldChar w:fldCharType="separate"/>
      </w:r>
      <w:ins w:id="1017" w:author="Liam Coleman" w:date="2021-05-24T15:35:00Z">
        <w:r w:rsidR="007C311A">
          <w:t xml:space="preserve">Figure </w:t>
        </w:r>
        <w:r w:rsidR="007C311A">
          <w:rPr>
            <w:noProof/>
          </w:rPr>
          <w:t>3</w:t>
        </w:r>
        <w:r w:rsidR="007C311A">
          <w:t xml:space="preserve"> Blank Grid</w:t>
        </w:r>
      </w:ins>
      <w:ins w:id="1018" w:author="Liam Coleman" w:date="2021-05-24T12:30:00Z">
        <w:r w:rsidR="00B4445A">
          <w:rPr>
            <w:lang w:val="en-GB"/>
          </w:rPr>
          <w:fldChar w:fldCharType="end"/>
        </w:r>
        <w:r w:rsidR="00B4445A">
          <w:rPr>
            <w:lang w:val="en-GB"/>
          </w:rPr>
          <w:t>).</w:t>
        </w:r>
      </w:ins>
    </w:p>
    <w:p w14:paraId="26C7582A" w14:textId="663B3DED" w:rsidR="005A1BDE" w:rsidRDefault="005A1BDE">
      <w:pPr>
        <w:keepNext/>
        <w:rPr>
          <w:ins w:id="1019" w:author="Liam Coleman" w:date="2021-05-24T12:12:00Z"/>
        </w:rPr>
        <w:pPrChange w:id="1020" w:author="Liam Coleman" w:date="2021-05-24T12:12:00Z">
          <w:pPr/>
        </w:pPrChange>
      </w:pPr>
      <w:ins w:id="1021" w:author="Liam Coleman" w:date="2021-05-24T12:12:00Z">
        <w:r>
          <w:rPr>
            <w:noProof/>
          </w:rPr>
          <mc:AlternateContent>
            <mc:Choice Requires="wps">
              <w:drawing>
                <wp:anchor distT="0" distB="0" distL="114300" distR="114300" simplePos="0" relativeHeight="251709440" behindDoc="0" locked="0" layoutInCell="1" allowOverlap="1" wp14:anchorId="09C387C4" wp14:editId="658A5EB1">
                  <wp:simplePos x="0" y="0"/>
                  <wp:positionH relativeFrom="column">
                    <wp:posOffset>1620982</wp:posOffset>
                  </wp:positionH>
                  <wp:positionV relativeFrom="paragraph">
                    <wp:posOffset>969538</wp:posOffset>
                  </wp:positionV>
                  <wp:extent cx="1626919" cy="195943"/>
                  <wp:effectExtent l="19050" t="19050" r="11430" b="33020"/>
                  <wp:wrapNone/>
                  <wp:docPr id="584" name="Arrow: Right 584"/>
                  <wp:cNvGraphicFramePr/>
                  <a:graphic xmlns:a="http://schemas.openxmlformats.org/drawingml/2006/main">
                    <a:graphicData uri="http://schemas.microsoft.com/office/word/2010/wordprocessingShape">
                      <wps:wsp>
                        <wps:cNvSpPr/>
                        <wps:spPr>
                          <a:xfrm rot="10800000">
                            <a:off x="0" y="0"/>
                            <a:ext cx="1626919" cy="19594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7FCD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84" o:spid="_x0000_s1026" type="#_x0000_t13" style="position:absolute;margin-left:127.65pt;margin-top:76.35pt;width:128.1pt;height:15.45pt;rotation:180;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" adj="20299" fillcolor="red" strokecolor="red" strokeweight="1.25pt"/>
              </w:pict>
            </mc:Fallback>
          </mc:AlternateContent>
        </w:r>
      </w:ins>
      <w:ins w:id="1022" w:author="Liam Coleman" w:date="2021-05-24T12:11:00Z">
        <w:r>
          <w:rPr>
            <w:noProof/>
          </w:rPr>
          <w:drawing>
            <wp:inline distT="0" distB="0" distL="0" distR="0" wp14:anchorId="10E0C6BF" wp14:editId="51CB749E">
              <wp:extent cx="2101932" cy="1522306"/>
              <wp:effectExtent l="0" t="0" r="0" b="190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2048" cy="1536875"/>
                      </a:xfrm>
                      <a:prstGeom prst="rect">
                        <a:avLst/>
                      </a:prstGeom>
                    </pic:spPr>
                  </pic:pic>
                </a:graphicData>
              </a:graphic>
            </wp:inline>
          </w:drawing>
        </w:r>
      </w:ins>
    </w:p>
    <w:p w14:paraId="350F39B2" w14:textId="6E662D71" w:rsidR="005A1BDE" w:rsidRDefault="005A1BDE" w:rsidP="005A1BDE">
      <w:pPr>
        <w:pStyle w:val="Caption"/>
        <w:rPr>
          <w:ins w:id="1023" w:author="Liam Coleman" w:date="2021-05-24T12:12:00Z"/>
        </w:rPr>
      </w:pPr>
      <w:bookmarkStart w:id="1024" w:name="_Ref72751871"/>
      <w:ins w:id="1025" w:author="Liam Coleman" w:date="2021-05-24T12:12:00Z">
        <w:r>
          <w:t xml:space="preserve">Figure </w:t>
        </w:r>
        <w:r>
          <w:fldChar w:fldCharType="begin"/>
        </w:r>
        <w:r>
          <w:instrText xml:space="preserve"> SEQ Figure \* ARABIC </w:instrText>
        </w:r>
      </w:ins>
      <w:r>
        <w:fldChar w:fldCharType="separate"/>
      </w:r>
      <w:ins w:id="1026" w:author="Liam Coleman" w:date="2021-07-07T15:08:00Z">
        <w:r w:rsidR="00425F3D">
          <w:rPr>
            <w:noProof/>
          </w:rPr>
          <w:t>3</w:t>
        </w:r>
      </w:ins>
      <w:ins w:id="1027" w:author="Liam Coleman" w:date="2021-05-24T12:12:00Z">
        <w:r>
          <w:fldChar w:fldCharType="end"/>
        </w:r>
        <w:r>
          <w:t xml:space="preserve"> Blank Grid</w:t>
        </w:r>
        <w:bookmarkEnd w:id="1024"/>
      </w:ins>
    </w:p>
    <w:p w14:paraId="57A09719" w14:textId="20CA4345" w:rsidR="005A1BDE" w:rsidRDefault="005A1BDE" w:rsidP="005A1BDE">
      <w:pPr>
        <w:rPr>
          <w:ins w:id="1028" w:author="Liam Coleman" w:date="2021-05-24T12:13:00Z"/>
        </w:rPr>
      </w:pPr>
      <w:ins w:id="1029" w:author="Liam Coleman" w:date="2021-05-24T12:12:00Z">
        <w:r>
          <w:t xml:space="preserve">The user has </w:t>
        </w:r>
        <w:r w:rsidR="00D5007B">
          <w:t>2 choices</w:t>
        </w:r>
      </w:ins>
      <w:ins w:id="1030" w:author="Liam Coleman" w:date="2021-05-24T12:13:00Z">
        <w:r w:rsidR="00D5007B">
          <w:t>:</w:t>
        </w:r>
      </w:ins>
    </w:p>
    <w:p w14:paraId="0A837ACC" w14:textId="69ACFD97" w:rsidR="00D5007B" w:rsidRDefault="00D5007B" w:rsidP="00D5007B">
      <w:pPr>
        <w:pStyle w:val="ListParagraph"/>
        <w:numPr>
          <w:ilvl w:val="0"/>
          <w:numId w:val="120"/>
        </w:numPr>
        <w:rPr>
          <w:ins w:id="1031" w:author="Liam Coleman" w:date="2021-05-24T12:13:00Z"/>
        </w:rPr>
      </w:pPr>
      <w:ins w:id="1032" w:author="Liam Coleman" w:date="2021-05-24T12:13:00Z">
        <w:r>
          <w:t>Paste in a receipt.</w:t>
        </w:r>
      </w:ins>
    </w:p>
    <w:p w14:paraId="286848A0" w14:textId="6D085739" w:rsidR="00D5007B" w:rsidRDefault="00D5007B" w:rsidP="00D5007B">
      <w:pPr>
        <w:pStyle w:val="ListParagraph"/>
        <w:numPr>
          <w:ilvl w:val="0"/>
          <w:numId w:val="120"/>
        </w:numPr>
        <w:rPr>
          <w:ins w:id="1033" w:author="Liam Coleman" w:date="2021-05-24T12:13:00Z"/>
        </w:rPr>
      </w:pPr>
      <w:ins w:id="1034" w:author="Liam Coleman" w:date="2021-05-24T12:13:00Z">
        <w:r>
          <w:t>Import a CSV.</w:t>
        </w:r>
      </w:ins>
    </w:p>
    <w:p w14:paraId="2C1ED758" w14:textId="218F6E4D" w:rsidR="008E188A" w:rsidRDefault="00C35276" w:rsidP="008E188A">
      <w:pPr>
        <w:rPr>
          <w:ins w:id="1035" w:author="Liam Coleman" w:date="2021-05-24T12:14:00Z"/>
        </w:rPr>
      </w:pPr>
      <w:ins w:id="1036" w:author="Liam Coleman" w:date="2021-05-24T12:14:00Z">
        <w:r>
          <w:t>The latter will be described in the next section.</w:t>
        </w:r>
      </w:ins>
    </w:p>
    <w:p w14:paraId="1687339A" w14:textId="35D62607" w:rsidR="00C35276" w:rsidRDefault="00C35276" w:rsidP="008E188A">
      <w:pPr>
        <w:rPr>
          <w:ins w:id="1037" w:author="Liam Coleman" w:date="2021-05-24T12:14:00Z"/>
        </w:rPr>
      </w:pPr>
      <w:ins w:id="1038" w:author="Liam Coleman" w:date="2021-05-24T12:14:00Z">
        <w:r>
          <w:t>To paste in a receipt the user clicks the Pas</w:t>
        </w:r>
        <w:r w:rsidR="00DD1F1D">
          <w:t>te in receipt Button</w:t>
        </w:r>
      </w:ins>
      <w:ins w:id="1039" w:author="Liam Coleman" w:date="2021-05-24T12:15:00Z">
        <w:r w:rsidR="00DD1F1D">
          <w:t>.</w:t>
        </w:r>
      </w:ins>
    </w:p>
    <w:p w14:paraId="3E214CC7" w14:textId="1B5091E6" w:rsidR="00DD1F1D" w:rsidRDefault="00DD1F1D" w:rsidP="008E188A">
      <w:pPr>
        <w:rPr>
          <w:ins w:id="1040" w:author="Liam Coleman" w:date="2021-05-24T12:15:00Z"/>
        </w:rPr>
      </w:pPr>
      <w:ins w:id="1041" w:author="Liam Coleman" w:date="2021-05-24T12:15:00Z">
        <w:r>
          <w:rPr>
            <w:noProof/>
          </w:rPr>
          <mc:AlternateContent>
            <mc:Choice Requires="wps">
              <w:drawing>
                <wp:anchor distT="0" distB="0" distL="114300" distR="114300" simplePos="0" relativeHeight="251711488" behindDoc="0" locked="0" layoutInCell="1" allowOverlap="1" wp14:anchorId="1E3EF614" wp14:editId="601EDEA7">
                  <wp:simplePos x="0" y="0"/>
                  <wp:positionH relativeFrom="column">
                    <wp:posOffset>1686297</wp:posOffset>
                  </wp:positionH>
                  <wp:positionV relativeFrom="paragraph">
                    <wp:posOffset>60012</wp:posOffset>
                  </wp:positionV>
                  <wp:extent cx="1626919" cy="195943"/>
                  <wp:effectExtent l="19050" t="19050" r="11430" b="33020"/>
                  <wp:wrapNone/>
                  <wp:docPr id="586" name="Arrow: Right 586"/>
                  <wp:cNvGraphicFramePr/>
                  <a:graphic xmlns:a="http://schemas.openxmlformats.org/drawingml/2006/main">
                    <a:graphicData uri="http://schemas.microsoft.com/office/word/2010/wordprocessingShape">
                      <wps:wsp>
                        <wps:cNvSpPr/>
                        <wps:spPr>
                          <a:xfrm rot="10800000">
                            <a:off x="0" y="0"/>
                            <a:ext cx="1626919" cy="19594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D2D861" id="Arrow: Right 586" o:spid="_x0000_s1026" type="#_x0000_t13" style="position:absolute;margin-left:132.8pt;margin-top:4.75pt;width:128.1pt;height:15.45pt;rotation:180;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" adj="20299" fillcolor="red" strokecolor="red" strokeweight="1.25pt"/>
              </w:pict>
            </mc:Fallback>
          </mc:AlternateContent>
        </w:r>
      </w:ins>
      <w:ins w:id="1042" w:author="Liam Coleman" w:date="2021-05-24T12:14:00Z">
        <w:r>
          <w:rPr>
            <w:noProof/>
          </w:rPr>
          <w:drawing>
            <wp:inline distT="0" distB="0" distL="0" distR="0" wp14:anchorId="3EAF4ADE" wp14:editId="19D1EAC6">
              <wp:extent cx="2221783" cy="1609107"/>
              <wp:effectExtent l="0" t="0" r="762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227" cy="1623189"/>
                      </a:xfrm>
                      <a:prstGeom prst="rect">
                        <a:avLst/>
                      </a:prstGeom>
                    </pic:spPr>
                  </pic:pic>
                </a:graphicData>
              </a:graphic>
            </wp:inline>
          </w:drawing>
        </w:r>
      </w:ins>
    </w:p>
    <w:p w14:paraId="7CF9E73D" w14:textId="05926584" w:rsidR="00DD1F1D" w:rsidRDefault="000E1495" w:rsidP="008E188A">
      <w:pPr>
        <w:rPr>
          <w:ins w:id="1043" w:author="Liam Coleman" w:date="2021-05-24T12:15:00Z"/>
        </w:rPr>
      </w:pPr>
      <w:ins w:id="1044" w:author="Liam Coleman" w:date="2021-05-24T12:15:00Z">
        <w:r>
          <w:t xml:space="preserve">The </w:t>
        </w:r>
        <w:proofErr w:type="spellStart"/>
        <w:r>
          <w:t>PasteBox</w:t>
        </w:r>
        <w:proofErr w:type="spellEnd"/>
        <w:r>
          <w:t xml:space="preserve"> form will appear</w:t>
        </w:r>
      </w:ins>
      <w:ins w:id="1045" w:author="Liam Coleman" w:date="2021-05-24T12:31:00Z">
        <w:r w:rsidR="00B4445A">
          <w:t xml:space="preserve"> (</w:t>
        </w:r>
        <w:r w:rsidR="00B4445A">
          <w:fldChar w:fldCharType="begin"/>
        </w:r>
        <w:r w:rsidR="00B4445A">
          <w:instrText xml:space="preserve"> REF _Ref72751900 \h </w:instrText>
        </w:r>
      </w:ins>
      <w:r w:rsidR="00B4445A">
        <w:fldChar w:fldCharType="separate"/>
      </w:r>
      <w:ins w:id="1046" w:author="Liam Coleman" w:date="2021-05-24T15:35:00Z">
        <w:r w:rsidR="007C311A">
          <w:t xml:space="preserve">Figure </w:t>
        </w:r>
        <w:r w:rsidR="007C311A">
          <w:rPr>
            <w:noProof/>
          </w:rPr>
          <w:t>4</w:t>
        </w:r>
        <w:r w:rsidR="007C311A">
          <w:t xml:space="preserve"> </w:t>
        </w:r>
        <w:proofErr w:type="spellStart"/>
        <w:r w:rsidR="007C311A">
          <w:t>PasteBox</w:t>
        </w:r>
        <w:proofErr w:type="spellEnd"/>
        <w:r w:rsidR="007C311A">
          <w:t xml:space="preserve"> Form</w:t>
        </w:r>
      </w:ins>
      <w:ins w:id="1047" w:author="Liam Coleman" w:date="2021-05-24T12:31:00Z">
        <w:r w:rsidR="00B4445A">
          <w:fldChar w:fldCharType="end"/>
        </w:r>
        <w:r w:rsidR="00B4445A">
          <w:t>)</w:t>
        </w:r>
      </w:ins>
      <w:ins w:id="1048" w:author="Liam Coleman" w:date="2021-05-24T12:15:00Z">
        <w:r>
          <w:t>,</w:t>
        </w:r>
      </w:ins>
    </w:p>
    <w:p w14:paraId="7AE114D5" w14:textId="77777777" w:rsidR="00EF43AD" w:rsidRDefault="00EF43AD" w:rsidP="008E188A">
      <w:pPr>
        <w:rPr>
          <w:ins w:id="1049" w:author="Liam Coleman" w:date="2021-05-24T12:16:00Z"/>
          <w:noProof/>
        </w:rPr>
      </w:pPr>
    </w:p>
    <w:p w14:paraId="4D98BA84" w14:textId="77777777" w:rsidR="00EF43AD" w:rsidRDefault="00EF43AD">
      <w:pPr>
        <w:keepNext/>
        <w:rPr>
          <w:ins w:id="1050" w:author="Liam Coleman" w:date="2021-05-24T12:16:00Z"/>
        </w:rPr>
        <w:pPrChange w:id="1051" w:author="Liam Coleman" w:date="2021-05-24T12:16:00Z">
          <w:pPr/>
        </w:pPrChange>
      </w:pPr>
      <w:ins w:id="1052" w:author="Liam Coleman" w:date="2021-05-24T12:16:00Z">
        <w:r>
          <w:rPr>
            <w:noProof/>
          </w:rPr>
          <w:lastRenderedPageBreak/>
          <w:drawing>
            <wp:inline distT="0" distB="0" distL="0" distR="0" wp14:anchorId="13D9E487" wp14:editId="6114DE10">
              <wp:extent cx="2036618" cy="2275840"/>
              <wp:effectExtent l="0" t="0" r="190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2266"/>
                      <a:stretch/>
                    </pic:blipFill>
                    <pic:spPr bwMode="auto">
                      <a:xfrm>
                        <a:off x="0" y="0"/>
                        <a:ext cx="2051081" cy="2292002"/>
                      </a:xfrm>
                      <a:prstGeom prst="rect">
                        <a:avLst/>
                      </a:prstGeom>
                      <a:ln>
                        <a:noFill/>
                      </a:ln>
                      <a:extLst>
                        <a:ext uri="{53640926-AAD7-44D8-BBD7-CCE9431645EC}">
                          <a14:shadowObscured xmlns:a14="http://schemas.microsoft.com/office/drawing/2010/main"/>
                        </a:ext>
                      </a:extLst>
                    </pic:spPr>
                  </pic:pic>
                </a:graphicData>
              </a:graphic>
            </wp:inline>
          </w:drawing>
        </w:r>
      </w:ins>
    </w:p>
    <w:p w14:paraId="3573F3FF" w14:textId="191AB9C2" w:rsidR="000E1495" w:rsidRDefault="00EF43AD" w:rsidP="00EF43AD">
      <w:pPr>
        <w:pStyle w:val="Caption"/>
        <w:rPr>
          <w:ins w:id="1053" w:author="Liam Coleman" w:date="2021-05-24T12:16:00Z"/>
        </w:rPr>
      </w:pPr>
      <w:bookmarkStart w:id="1054" w:name="_Ref72751900"/>
      <w:ins w:id="1055" w:author="Liam Coleman" w:date="2021-05-24T12:16:00Z">
        <w:r>
          <w:t xml:space="preserve">Figure </w:t>
        </w:r>
        <w:r>
          <w:fldChar w:fldCharType="begin"/>
        </w:r>
        <w:r>
          <w:instrText xml:space="preserve"> SEQ Figure \* ARABIC </w:instrText>
        </w:r>
      </w:ins>
      <w:r>
        <w:fldChar w:fldCharType="separate"/>
      </w:r>
      <w:ins w:id="1056" w:author="Liam Coleman" w:date="2021-07-07T15:08:00Z">
        <w:r w:rsidR="00425F3D">
          <w:rPr>
            <w:noProof/>
          </w:rPr>
          <w:t>4</w:t>
        </w:r>
      </w:ins>
      <w:ins w:id="1057" w:author="Liam Coleman" w:date="2021-05-24T12:16:00Z">
        <w:r>
          <w:fldChar w:fldCharType="end"/>
        </w:r>
        <w:r>
          <w:t xml:space="preserve"> </w:t>
        </w:r>
        <w:proofErr w:type="spellStart"/>
        <w:r>
          <w:t>PasteBox</w:t>
        </w:r>
        <w:proofErr w:type="spellEnd"/>
        <w:r>
          <w:t xml:space="preserve"> Form</w:t>
        </w:r>
        <w:bookmarkEnd w:id="1054"/>
      </w:ins>
    </w:p>
    <w:p w14:paraId="3F6224BA" w14:textId="3C3D3260" w:rsidR="00EF43AD" w:rsidRDefault="00196B27" w:rsidP="00EF43AD">
      <w:pPr>
        <w:rPr>
          <w:ins w:id="1058" w:author="Liam Coleman" w:date="2021-05-24T12:18:00Z"/>
        </w:rPr>
      </w:pPr>
      <w:ins w:id="1059" w:author="Liam Coleman" w:date="2021-05-24T12:16:00Z">
        <w:r>
          <w:t>A reminder is display</w:t>
        </w:r>
      </w:ins>
      <w:ins w:id="1060" w:author="Liam Coleman" w:date="2021-05-24T12:31:00Z">
        <w:r w:rsidR="002A184E">
          <w:t>ed</w:t>
        </w:r>
      </w:ins>
      <w:ins w:id="1061" w:author="Liam Coleman" w:date="2021-05-24T12:16:00Z">
        <w:r>
          <w:t xml:space="preserve"> at the top of the </w:t>
        </w:r>
      </w:ins>
      <w:ins w:id="1062" w:author="Liam Coleman" w:date="2021-05-24T12:17:00Z">
        <w:r>
          <w:t>form, this is important, as it reminds the user</w:t>
        </w:r>
        <w:r w:rsidR="00BD1C44">
          <w:t xml:space="preserve"> to check the </w:t>
        </w:r>
      </w:ins>
      <w:ins w:id="1063" w:author="Liam Coleman" w:date="2021-05-24T12:31:00Z">
        <w:r w:rsidR="002A184E">
          <w:t>‘</w:t>
        </w:r>
      </w:ins>
      <w:ins w:id="1064" w:author="Liam Coleman" w:date="2021-05-24T12:17:00Z">
        <w:r w:rsidR="00BD1C44">
          <w:t xml:space="preserve">show with </w:t>
        </w:r>
        <w:proofErr w:type="spellStart"/>
        <w:r w:rsidR="00BD1C44">
          <w:t>barcodes</w:t>
        </w:r>
      </w:ins>
      <w:ins w:id="1065" w:author="Liam Coleman" w:date="2021-05-24T12:31:00Z">
        <w:r w:rsidR="002A184E">
          <w:t>’</w:t>
        </w:r>
      </w:ins>
      <w:proofErr w:type="spellEnd"/>
      <w:ins w:id="1066" w:author="Liam Coleman" w:date="2021-05-24T12:17:00Z">
        <w:r w:rsidR="00BD1C44">
          <w:t xml:space="preserve"> box when extracting the receipt from </w:t>
        </w:r>
      </w:ins>
      <w:proofErr w:type="spellStart"/>
      <w:ins w:id="1067" w:author="Liam Coleman" w:date="2021-05-24T12:18:00Z">
        <w:r w:rsidR="005122FF">
          <w:t>WinRetail</w:t>
        </w:r>
      </w:ins>
      <w:proofErr w:type="spellEnd"/>
      <w:ins w:id="1068" w:author="Liam Coleman" w:date="2021-05-24T12:17:00Z">
        <w:r w:rsidR="00BD1C44">
          <w:t xml:space="preserve"> journals</w:t>
        </w:r>
      </w:ins>
      <w:ins w:id="1069" w:author="Liam Coleman" w:date="2021-05-24T12:32:00Z">
        <w:r w:rsidR="002A184E">
          <w:t xml:space="preserve"> (</w:t>
        </w:r>
        <w:r w:rsidR="002A184E">
          <w:fldChar w:fldCharType="begin"/>
        </w:r>
        <w:r w:rsidR="002A184E">
          <w:instrText xml:space="preserve"> REF _Ref72751967 \h </w:instrText>
        </w:r>
      </w:ins>
      <w:r w:rsidR="002A184E">
        <w:fldChar w:fldCharType="separate"/>
      </w:r>
      <w:ins w:id="1070" w:author="Liam Coleman" w:date="2021-05-24T15:35:00Z">
        <w:r w:rsidR="007C311A">
          <w:t xml:space="preserve">Figure </w:t>
        </w:r>
        <w:r w:rsidR="007C311A">
          <w:rPr>
            <w:noProof/>
          </w:rPr>
          <w:t>5</w:t>
        </w:r>
        <w:r w:rsidR="007C311A">
          <w:t xml:space="preserve"> Show with Barcodes Checkbox</w:t>
        </w:r>
      </w:ins>
      <w:ins w:id="1071" w:author="Liam Coleman" w:date="2021-05-24T12:32:00Z">
        <w:r w:rsidR="002A184E">
          <w:fldChar w:fldCharType="end"/>
        </w:r>
        <w:r w:rsidR="002A184E">
          <w:t xml:space="preserve"> )</w:t>
        </w:r>
      </w:ins>
      <w:ins w:id="1072" w:author="Liam Coleman" w:date="2021-05-24T12:18:00Z">
        <w:r w:rsidR="005122FF">
          <w:t>. NB: The utility needs these barcodes to work.</w:t>
        </w:r>
      </w:ins>
    </w:p>
    <w:p w14:paraId="59041FCE" w14:textId="77777777" w:rsidR="002A184E" w:rsidRDefault="005122FF">
      <w:pPr>
        <w:keepNext/>
        <w:rPr>
          <w:ins w:id="1073" w:author="Liam Coleman" w:date="2021-05-24T12:32:00Z"/>
        </w:rPr>
        <w:pPrChange w:id="1074" w:author="Liam Coleman" w:date="2021-05-24T12:32:00Z">
          <w:pPr/>
        </w:pPrChange>
      </w:pPr>
      <w:ins w:id="1075" w:author="Liam Coleman" w:date="2021-05-24T12:18:00Z">
        <w:r>
          <w:rPr>
            <w:noProof/>
          </w:rPr>
          <w:drawing>
            <wp:inline distT="0" distB="0" distL="0" distR="0" wp14:anchorId="6484ACC3" wp14:editId="6A8EF177">
              <wp:extent cx="3473532" cy="1444290"/>
              <wp:effectExtent l="0" t="0" r="0"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3438" cy="1448409"/>
                      </a:xfrm>
                      <a:prstGeom prst="rect">
                        <a:avLst/>
                      </a:prstGeom>
                    </pic:spPr>
                  </pic:pic>
                </a:graphicData>
              </a:graphic>
            </wp:inline>
          </w:drawing>
        </w:r>
      </w:ins>
    </w:p>
    <w:p w14:paraId="0F64881F" w14:textId="18FBE465" w:rsidR="005122FF" w:rsidRPr="00EF43AD" w:rsidRDefault="002A184E">
      <w:pPr>
        <w:pStyle w:val="Caption"/>
        <w:rPr>
          <w:ins w:id="1076" w:author="Liam Coleman" w:date="2021-05-24T12:12:00Z"/>
        </w:rPr>
      </w:pPr>
      <w:bookmarkStart w:id="1077" w:name="_Ref72751967"/>
      <w:ins w:id="1078" w:author="Liam Coleman" w:date="2021-05-24T12:32:00Z">
        <w:r>
          <w:t xml:space="preserve">Figure </w:t>
        </w:r>
        <w:r>
          <w:fldChar w:fldCharType="begin"/>
        </w:r>
        <w:r>
          <w:instrText xml:space="preserve"> SEQ Figure \* ARABIC </w:instrText>
        </w:r>
      </w:ins>
      <w:r>
        <w:fldChar w:fldCharType="separate"/>
      </w:r>
      <w:ins w:id="1079" w:author="Liam Coleman" w:date="2021-07-07T15:08:00Z">
        <w:r w:rsidR="00425F3D">
          <w:rPr>
            <w:noProof/>
          </w:rPr>
          <w:t>5</w:t>
        </w:r>
      </w:ins>
      <w:ins w:id="1080" w:author="Liam Coleman" w:date="2021-05-24T12:32:00Z">
        <w:r>
          <w:fldChar w:fldCharType="end"/>
        </w:r>
        <w:r>
          <w:t xml:space="preserve"> Show with Barcodes Checkbox</w:t>
        </w:r>
      </w:ins>
      <w:bookmarkEnd w:id="1077"/>
    </w:p>
    <w:p w14:paraId="52A165D0" w14:textId="57D2D790" w:rsidR="005A1BDE" w:rsidRDefault="00C330E0" w:rsidP="005A1BDE">
      <w:pPr>
        <w:rPr>
          <w:ins w:id="1081" w:author="Liam Coleman" w:date="2021-05-24T12:19:00Z"/>
        </w:rPr>
      </w:pPr>
      <w:ins w:id="1082" w:author="Liam Coleman" w:date="2021-05-24T12:19:00Z">
        <w:r>
          <w:t xml:space="preserve">Once the user has copied all the info from the receipt in </w:t>
        </w:r>
      </w:ins>
      <w:proofErr w:type="spellStart"/>
      <w:ins w:id="1083" w:author="Liam Coleman" w:date="2021-05-24T12:20:00Z">
        <w:r w:rsidR="002D7FEC">
          <w:t>WinRetail</w:t>
        </w:r>
      </w:ins>
      <w:proofErr w:type="spellEnd"/>
      <w:ins w:id="1084" w:author="Liam Coleman" w:date="2021-05-24T12:19:00Z">
        <w:r>
          <w:t xml:space="preserve">, </w:t>
        </w:r>
      </w:ins>
      <w:ins w:id="1085" w:author="Liam Coleman" w:date="2021-05-24T12:21:00Z">
        <w:r w:rsidR="00385006">
          <w:t>they</w:t>
        </w:r>
      </w:ins>
    </w:p>
    <w:p w14:paraId="46487881" w14:textId="16AF2FFB" w:rsidR="00C330E0" w:rsidRDefault="00C330E0" w:rsidP="005A1BDE">
      <w:pPr>
        <w:rPr>
          <w:ins w:id="1086" w:author="Liam Coleman" w:date="2021-05-24T12:20:00Z"/>
        </w:rPr>
      </w:pPr>
      <w:ins w:id="1087" w:author="Liam Coleman" w:date="2021-05-24T12:19:00Z">
        <w:r>
          <w:t xml:space="preserve">Paste it </w:t>
        </w:r>
      </w:ins>
      <w:ins w:id="1088" w:author="Liam Coleman" w:date="2021-05-24T12:21:00Z">
        <w:r w:rsidR="00385006">
          <w:t>into</w:t>
        </w:r>
      </w:ins>
      <w:ins w:id="1089" w:author="Liam Coleman" w:date="2021-05-24T12:19:00Z">
        <w:r w:rsidR="002D7FEC">
          <w:t xml:space="preserve"> the </w:t>
        </w:r>
      </w:ins>
      <w:ins w:id="1090" w:author="Liam Coleman" w:date="2021-05-24T12:20:00Z">
        <w:r w:rsidR="002D7FEC">
          <w:t>past box</w:t>
        </w:r>
      </w:ins>
      <w:ins w:id="1091" w:author="Liam Coleman" w:date="2021-05-24T12:19:00Z">
        <w:r w:rsidR="002D7FEC">
          <w:t xml:space="preserve"> by clicking on it and pressing Control +V </w:t>
        </w:r>
      </w:ins>
      <w:ins w:id="1092" w:author="Liam Coleman" w:date="2021-05-24T12:20:00Z">
        <w:r w:rsidR="002D7FEC">
          <w:t>on the keyboard.</w:t>
        </w:r>
      </w:ins>
      <w:ins w:id="1093" w:author="Liam Coleman" w:date="2021-05-24T12:29:00Z">
        <w:r w:rsidR="004336EA">
          <w:t xml:space="preserve"> Note: More than one rec</w:t>
        </w:r>
        <w:r w:rsidR="00E94178">
          <w:t>eipt can be pasted in.</w:t>
        </w:r>
      </w:ins>
    </w:p>
    <w:p w14:paraId="49480B2E" w14:textId="1D13E1F7" w:rsidR="002D7FEC" w:rsidRPr="005A1BDE" w:rsidRDefault="00CF2BB6">
      <w:pPr>
        <w:rPr>
          <w:ins w:id="1094" w:author="Liam Coleman" w:date="2021-05-24T12:11:00Z"/>
          <w:rPrChange w:id="1095" w:author="Liam Coleman" w:date="2021-05-24T12:12:00Z">
            <w:rPr>
              <w:ins w:id="1096" w:author="Liam Coleman" w:date="2021-05-24T12:11:00Z"/>
              <w:lang w:val="en-GB"/>
            </w:rPr>
          </w:rPrChange>
        </w:rPr>
      </w:pPr>
      <w:ins w:id="1097" w:author="Liam Coleman" w:date="2021-05-24T12:21:00Z">
        <w:r>
          <w:rPr>
            <w:noProof/>
          </w:rPr>
          <mc:AlternateContent>
            <mc:Choice Requires="wps">
              <w:drawing>
                <wp:anchor distT="0" distB="0" distL="114300" distR="114300" simplePos="0" relativeHeight="251713536" behindDoc="0" locked="0" layoutInCell="1" allowOverlap="1" wp14:anchorId="1ED08F8F" wp14:editId="1169BABB">
                  <wp:simplePos x="0" y="0"/>
                  <wp:positionH relativeFrom="column">
                    <wp:posOffset>976444</wp:posOffset>
                  </wp:positionH>
                  <wp:positionV relativeFrom="paragraph">
                    <wp:posOffset>988439</wp:posOffset>
                  </wp:positionV>
                  <wp:extent cx="1642065" cy="201881"/>
                  <wp:effectExtent l="19050" t="76200" r="15875" b="27305"/>
                  <wp:wrapNone/>
                  <wp:docPr id="590" name="Arrow: Right 590"/>
                  <wp:cNvGraphicFramePr/>
                  <a:graphic xmlns:a="http://schemas.openxmlformats.org/drawingml/2006/main">
                    <a:graphicData uri="http://schemas.microsoft.com/office/word/2010/wordprocessingShape">
                      <wps:wsp>
                        <wps:cNvSpPr/>
                        <wps:spPr>
                          <a:xfrm rot="11054775">
                            <a:off x="0" y="0"/>
                            <a:ext cx="1642065" cy="20188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334CFB" id="Arrow: Right 590" o:spid="_x0000_s1026" type="#_x0000_t13" style="position:absolute;margin-left:76.9pt;margin-top:77.85pt;width:129.3pt;height:15.9pt;rotation:-11518198fd;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" adj="20272" fillcolor="red" strokecolor="red" strokeweight="1.25pt"/>
              </w:pict>
            </mc:Fallback>
          </mc:AlternateContent>
        </w:r>
        <w:r w:rsidR="00385006">
          <w:rPr>
            <w:noProof/>
          </w:rPr>
          <w:drawing>
            <wp:inline distT="0" distB="0" distL="0" distR="0" wp14:anchorId="754A96C9" wp14:editId="40B820D7">
              <wp:extent cx="2991823" cy="2190998"/>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6448" cy="2201708"/>
                      </a:xfrm>
                      <a:prstGeom prst="rect">
                        <a:avLst/>
                      </a:prstGeom>
                    </pic:spPr>
                  </pic:pic>
                </a:graphicData>
              </a:graphic>
            </wp:inline>
          </w:drawing>
        </w:r>
      </w:ins>
    </w:p>
    <w:p w14:paraId="4CD31F18" w14:textId="0E145D0F" w:rsidR="005A1BDE" w:rsidRDefault="00265594" w:rsidP="00C3133D">
      <w:pPr>
        <w:rPr>
          <w:ins w:id="1098" w:author="Liam Coleman" w:date="2021-05-24T12:24:00Z"/>
          <w:lang w:val="en-GB"/>
        </w:rPr>
      </w:pPr>
      <w:ins w:id="1099" w:author="Liam Coleman" w:date="2021-05-24T12:22:00Z">
        <w:r>
          <w:rPr>
            <w:lang w:val="en-GB"/>
          </w:rPr>
          <w:t>If they have made a mistake and want to start again, they click Exit,</w:t>
        </w:r>
      </w:ins>
    </w:p>
    <w:p w14:paraId="3E42B6FB" w14:textId="6A372235" w:rsidR="009B268F" w:rsidRDefault="001D0DB4" w:rsidP="00C3133D">
      <w:pPr>
        <w:rPr>
          <w:ins w:id="1100" w:author="Liam Coleman" w:date="2021-05-24T12:22:00Z"/>
          <w:lang w:val="en-GB"/>
        </w:rPr>
      </w:pPr>
      <w:ins w:id="1101" w:author="Liam Coleman" w:date="2021-05-24T12:24:00Z">
        <w:r>
          <w:rPr>
            <w:noProof/>
          </w:rPr>
          <w:lastRenderedPageBreak/>
          <w:drawing>
            <wp:inline distT="0" distB="0" distL="0" distR="0" wp14:anchorId="60283367" wp14:editId="0148E2B2">
              <wp:extent cx="1381125" cy="1743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81125" cy="1743075"/>
                      </a:xfrm>
                      <a:prstGeom prst="rect">
                        <a:avLst/>
                      </a:prstGeom>
                    </pic:spPr>
                  </pic:pic>
                </a:graphicData>
              </a:graphic>
            </wp:inline>
          </w:drawing>
        </w:r>
      </w:ins>
    </w:p>
    <w:p w14:paraId="32A3BB13" w14:textId="540C925D" w:rsidR="00265594" w:rsidRDefault="00D86BB3" w:rsidP="00C3133D">
      <w:pPr>
        <w:rPr>
          <w:ins w:id="1102" w:author="Liam Coleman" w:date="2021-05-24T12:23:00Z"/>
          <w:lang w:val="en-GB"/>
        </w:rPr>
      </w:pPr>
      <w:ins w:id="1103" w:author="Liam Coleman" w:date="2021-05-24T12:23:00Z">
        <w:r>
          <w:rPr>
            <w:lang w:val="en-GB"/>
          </w:rPr>
          <w:t>A message box will appear,</w:t>
        </w:r>
      </w:ins>
    </w:p>
    <w:p w14:paraId="6C5E98F1" w14:textId="77777777" w:rsidR="009B268F" w:rsidRDefault="009B268F" w:rsidP="00C3133D">
      <w:pPr>
        <w:rPr>
          <w:ins w:id="1104" w:author="Liam Coleman" w:date="2021-05-24T12:24:00Z"/>
          <w:noProof/>
        </w:rPr>
      </w:pPr>
    </w:p>
    <w:p w14:paraId="5BF2D64E" w14:textId="77777777" w:rsidR="009B268F" w:rsidRDefault="009B268F" w:rsidP="00C3133D">
      <w:pPr>
        <w:rPr>
          <w:ins w:id="1105" w:author="Liam Coleman" w:date="2021-05-24T12:24:00Z"/>
          <w:noProof/>
        </w:rPr>
      </w:pPr>
    </w:p>
    <w:p w14:paraId="77753BDE" w14:textId="02E66665" w:rsidR="00D86BB3" w:rsidRDefault="009B268F" w:rsidP="00C3133D">
      <w:pPr>
        <w:rPr>
          <w:ins w:id="1106" w:author="Liam Coleman" w:date="2021-05-24T12:23:00Z"/>
          <w:lang w:val="en-GB"/>
        </w:rPr>
      </w:pPr>
      <w:ins w:id="1107" w:author="Liam Coleman" w:date="2021-05-24T12:23:00Z">
        <w:r>
          <w:rPr>
            <w:noProof/>
          </w:rPr>
          <w:drawing>
            <wp:inline distT="0" distB="0" distL="0" distR="0" wp14:anchorId="49ECCF7C" wp14:editId="0002B500">
              <wp:extent cx="2267585" cy="134191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37" t="5455" r="4934" b="6428"/>
                      <a:stretch/>
                    </pic:blipFill>
                    <pic:spPr bwMode="auto">
                      <a:xfrm>
                        <a:off x="0" y="0"/>
                        <a:ext cx="2269271" cy="1342909"/>
                      </a:xfrm>
                      <a:prstGeom prst="rect">
                        <a:avLst/>
                      </a:prstGeom>
                      <a:ln>
                        <a:noFill/>
                      </a:ln>
                      <a:extLst>
                        <a:ext uri="{53640926-AAD7-44D8-BBD7-CCE9431645EC}">
                          <a14:shadowObscured xmlns:a14="http://schemas.microsoft.com/office/drawing/2010/main"/>
                        </a:ext>
                      </a:extLst>
                    </pic:spPr>
                  </pic:pic>
                </a:graphicData>
              </a:graphic>
            </wp:inline>
          </w:drawing>
        </w:r>
      </w:ins>
    </w:p>
    <w:p w14:paraId="434914F9" w14:textId="3491F2C2" w:rsidR="009B268F" w:rsidRDefault="009B268F" w:rsidP="00C3133D">
      <w:pPr>
        <w:rPr>
          <w:ins w:id="1108" w:author="Liam Coleman" w:date="2021-05-24T12:25:00Z"/>
          <w:lang w:val="en-GB"/>
        </w:rPr>
      </w:pPr>
      <w:ins w:id="1109" w:author="Liam Coleman" w:date="2021-05-24T12:23:00Z">
        <w:r>
          <w:rPr>
            <w:lang w:val="en-GB"/>
          </w:rPr>
          <w:t xml:space="preserve">If they click ok it will exit the </w:t>
        </w:r>
      </w:ins>
      <w:proofErr w:type="spellStart"/>
      <w:ins w:id="1110" w:author="Liam Coleman" w:date="2021-05-24T12:33:00Z">
        <w:r w:rsidR="00EE1884">
          <w:rPr>
            <w:lang w:val="en-GB"/>
          </w:rPr>
          <w:t>PasteBox</w:t>
        </w:r>
        <w:proofErr w:type="spellEnd"/>
        <w:r w:rsidR="00EE1884">
          <w:rPr>
            <w:lang w:val="en-GB"/>
          </w:rPr>
          <w:t xml:space="preserve"> form</w:t>
        </w:r>
      </w:ins>
      <w:ins w:id="1111" w:author="Liam Coleman" w:date="2021-05-24T12:23:00Z">
        <w:r>
          <w:rPr>
            <w:lang w:val="en-GB"/>
          </w:rPr>
          <w:t>, r</w:t>
        </w:r>
      </w:ins>
      <w:ins w:id="1112" w:author="Liam Coleman" w:date="2021-05-24T12:24:00Z">
        <w:r>
          <w:rPr>
            <w:lang w:val="en-GB"/>
          </w:rPr>
          <w:t>eturn to the main GUI, and the grid will not be populated.</w:t>
        </w:r>
      </w:ins>
    </w:p>
    <w:p w14:paraId="3217A391" w14:textId="65A95BAA" w:rsidR="001D0DB4" w:rsidRDefault="00EE1884" w:rsidP="00C3133D">
      <w:pPr>
        <w:rPr>
          <w:ins w:id="1113" w:author="Liam Coleman" w:date="2021-05-24T12:25:00Z"/>
          <w:lang w:val="en-GB"/>
        </w:rPr>
      </w:pPr>
      <w:ins w:id="1114" w:author="Liam Coleman" w:date="2021-05-24T12:33:00Z">
        <w:r>
          <w:rPr>
            <w:noProof/>
          </w:rPr>
          <mc:AlternateContent>
            <mc:Choice Requires="wps">
              <w:drawing>
                <wp:anchor distT="0" distB="0" distL="114300" distR="114300" simplePos="0" relativeHeight="251717632" behindDoc="0" locked="0" layoutInCell="1" allowOverlap="1" wp14:anchorId="6DA5D9FE" wp14:editId="26F3FABB">
                  <wp:simplePos x="0" y="0"/>
                  <wp:positionH relativeFrom="column">
                    <wp:posOffset>2023935</wp:posOffset>
                  </wp:positionH>
                  <wp:positionV relativeFrom="paragraph">
                    <wp:posOffset>866429</wp:posOffset>
                  </wp:positionV>
                  <wp:extent cx="1775361" cy="195943"/>
                  <wp:effectExtent l="0" t="323850" r="0" b="318770"/>
                  <wp:wrapNone/>
                  <wp:docPr id="598" name="Arrow: Right 598"/>
                  <wp:cNvGraphicFramePr/>
                  <a:graphic xmlns:a="http://schemas.openxmlformats.org/drawingml/2006/main">
                    <a:graphicData uri="http://schemas.microsoft.com/office/word/2010/wordprocessingShape">
                      <wps:wsp>
                        <wps:cNvSpPr/>
                        <wps:spPr>
                          <a:xfrm rot="12166911">
                            <a:off x="0" y="0"/>
                            <a:ext cx="1775361" cy="19594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51642E" id="Arrow: Right 598" o:spid="_x0000_s1026" type="#_x0000_t13" style="position:absolute;margin-left:159.35pt;margin-top:68.2pt;width:139.8pt;height:15.45pt;rotation:-10303449fd;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" adj="20408" fillcolor="red" strokecolor="red" strokeweight="1.25pt"/>
              </w:pict>
            </mc:Fallback>
          </mc:AlternateContent>
        </w:r>
      </w:ins>
      <w:ins w:id="1115" w:author="Liam Coleman" w:date="2021-05-24T12:25:00Z">
        <w:r w:rsidR="001D0DB4">
          <w:rPr>
            <w:noProof/>
          </w:rPr>
          <w:drawing>
            <wp:inline distT="0" distB="0" distL="0" distR="0" wp14:anchorId="2FFE0E4C" wp14:editId="4070428A">
              <wp:extent cx="5731510" cy="1383030"/>
              <wp:effectExtent l="0" t="0" r="254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83030"/>
                      </a:xfrm>
                      <a:prstGeom prst="rect">
                        <a:avLst/>
                      </a:prstGeom>
                    </pic:spPr>
                  </pic:pic>
                </a:graphicData>
              </a:graphic>
            </wp:inline>
          </w:drawing>
        </w:r>
      </w:ins>
    </w:p>
    <w:p w14:paraId="40524993" w14:textId="7761B85F" w:rsidR="00D17F65" w:rsidRDefault="00D17F65" w:rsidP="00C3133D">
      <w:pPr>
        <w:rPr>
          <w:ins w:id="1116" w:author="Liam Coleman" w:date="2021-05-24T12:25:00Z"/>
          <w:lang w:val="en-GB"/>
        </w:rPr>
      </w:pPr>
    </w:p>
    <w:p w14:paraId="5C57824E" w14:textId="209C55F0" w:rsidR="00D17F65" w:rsidRDefault="00D17F65" w:rsidP="00C3133D">
      <w:pPr>
        <w:rPr>
          <w:ins w:id="1117" w:author="Liam Coleman" w:date="2021-05-24T12:26:00Z"/>
          <w:lang w:val="en-GB"/>
        </w:rPr>
      </w:pPr>
      <w:ins w:id="1118" w:author="Liam Coleman" w:date="2021-05-24T12:25:00Z">
        <w:r>
          <w:rPr>
            <w:lang w:val="en-GB"/>
          </w:rPr>
          <w:t xml:space="preserve">However, if the user populates the </w:t>
        </w:r>
      </w:ins>
      <w:proofErr w:type="spellStart"/>
      <w:ins w:id="1119" w:author="Liam Coleman" w:date="2021-05-24T12:27:00Z">
        <w:r w:rsidR="00177A57">
          <w:rPr>
            <w:lang w:val="en-GB"/>
          </w:rPr>
          <w:t>PasteBox</w:t>
        </w:r>
      </w:ins>
      <w:proofErr w:type="spellEnd"/>
      <w:ins w:id="1120" w:author="Liam Coleman" w:date="2021-05-24T12:26:00Z">
        <w:r>
          <w:rPr>
            <w:lang w:val="en-GB"/>
          </w:rPr>
          <w:t xml:space="preserve"> and clicks ok</w:t>
        </w:r>
        <w:r w:rsidR="00177A57">
          <w:rPr>
            <w:lang w:val="en-GB"/>
          </w:rPr>
          <w:t>,</w:t>
        </w:r>
      </w:ins>
    </w:p>
    <w:p w14:paraId="5CCE803C" w14:textId="0068D511" w:rsidR="00177A57" w:rsidRDefault="00177A57" w:rsidP="00C3133D">
      <w:pPr>
        <w:rPr>
          <w:ins w:id="1121" w:author="Liam Coleman" w:date="2021-05-24T12:10:00Z"/>
          <w:lang w:val="en-GB"/>
        </w:rPr>
      </w:pPr>
      <w:ins w:id="1122" w:author="Liam Coleman" w:date="2021-05-24T12:26:00Z">
        <w:r>
          <w:rPr>
            <w:noProof/>
          </w:rPr>
          <mc:AlternateContent>
            <mc:Choice Requires="wps">
              <w:drawing>
                <wp:anchor distT="0" distB="0" distL="114300" distR="114300" simplePos="0" relativeHeight="251715584" behindDoc="0" locked="0" layoutInCell="1" allowOverlap="1" wp14:anchorId="59244C37" wp14:editId="607A7637">
                  <wp:simplePos x="0" y="0"/>
                  <wp:positionH relativeFrom="column">
                    <wp:posOffset>2202402</wp:posOffset>
                  </wp:positionH>
                  <wp:positionV relativeFrom="paragraph">
                    <wp:posOffset>350256</wp:posOffset>
                  </wp:positionV>
                  <wp:extent cx="1775361" cy="195943"/>
                  <wp:effectExtent l="19050" t="19050" r="15875" b="33020"/>
                  <wp:wrapNone/>
                  <wp:docPr id="595" name="Arrow: Right 595"/>
                  <wp:cNvGraphicFramePr/>
                  <a:graphic xmlns:a="http://schemas.openxmlformats.org/drawingml/2006/main">
                    <a:graphicData uri="http://schemas.microsoft.com/office/word/2010/wordprocessingShape">
                      <wps:wsp>
                        <wps:cNvSpPr/>
                        <wps:spPr>
                          <a:xfrm rot="10800000">
                            <a:off x="0" y="0"/>
                            <a:ext cx="1775361" cy="19594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C65604" id="Arrow: Right 595" o:spid="_x0000_s1026" type="#_x0000_t13" style="position:absolute;margin-left:173.4pt;margin-top:27.6pt;width:139.8pt;height:15.45pt;rotation:180;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" adj="20408" fillcolor="red" strokecolor="red" strokeweight="1.25pt"/>
              </w:pict>
            </mc:Fallback>
          </mc:AlternateContent>
        </w:r>
        <w:r>
          <w:rPr>
            <w:noProof/>
          </w:rPr>
          <w:drawing>
            <wp:inline distT="0" distB="0" distL="0" distR="0" wp14:anchorId="7F18BA4F" wp14:editId="478E4639">
              <wp:extent cx="2464381" cy="2339439"/>
              <wp:effectExtent l="0" t="0" r="0" b="381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6694" cy="2351128"/>
                      </a:xfrm>
                      <a:prstGeom prst="rect">
                        <a:avLst/>
                      </a:prstGeom>
                    </pic:spPr>
                  </pic:pic>
                </a:graphicData>
              </a:graphic>
            </wp:inline>
          </w:drawing>
        </w:r>
      </w:ins>
    </w:p>
    <w:p w14:paraId="17090F3C" w14:textId="6A1FECB6" w:rsidR="00C3133D" w:rsidRDefault="004D6E7D" w:rsidP="00C3133D">
      <w:pPr>
        <w:rPr>
          <w:ins w:id="1123" w:author="Liam Coleman" w:date="2021-05-24T12:27:00Z"/>
          <w:lang w:val="en-GB"/>
        </w:rPr>
      </w:pPr>
      <w:ins w:id="1124" w:author="Liam Coleman" w:date="2021-05-24T12:27:00Z">
        <w:r>
          <w:rPr>
            <w:lang w:val="en-GB"/>
          </w:rPr>
          <w:t>A message will appear,</w:t>
        </w:r>
      </w:ins>
    </w:p>
    <w:p w14:paraId="65C8DF67" w14:textId="55C7F645" w:rsidR="004D6E7D" w:rsidRDefault="004D6E7D" w:rsidP="00C3133D">
      <w:pPr>
        <w:rPr>
          <w:ins w:id="1125" w:author="Liam Coleman" w:date="2021-05-24T12:27:00Z"/>
          <w:lang w:val="en-GB"/>
        </w:rPr>
      </w:pPr>
      <w:ins w:id="1126" w:author="Liam Coleman" w:date="2021-05-24T12:27:00Z">
        <w:r>
          <w:rPr>
            <w:noProof/>
          </w:rPr>
          <w:lastRenderedPageBreak/>
          <w:drawing>
            <wp:inline distT="0" distB="0" distL="0" distR="0" wp14:anchorId="0D96B0EB" wp14:editId="733FA7A1">
              <wp:extent cx="2009775" cy="1533525"/>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5" cy="1533525"/>
                      </a:xfrm>
                      <a:prstGeom prst="rect">
                        <a:avLst/>
                      </a:prstGeom>
                    </pic:spPr>
                  </pic:pic>
                </a:graphicData>
              </a:graphic>
            </wp:inline>
          </w:drawing>
        </w:r>
      </w:ins>
    </w:p>
    <w:p w14:paraId="0AD6B23F" w14:textId="7581CA94" w:rsidR="007F7B2C" w:rsidRDefault="007F7B2C" w:rsidP="00C3133D">
      <w:pPr>
        <w:rPr>
          <w:ins w:id="1127" w:author="Liam Coleman" w:date="2021-05-24T12:28:00Z"/>
          <w:lang w:val="en-GB"/>
        </w:rPr>
      </w:pPr>
      <w:ins w:id="1128" w:author="Liam Coleman" w:date="2021-05-24T12:28:00Z">
        <w:r>
          <w:rPr>
            <w:lang w:val="en-GB"/>
          </w:rPr>
          <w:t xml:space="preserve">The </w:t>
        </w:r>
        <w:proofErr w:type="spellStart"/>
        <w:r>
          <w:rPr>
            <w:lang w:val="en-GB"/>
          </w:rPr>
          <w:t>PasteBox</w:t>
        </w:r>
        <w:proofErr w:type="spellEnd"/>
        <w:r>
          <w:rPr>
            <w:lang w:val="en-GB"/>
          </w:rPr>
          <w:t xml:space="preserve"> form will close, And</w:t>
        </w:r>
      </w:ins>
      <w:ins w:id="1129" w:author="Liam Coleman" w:date="2021-05-24T12:27:00Z">
        <w:r>
          <w:rPr>
            <w:lang w:val="en-GB"/>
          </w:rPr>
          <w:t xml:space="preserve"> the grid will populate </w:t>
        </w:r>
      </w:ins>
      <w:ins w:id="1130" w:author="Liam Coleman" w:date="2021-05-24T12:28:00Z">
        <w:r>
          <w:rPr>
            <w:lang w:val="en-GB"/>
          </w:rPr>
          <w:t>in the main GUI.</w:t>
        </w:r>
      </w:ins>
    </w:p>
    <w:p w14:paraId="0F457A2B" w14:textId="0E17ACFD" w:rsidR="004336EA" w:rsidRDefault="0007750C" w:rsidP="00C3133D">
      <w:pPr>
        <w:rPr>
          <w:ins w:id="1131" w:author="Liam Coleman" w:date="2021-05-24T12:28:00Z"/>
          <w:lang w:val="en-GB"/>
        </w:rPr>
      </w:pPr>
      <w:ins w:id="1132" w:author="Liam Coleman" w:date="2021-05-24T12:34:00Z">
        <w:r>
          <w:rPr>
            <w:noProof/>
          </w:rPr>
          <mc:AlternateContent>
            <mc:Choice Requires="wps">
              <w:drawing>
                <wp:anchor distT="0" distB="0" distL="114300" distR="114300" simplePos="0" relativeHeight="251719680" behindDoc="0" locked="0" layoutInCell="1" allowOverlap="1" wp14:anchorId="3D543110" wp14:editId="5237A9A9">
                  <wp:simplePos x="0" y="0"/>
                  <wp:positionH relativeFrom="column">
                    <wp:posOffset>1840461</wp:posOffset>
                  </wp:positionH>
                  <wp:positionV relativeFrom="paragraph">
                    <wp:posOffset>1135430</wp:posOffset>
                  </wp:positionV>
                  <wp:extent cx="1163782" cy="219208"/>
                  <wp:effectExtent l="0" t="152400" r="17780" b="123825"/>
                  <wp:wrapNone/>
                  <wp:docPr id="600" name="Arrow: Right 600"/>
                  <wp:cNvGraphicFramePr/>
                  <a:graphic xmlns:a="http://schemas.openxmlformats.org/drawingml/2006/main">
                    <a:graphicData uri="http://schemas.microsoft.com/office/word/2010/wordprocessingShape">
                      <wps:wsp>
                        <wps:cNvSpPr/>
                        <wps:spPr>
                          <a:xfrm rot="11803175">
                            <a:off x="0" y="0"/>
                            <a:ext cx="1163782" cy="21920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901F2F" id="Arrow: Right 600" o:spid="_x0000_s1026" type="#_x0000_t13" style="position:absolute;margin-left:144.9pt;margin-top:89.4pt;width:91.65pt;height:17.25pt;rotation:-10700745fd;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" adj="19566" fillcolor="red" strokecolor="red" strokeweight="1.25pt"/>
              </w:pict>
            </mc:Fallback>
          </mc:AlternateContent>
        </w:r>
      </w:ins>
      <w:ins w:id="1133" w:author="Liam Coleman" w:date="2021-05-24T12:28:00Z">
        <w:r w:rsidR="004336EA">
          <w:rPr>
            <w:noProof/>
          </w:rPr>
          <w:drawing>
            <wp:inline distT="0" distB="0" distL="0" distR="0" wp14:anchorId="71D4F81D" wp14:editId="4CA3F00C">
              <wp:extent cx="4370119" cy="2007369"/>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6197" cy="2010161"/>
                      </a:xfrm>
                      <a:prstGeom prst="rect">
                        <a:avLst/>
                      </a:prstGeom>
                    </pic:spPr>
                  </pic:pic>
                </a:graphicData>
              </a:graphic>
            </wp:inline>
          </w:drawing>
        </w:r>
      </w:ins>
    </w:p>
    <w:p w14:paraId="663B816D" w14:textId="77777777" w:rsidR="007F7B2C" w:rsidRDefault="007F7B2C" w:rsidP="00C3133D">
      <w:pPr>
        <w:rPr>
          <w:ins w:id="1134" w:author="Liam Coleman" w:date="2021-05-24T12:10:00Z"/>
          <w:lang w:val="en-GB"/>
        </w:rPr>
      </w:pPr>
    </w:p>
    <w:p w14:paraId="5DD84B05" w14:textId="3DE23B29" w:rsidR="00C3133D" w:rsidRPr="0041010E" w:rsidRDefault="0041010E">
      <w:pPr>
        <w:pStyle w:val="Heading2"/>
        <w:numPr>
          <w:ilvl w:val="0"/>
          <w:numId w:val="0"/>
        </w:numPr>
        <w:ind w:left="1134" w:hanging="1134"/>
        <w:rPr>
          <w:ins w:id="1135" w:author="Liam Coleman" w:date="2021-05-24T14:25:00Z"/>
          <w:rPrChange w:id="1136" w:author="Liam Coleman" w:date="2021-05-25T09:47:00Z">
            <w:rPr>
              <w:ins w:id="1137" w:author="Liam Coleman" w:date="2021-05-24T14:25:00Z"/>
              <w:lang w:val="en-GB"/>
            </w:rPr>
          </w:rPrChange>
        </w:rPr>
        <w:pPrChange w:id="1138" w:author="Liam Coleman" w:date="2021-05-25T09:47:00Z">
          <w:pPr>
            <w:pStyle w:val="Heading2"/>
            <w:numPr>
              <w:numId w:val="121"/>
            </w:numPr>
            <w:ind w:left="720" w:hanging="720"/>
          </w:pPr>
        </w:pPrChange>
      </w:pPr>
      <w:bookmarkStart w:id="1139" w:name="_Toc76630242"/>
      <w:ins w:id="1140" w:author="Liam Coleman" w:date="2021-05-25T09:46:00Z">
        <w:r w:rsidRPr="0041010E">
          <w:t>4.</w:t>
        </w:r>
      </w:ins>
      <w:ins w:id="1141" w:author="Liam Coleman" w:date="2021-05-25T09:48:00Z">
        <w:r w:rsidR="00895576">
          <w:t>3</w:t>
        </w:r>
      </w:ins>
      <w:ins w:id="1142" w:author="Liam Coleman" w:date="2021-05-25T09:46:00Z">
        <w:r w:rsidRPr="0041010E">
          <w:t xml:space="preserve"> </w:t>
        </w:r>
      </w:ins>
      <w:ins w:id="1143" w:author="Liam Coleman" w:date="2021-05-24T12:34:00Z">
        <w:r w:rsidR="00CC0EA2" w:rsidRPr="0041010E">
          <w:rPr>
            <w:rPrChange w:id="1144" w:author="Liam Coleman" w:date="2021-05-25T09:47:00Z">
              <w:rPr>
                <w:lang w:val="en-GB"/>
              </w:rPr>
            </w:rPrChange>
          </w:rPr>
          <w:t>Import CSV</w:t>
        </w:r>
      </w:ins>
      <w:bookmarkEnd w:id="1139"/>
    </w:p>
    <w:p w14:paraId="1A4B465B" w14:textId="7167E0A7" w:rsidR="0056615F" w:rsidRDefault="003875FE" w:rsidP="0056615F">
      <w:pPr>
        <w:rPr>
          <w:ins w:id="1145" w:author="Liam Coleman" w:date="2021-05-24T14:25:00Z"/>
          <w:lang w:val="en-GB"/>
        </w:rPr>
      </w:pPr>
      <w:ins w:id="1146" w:author="Liam Coleman" w:date="2021-05-24T14:26:00Z">
        <w:r>
          <w:rPr>
            <w:lang w:val="en-GB"/>
          </w:rPr>
          <w:t xml:space="preserve">When the </w:t>
        </w:r>
        <w:r w:rsidR="00481A2F">
          <w:rPr>
            <w:lang w:val="en-GB"/>
          </w:rPr>
          <w:t xml:space="preserve">utility </w:t>
        </w:r>
      </w:ins>
      <w:ins w:id="1147" w:author="Liam Coleman" w:date="2021-05-24T14:27:00Z">
        <w:r w:rsidR="00481A2F">
          <w:rPr>
            <w:lang w:val="en-GB"/>
          </w:rPr>
          <w:t>launches</w:t>
        </w:r>
      </w:ins>
      <w:ins w:id="1148" w:author="Liam Coleman" w:date="2021-05-24T14:26:00Z">
        <w:r w:rsidR="00481A2F">
          <w:rPr>
            <w:lang w:val="en-GB"/>
          </w:rPr>
          <w:t xml:space="preserve">, the grid </w:t>
        </w:r>
      </w:ins>
      <w:ins w:id="1149" w:author="Liam Coleman" w:date="2021-05-24T14:27:00Z">
        <w:r w:rsidR="00481A2F">
          <w:rPr>
            <w:lang w:val="en-GB"/>
          </w:rPr>
          <w:t xml:space="preserve">is empty. </w:t>
        </w:r>
      </w:ins>
      <w:ins w:id="1150" w:author="Liam Coleman" w:date="2021-05-24T14:25:00Z">
        <w:r w:rsidR="0056615F">
          <w:rPr>
            <w:lang w:val="en-GB"/>
          </w:rPr>
          <w:t xml:space="preserve">Users can import a CSV file </w:t>
        </w:r>
        <w:r>
          <w:rPr>
            <w:lang w:val="en-GB"/>
          </w:rPr>
          <w:t>using the Import CSV Button</w:t>
        </w:r>
      </w:ins>
      <w:ins w:id="1151" w:author="Liam Coleman" w:date="2021-05-24T14:27:00Z">
        <w:r w:rsidR="00481A2F">
          <w:rPr>
            <w:lang w:val="en-GB"/>
          </w:rPr>
          <w:t xml:space="preserve"> to populate the grid.</w:t>
        </w:r>
      </w:ins>
    </w:p>
    <w:p w14:paraId="0E3D71A1" w14:textId="01A70496" w:rsidR="003875FE" w:rsidRDefault="003875FE" w:rsidP="0056615F">
      <w:pPr>
        <w:rPr>
          <w:ins w:id="1152" w:author="Liam Coleman" w:date="2021-05-24T14:27:00Z"/>
          <w:lang w:val="en-GB"/>
        </w:rPr>
      </w:pPr>
      <w:ins w:id="1153" w:author="Liam Coleman" w:date="2021-05-24T14:26:00Z">
        <w:r>
          <w:rPr>
            <w:noProof/>
          </w:rPr>
          <mc:AlternateContent>
            <mc:Choice Requires="wps">
              <w:drawing>
                <wp:anchor distT="0" distB="0" distL="114300" distR="114300" simplePos="0" relativeHeight="251721728" behindDoc="0" locked="0" layoutInCell="1" allowOverlap="1" wp14:anchorId="372747A1" wp14:editId="785C5E17">
                  <wp:simplePos x="0" y="0"/>
                  <wp:positionH relativeFrom="column">
                    <wp:posOffset>818663</wp:posOffset>
                  </wp:positionH>
                  <wp:positionV relativeFrom="paragraph">
                    <wp:posOffset>1466257</wp:posOffset>
                  </wp:positionV>
                  <wp:extent cx="1199754" cy="172192"/>
                  <wp:effectExtent l="0" t="152400" r="635" b="170815"/>
                  <wp:wrapNone/>
                  <wp:docPr id="602" name="Arrow: Left 602"/>
                  <wp:cNvGraphicFramePr/>
                  <a:graphic xmlns:a="http://schemas.openxmlformats.org/drawingml/2006/main">
                    <a:graphicData uri="http://schemas.microsoft.com/office/word/2010/wordprocessingShape">
                      <wps:wsp>
                        <wps:cNvSpPr/>
                        <wps:spPr>
                          <a:xfrm rot="20577414">
                            <a:off x="0" y="0"/>
                            <a:ext cx="1199754" cy="172192"/>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685DB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02" o:spid="_x0000_s1026" type="#_x0000_t66" style="position:absolute;margin-left:64.45pt;margin-top:115.45pt;width:94.45pt;height:13.55pt;rotation:-1116937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" adj="1550" fillcolor="red" strokecolor="red" strokeweight="1.25pt"/>
              </w:pict>
            </mc:Fallback>
          </mc:AlternateContent>
        </w:r>
      </w:ins>
      <w:ins w:id="1154" w:author="Liam Coleman" w:date="2021-05-24T14:25:00Z">
        <w:r>
          <w:rPr>
            <w:noProof/>
          </w:rPr>
          <w:drawing>
            <wp:inline distT="0" distB="0" distL="0" distR="0" wp14:anchorId="258B7C5A" wp14:editId="23F9E56E">
              <wp:extent cx="2551675" cy="1858488"/>
              <wp:effectExtent l="0" t="0" r="1270" b="889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9932" cy="1864502"/>
                      </a:xfrm>
                      <a:prstGeom prst="rect">
                        <a:avLst/>
                      </a:prstGeom>
                    </pic:spPr>
                  </pic:pic>
                </a:graphicData>
              </a:graphic>
            </wp:inline>
          </w:drawing>
        </w:r>
      </w:ins>
    </w:p>
    <w:p w14:paraId="384828F5" w14:textId="2936A8E6" w:rsidR="00B06BFB" w:rsidRDefault="00B06BFB" w:rsidP="0056615F">
      <w:pPr>
        <w:rPr>
          <w:ins w:id="1155" w:author="Liam Coleman" w:date="2021-05-24T14:28:00Z"/>
          <w:lang w:val="en-GB"/>
        </w:rPr>
      </w:pPr>
      <w:ins w:id="1156" w:author="Liam Coleman" w:date="2021-05-24T14:27:00Z">
        <w:r>
          <w:rPr>
            <w:lang w:val="en-GB"/>
          </w:rPr>
          <w:t xml:space="preserve">A file dialog window </w:t>
        </w:r>
        <w:proofErr w:type="gramStart"/>
        <w:r>
          <w:rPr>
            <w:lang w:val="en-GB"/>
          </w:rPr>
          <w:t>op</w:t>
        </w:r>
      </w:ins>
      <w:ins w:id="1157" w:author="Liam Coleman" w:date="2021-05-24T14:28:00Z">
        <w:r>
          <w:rPr>
            <w:lang w:val="en-GB"/>
          </w:rPr>
          <w:t>ens up</w:t>
        </w:r>
        <w:proofErr w:type="gramEnd"/>
        <w:r>
          <w:rPr>
            <w:lang w:val="en-GB"/>
          </w:rPr>
          <w:t>,</w:t>
        </w:r>
      </w:ins>
    </w:p>
    <w:p w14:paraId="4CFF457A" w14:textId="6B483149" w:rsidR="00B06BFB" w:rsidRDefault="00D3794E" w:rsidP="0056615F">
      <w:pPr>
        <w:rPr>
          <w:ins w:id="1158" w:author="Liam Coleman" w:date="2021-05-24T14:28:00Z"/>
          <w:lang w:val="en-GB"/>
        </w:rPr>
      </w:pPr>
      <w:ins w:id="1159" w:author="Liam Coleman" w:date="2021-05-24T14:29:00Z">
        <w:r>
          <w:rPr>
            <w:noProof/>
          </w:rPr>
          <w:lastRenderedPageBreak/>
          <mc:AlternateContent>
            <mc:Choice Requires="wps">
              <w:drawing>
                <wp:anchor distT="0" distB="0" distL="114300" distR="114300" simplePos="0" relativeHeight="251725824" behindDoc="0" locked="0" layoutInCell="1" allowOverlap="1" wp14:anchorId="4B97B182" wp14:editId="6E859891">
                  <wp:simplePos x="0" y="0"/>
                  <wp:positionH relativeFrom="column">
                    <wp:posOffset>993712</wp:posOffset>
                  </wp:positionH>
                  <wp:positionV relativeFrom="paragraph">
                    <wp:posOffset>1155587</wp:posOffset>
                  </wp:positionV>
                  <wp:extent cx="998544" cy="172192"/>
                  <wp:effectExtent l="0" t="285750" r="0" b="304165"/>
                  <wp:wrapNone/>
                  <wp:docPr id="605" name="Arrow: Left 605"/>
                  <wp:cNvGraphicFramePr/>
                  <a:graphic xmlns:a="http://schemas.openxmlformats.org/drawingml/2006/main">
                    <a:graphicData uri="http://schemas.microsoft.com/office/word/2010/wordprocessingShape">
                      <wps:wsp>
                        <wps:cNvSpPr/>
                        <wps:spPr>
                          <a:xfrm rot="8237100">
                            <a:off x="0" y="0"/>
                            <a:ext cx="998544" cy="172192"/>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33889" id="Arrow: Left 605" o:spid="_x0000_s1026" type="#_x0000_t66" style="position:absolute;margin-left:78.25pt;margin-top:91pt;width:78.65pt;height:13.55pt;rotation:8997110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" adj="1862" fillcolor="red" strokecolor="red" strokeweight="1.25pt"/>
              </w:pict>
            </mc:Fallback>
          </mc:AlternateContent>
        </w:r>
        <w:r>
          <w:rPr>
            <w:noProof/>
          </w:rPr>
          <mc:AlternateContent>
            <mc:Choice Requires="wps">
              <w:drawing>
                <wp:anchor distT="0" distB="0" distL="114300" distR="114300" simplePos="0" relativeHeight="251723776" behindDoc="0" locked="0" layoutInCell="1" allowOverlap="1" wp14:anchorId="018D8851" wp14:editId="397226D3">
                  <wp:simplePos x="0" y="0"/>
                  <wp:positionH relativeFrom="column">
                    <wp:posOffset>360910</wp:posOffset>
                  </wp:positionH>
                  <wp:positionV relativeFrom="paragraph">
                    <wp:posOffset>1214961</wp:posOffset>
                  </wp:positionV>
                  <wp:extent cx="1199754" cy="172192"/>
                  <wp:effectExtent l="285115" t="0" r="285750" b="0"/>
                  <wp:wrapNone/>
                  <wp:docPr id="604" name="Arrow: Left 604"/>
                  <wp:cNvGraphicFramePr/>
                  <a:graphic xmlns:a="http://schemas.openxmlformats.org/drawingml/2006/main">
                    <a:graphicData uri="http://schemas.microsoft.com/office/word/2010/wordprocessingShape">
                      <wps:wsp>
                        <wps:cNvSpPr/>
                        <wps:spPr>
                          <a:xfrm rot="3452972">
                            <a:off x="0" y="0"/>
                            <a:ext cx="1199754" cy="172192"/>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9141" id="Arrow: Left 604" o:spid="_x0000_s1026" type="#_x0000_t66" style="position:absolute;margin-left:28.4pt;margin-top:95.65pt;width:94.45pt;height:13.55pt;rotation:3771566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" adj="1550" fillcolor="red" strokecolor="red" strokeweight="1.25pt"/>
              </w:pict>
            </mc:Fallback>
          </mc:AlternateContent>
        </w:r>
      </w:ins>
      <w:ins w:id="1160" w:author="Liam Coleman" w:date="2021-05-24T14:28:00Z">
        <w:r w:rsidR="00830021">
          <w:rPr>
            <w:noProof/>
          </w:rPr>
          <w:drawing>
            <wp:inline distT="0" distB="0" distL="0" distR="0" wp14:anchorId="76A51DA0" wp14:editId="658BD022">
              <wp:extent cx="2743200" cy="1994336"/>
              <wp:effectExtent l="0" t="0" r="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1674" cy="2000496"/>
                      </a:xfrm>
                      <a:prstGeom prst="rect">
                        <a:avLst/>
                      </a:prstGeom>
                    </pic:spPr>
                  </pic:pic>
                </a:graphicData>
              </a:graphic>
            </wp:inline>
          </w:drawing>
        </w:r>
      </w:ins>
    </w:p>
    <w:p w14:paraId="78A99A36" w14:textId="5826BD55" w:rsidR="0046475F" w:rsidRDefault="00493480" w:rsidP="0056615F">
      <w:pPr>
        <w:rPr>
          <w:ins w:id="1161" w:author="Liam Coleman" w:date="2021-05-24T14:51:00Z"/>
          <w:lang w:val="en-GB"/>
        </w:rPr>
      </w:pPr>
      <w:ins w:id="1162" w:author="Liam Coleman" w:date="2021-05-24T14:28:00Z">
        <w:r>
          <w:rPr>
            <w:lang w:val="en-GB"/>
          </w:rPr>
          <w:t xml:space="preserve">The user enters a name in the File Name </w:t>
        </w:r>
      </w:ins>
      <w:ins w:id="1163" w:author="Liam Coleman" w:date="2021-05-24T14:29:00Z">
        <w:r w:rsidR="00D3794E">
          <w:rPr>
            <w:lang w:val="en-GB"/>
          </w:rPr>
          <w:t>textbox</w:t>
        </w:r>
        <w:r>
          <w:rPr>
            <w:lang w:val="en-GB"/>
          </w:rPr>
          <w:t xml:space="preserve"> and clicks Open</w:t>
        </w:r>
        <w:r w:rsidR="00D3794E">
          <w:rPr>
            <w:lang w:val="en-GB"/>
          </w:rPr>
          <w:t>,</w:t>
        </w:r>
      </w:ins>
      <w:ins w:id="1164" w:author="Liam Coleman" w:date="2021-05-24T14:30:00Z">
        <w:r w:rsidR="0046475F">
          <w:rPr>
            <w:lang w:val="en-GB"/>
          </w:rPr>
          <w:t xml:space="preserve"> and if the csv file is correctly formatted</w:t>
        </w:r>
      </w:ins>
      <w:ins w:id="1165" w:author="Liam Coleman" w:date="2021-05-24T14:35:00Z">
        <w:r w:rsidR="00283AC9">
          <w:rPr>
            <w:lang w:val="en-GB"/>
          </w:rPr>
          <w:t xml:space="preserve"> (</w:t>
        </w:r>
      </w:ins>
      <w:ins w:id="1166" w:author="Liam Coleman" w:date="2021-05-24T14:36:00Z">
        <w:r w:rsidR="00283AC9">
          <w:rPr>
            <w:lang w:val="en-GB"/>
          </w:rPr>
          <w:t>see Appendix 1)</w:t>
        </w:r>
      </w:ins>
      <w:ins w:id="1167" w:author="Liam Coleman" w:date="2021-05-24T14:49:00Z">
        <w:r w:rsidR="00875F8A">
          <w:rPr>
            <w:lang w:val="en-GB"/>
          </w:rPr>
          <w:t>.</w:t>
        </w:r>
      </w:ins>
      <w:ins w:id="1168" w:author="Liam Coleman" w:date="2021-05-24T14:50:00Z">
        <w:r w:rsidR="00D71FCE">
          <w:rPr>
            <w:lang w:val="en-GB"/>
          </w:rPr>
          <w:t xml:space="preserve"> The grid will populate accordingly in the main GUI</w:t>
        </w:r>
        <w:r w:rsidR="00D95283">
          <w:rPr>
            <w:lang w:val="en-GB"/>
          </w:rPr>
          <w:t xml:space="preserve">, and </w:t>
        </w:r>
      </w:ins>
      <w:ins w:id="1169" w:author="Liam Coleman" w:date="2021-05-24T14:51:00Z">
        <w:r w:rsidR="00D95283">
          <w:rPr>
            <w:lang w:val="en-GB"/>
          </w:rPr>
          <w:t xml:space="preserve">the file in use label at the bottom of the screen will reflect the </w:t>
        </w:r>
        <w:r w:rsidR="00A00AFE">
          <w:rPr>
            <w:lang w:val="en-GB"/>
          </w:rPr>
          <w:t>users current working file.</w:t>
        </w:r>
      </w:ins>
    </w:p>
    <w:p w14:paraId="613A4D81" w14:textId="5A2BB00F" w:rsidR="00A00AFE" w:rsidRDefault="00DB510A" w:rsidP="0056615F">
      <w:pPr>
        <w:rPr>
          <w:ins w:id="1170" w:author="Liam Coleman" w:date="2021-05-24T14:50:00Z"/>
          <w:lang w:val="en-GB"/>
        </w:rPr>
      </w:pPr>
      <w:ins w:id="1171" w:author="Liam Coleman" w:date="2021-05-24T14:52:00Z">
        <w:r>
          <w:rPr>
            <w:noProof/>
          </w:rPr>
          <mc:AlternateContent>
            <mc:Choice Requires="wps">
              <w:drawing>
                <wp:anchor distT="0" distB="0" distL="114300" distR="114300" simplePos="0" relativeHeight="251729920" behindDoc="0" locked="0" layoutInCell="1" allowOverlap="1" wp14:anchorId="590E1679" wp14:editId="3954BF85">
                  <wp:simplePos x="0" y="0"/>
                  <wp:positionH relativeFrom="column">
                    <wp:posOffset>868507</wp:posOffset>
                  </wp:positionH>
                  <wp:positionV relativeFrom="paragraph">
                    <wp:posOffset>1529690</wp:posOffset>
                  </wp:positionV>
                  <wp:extent cx="587747" cy="190005"/>
                  <wp:effectExtent l="19050" t="38100" r="22225" b="19685"/>
                  <wp:wrapNone/>
                  <wp:docPr id="611" name="Arrow: Right 611"/>
                  <wp:cNvGraphicFramePr/>
                  <a:graphic xmlns:a="http://schemas.openxmlformats.org/drawingml/2006/main">
                    <a:graphicData uri="http://schemas.microsoft.com/office/word/2010/wordprocessingShape">
                      <wps:wsp>
                        <wps:cNvSpPr/>
                        <wps:spPr>
                          <a:xfrm rot="21349611">
                            <a:off x="0" y="0"/>
                            <a:ext cx="587747" cy="19000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907425" id="Arrow: Right 611" o:spid="_x0000_s1026" type="#_x0000_t13" style="position:absolute;margin-left:68.4pt;margin-top:120.45pt;width:46.3pt;height:14.95pt;rotation:-273492fd;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" adj="18109" fillcolor="red" strokecolor="red" strokeweight="1.25pt"/>
              </w:pict>
            </mc:Fallback>
          </mc:AlternateContent>
        </w:r>
        <w:r>
          <w:rPr>
            <w:noProof/>
          </w:rPr>
          <mc:AlternateContent>
            <mc:Choice Requires="wps">
              <w:drawing>
                <wp:anchor distT="0" distB="0" distL="114300" distR="114300" simplePos="0" relativeHeight="251727872" behindDoc="0" locked="0" layoutInCell="1" allowOverlap="1" wp14:anchorId="39A31508" wp14:editId="6F660ECC">
                  <wp:simplePos x="0" y="0"/>
                  <wp:positionH relativeFrom="column">
                    <wp:posOffset>163385</wp:posOffset>
                  </wp:positionH>
                  <wp:positionV relativeFrom="paragraph">
                    <wp:posOffset>1825461</wp:posOffset>
                  </wp:positionV>
                  <wp:extent cx="867891" cy="190005"/>
                  <wp:effectExtent l="0" t="266700" r="0" b="229235"/>
                  <wp:wrapNone/>
                  <wp:docPr id="610" name="Arrow: Right 610"/>
                  <wp:cNvGraphicFramePr/>
                  <a:graphic xmlns:a="http://schemas.openxmlformats.org/drawingml/2006/main">
                    <a:graphicData uri="http://schemas.microsoft.com/office/word/2010/wordprocessingShape">
                      <wps:wsp>
                        <wps:cNvSpPr/>
                        <wps:spPr>
                          <a:xfrm rot="8208849">
                            <a:off x="0" y="0"/>
                            <a:ext cx="867891" cy="19000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3FF59" id="Arrow: Right 610" o:spid="_x0000_s1026" type="#_x0000_t13" style="position:absolute;margin-left:12.85pt;margin-top:143.75pt;width:68.35pt;height:14.95pt;rotation:8966252fd;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" adj="19236" fillcolor="red" strokecolor="red" strokeweight="1.25pt"/>
              </w:pict>
            </mc:Fallback>
          </mc:AlternateContent>
        </w:r>
      </w:ins>
      <w:ins w:id="1172" w:author="Liam Coleman" w:date="2021-05-24T14:51:00Z">
        <w:r w:rsidR="00A00AFE">
          <w:rPr>
            <w:noProof/>
          </w:rPr>
          <w:drawing>
            <wp:inline distT="0" distB="0" distL="0" distR="0" wp14:anchorId="0247A900" wp14:editId="060B50C7">
              <wp:extent cx="3146961" cy="2298683"/>
              <wp:effectExtent l="0" t="0" r="0"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776" cy="2302200"/>
                      </a:xfrm>
                      <a:prstGeom prst="rect">
                        <a:avLst/>
                      </a:prstGeom>
                    </pic:spPr>
                  </pic:pic>
                </a:graphicData>
              </a:graphic>
            </wp:inline>
          </w:drawing>
        </w:r>
      </w:ins>
    </w:p>
    <w:p w14:paraId="2952AB11" w14:textId="77777777" w:rsidR="00D71FCE" w:rsidRDefault="00D71FCE" w:rsidP="0056615F">
      <w:pPr>
        <w:rPr>
          <w:ins w:id="1173" w:author="Liam Coleman" w:date="2021-05-24T14:30:00Z"/>
          <w:lang w:val="en-GB"/>
        </w:rPr>
      </w:pPr>
    </w:p>
    <w:p w14:paraId="1E9C47C1" w14:textId="77777777" w:rsidR="0046475F" w:rsidRDefault="0046475F" w:rsidP="0056615F">
      <w:pPr>
        <w:rPr>
          <w:ins w:id="1174" w:author="Liam Coleman" w:date="2021-05-24T14:30:00Z"/>
          <w:lang w:val="en-GB"/>
        </w:rPr>
      </w:pPr>
    </w:p>
    <w:p w14:paraId="4384224B" w14:textId="076DE950" w:rsidR="00830021" w:rsidRPr="00250CB5" w:rsidRDefault="0046475F">
      <w:pPr>
        <w:rPr>
          <w:ins w:id="1175" w:author="Liam Coleman" w:date="2021-05-24T12:35:00Z"/>
          <w:lang w:val="en-GB"/>
        </w:rPr>
        <w:pPrChange w:id="1176" w:author="Liam Coleman" w:date="2021-05-24T14:25:00Z">
          <w:pPr>
            <w:pStyle w:val="Heading2"/>
            <w:numPr>
              <w:numId w:val="121"/>
            </w:numPr>
            <w:ind w:left="720" w:hanging="720"/>
          </w:pPr>
        </w:pPrChange>
      </w:pPr>
      <w:ins w:id="1177" w:author="Liam Coleman" w:date="2021-05-24T14:30:00Z">
        <w:r>
          <w:rPr>
            <w:lang w:val="en-GB"/>
          </w:rPr>
          <w:t>the file will populate the grid on the main GUI.</w:t>
        </w:r>
      </w:ins>
    </w:p>
    <w:p w14:paraId="793EEBC2" w14:textId="2B53FBAC" w:rsidR="002528D9" w:rsidRDefault="006F43AB">
      <w:pPr>
        <w:pStyle w:val="Heading2"/>
        <w:numPr>
          <w:ilvl w:val="0"/>
          <w:numId w:val="0"/>
        </w:numPr>
        <w:ind w:left="360"/>
        <w:rPr>
          <w:ins w:id="1178" w:author="Liam Coleman" w:date="2021-03-16T16:54:00Z"/>
          <w:lang w:val="en-GB"/>
        </w:rPr>
        <w:pPrChange w:id="1179" w:author="Liam Coleman" w:date="2021-05-24T12:35:00Z">
          <w:pPr/>
        </w:pPrChange>
      </w:pPr>
      <w:bookmarkStart w:id="1180" w:name="_Toc76630243"/>
      <w:ins w:id="1181" w:author="Liam Coleman" w:date="2021-05-24T12:35:00Z">
        <w:r>
          <w:rPr>
            <w:lang w:val="en-GB"/>
          </w:rPr>
          <w:t xml:space="preserve">4.4 </w:t>
        </w:r>
      </w:ins>
      <w:ins w:id="1182" w:author="Liam Coleman" w:date="2021-03-16T16:54:00Z">
        <w:r w:rsidR="00A11A8C">
          <w:rPr>
            <w:lang w:val="en-GB"/>
          </w:rPr>
          <w:t>Update Function</w:t>
        </w:r>
        <w:bookmarkEnd w:id="1180"/>
      </w:ins>
    </w:p>
    <w:p w14:paraId="56B33582" w14:textId="42C45700" w:rsidR="00A11A8C" w:rsidRDefault="00C02247">
      <w:pPr>
        <w:rPr>
          <w:ins w:id="1183" w:author="Liam Coleman" w:date="2021-03-16T16:40:00Z"/>
          <w:lang w:val="en-GB"/>
        </w:rPr>
      </w:pPr>
      <w:ins w:id="1184" w:author="Liam Coleman" w:date="2021-04-20T11:15:00Z">
        <w:r>
          <w:rPr>
            <w:lang w:val="en-GB"/>
          </w:rPr>
          <w:t xml:space="preserve">The update function allows for the </w:t>
        </w:r>
      </w:ins>
      <w:ins w:id="1185" w:author="Liam Coleman" w:date="2021-04-21T15:53:00Z">
        <w:r w:rsidR="000C139B">
          <w:rPr>
            <w:lang w:val="en-GB"/>
          </w:rPr>
          <w:t>editing of</w:t>
        </w:r>
      </w:ins>
      <w:ins w:id="1186" w:author="Liam Coleman" w:date="2021-04-20T11:15:00Z">
        <w:r>
          <w:rPr>
            <w:lang w:val="en-GB"/>
          </w:rPr>
          <w:t xml:space="preserve"> an existing entr</w:t>
        </w:r>
      </w:ins>
      <w:ins w:id="1187" w:author="Liam Coleman" w:date="2021-04-20T11:16:00Z">
        <w:r>
          <w:rPr>
            <w:lang w:val="en-GB"/>
          </w:rPr>
          <w:t>y.</w:t>
        </w:r>
      </w:ins>
    </w:p>
    <w:p w14:paraId="24AD386E" w14:textId="77777777" w:rsidR="00003E84" w:rsidRDefault="00003E84">
      <w:pPr>
        <w:rPr>
          <w:ins w:id="1188" w:author="Liam Coleman" w:date="2021-03-16T16:40:00Z"/>
          <w:lang w:val="en-GB"/>
        </w:rPr>
      </w:pPr>
    </w:p>
    <w:p w14:paraId="2AE3E768" w14:textId="0A5D73C1" w:rsidR="00003E84" w:rsidRDefault="00AE5B8B">
      <w:pPr>
        <w:keepNext/>
        <w:rPr>
          <w:ins w:id="1189" w:author="Liam Coleman" w:date="2021-03-16T16:40:00Z"/>
        </w:rPr>
        <w:pPrChange w:id="1190" w:author="Liam Coleman" w:date="2021-03-16T16:40:00Z">
          <w:pPr/>
        </w:pPrChange>
      </w:pPr>
      <w:ins w:id="1191" w:author="Liam Coleman" w:date="2021-05-20T14:53:00Z">
        <w:r>
          <w:rPr>
            <w:noProof/>
          </w:rPr>
          <w:lastRenderedPageBreak/>
          <mc:AlternateContent>
            <mc:Choice Requires="wps">
              <w:drawing>
                <wp:anchor distT="0" distB="0" distL="114300" distR="114300" simplePos="0" relativeHeight="251668480" behindDoc="0" locked="0" layoutInCell="1" allowOverlap="1" wp14:anchorId="3E2E6F35" wp14:editId="52849310">
                  <wp:simplePos x="0" y="0"/>
                  <wp:positionH relativeFrom="column">
                    <wp:posOffset>1430466</wp:posOffset>
                  </wp:positionH>
                  <wp:positionV relativeFrom="paragraph">
                    <wp:posOffset>1153540</wp:posOffset>
                  </wp:positionV>
                  <wp:extent cx="1199754" cy="172192"/>
                  <wp:effectExtent l="0" t="0" r="19685" b="18415"/>
                  <wp:wrapNone/>
                  <wp:docPr id="480" name="Arrow: Left 480"/>
                  <wp:cNvGraphicFramePr/>
                  <a:graphic xmlns:a="http://schemas.openxmlformats.org/drawingml/2006/main">
                    <a:graphicData uri="http://schemas.microsoft.com/office/word/2010/wordprocessingShape">
                      <wps:wsp>
                        <wps:cNvSpPr/>
                        <wps:spPr>
                          <a:xfrm>
                            <a:off x="0" y="0"/>
                            <a:ext cx="1199754" cy="172192"/>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B9FF" id="Arrow: Left 480" o:spid="_x0000_s1026" type="#_x0000_t66" style="position:absolute;margin-left:112.65pt;margin-top:90.85pt;width:94.45pt;height:1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" adj="1550" fillcolor="red" strokecolor="red" strokeweight="1.25pt"/>
              </w:pict>
            </mc:Fallback>
          </mc:AlternateContent>
        </w:r>
      </w:ins>
      <w:ins w:id="1192" w:author="Liam Coleman" w:date="2021-05-20T14:52:00Z">
        <w:r w:rsidR="00C33D88">
          <w:rPr>
            <w:noProof/>
          </w:rPr>
          <mc:AlternateContent>
            <mc:Choice Requires="wps">
              <w:drawing>
                <wp:anchor distT="45720" distB="45720" distL="114300" distR="114300" simplePos="0" relativeHeight="251664384" behindDoc="0" locked="0" layoutInCell="1" allowOverlap="1" wp14:anchorId="6365091B" wp14:editId="068205F9">
                  <wp:simplePos x="0" y="0"/>
                  <wp:positionH relativeFrom="column">
                    <wp:posOffset>2556774</wp:posOffset>
                  </wp:positionH>
                  <wp:positionV relativeFrom="paragraph">
                    <wp:posOffset>1082139</wp:posOffset>
                  </wp:positionV>
                  <wp:extent cx="563880" cy="296545"/>
                  <wp:effectExtent l="0" t="0" r="2667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96545"/>
                          </a:xfrm>
                          <a:prstGeom prst="rect">
                            <a:avLst/>
                          </a:prstGeom>
                          <a:solidFill>
                            <a:srgbClr val="FFFFFF"/>
                          </a:solidFill>
                          <a:ln w="9525">
                            <a:solidFill>
                              <a:srgbClr val="000000"/>
                            </a:solidFill>
                            <a:miter lim="800000"/>
                            <a:headEnd/>
                            <a:tailEnd/>
                          </a:ln>
                        </wps:spPr>
                        <wps:txbx>
                          <w:txbxContent>
                            <w:p w14:paraId="57772FA0" w14:textId="0D6AC586" w:rsidR="00C33D88" w:rsidRPr="00F34673" w:rsidRDefault="00F34673">
                              <w:pPr>
                                <w:rPr>
                                  <w:lang w:val="en-GB"/>
                                  <w:rPrChange w:id="1193" w:author="Liam Coleman" w:date="2021-05-20T14:52:00Z">
                                    <w:rPr/>
                                  </w:rPrChange>
                                </w:rPr>
                              </w:pPr>
                              <w:ins w:id="1194" w:author="Liam Coleman" w:date="2021-05-20T14:52:00Z">
                                <w:r>
                                  <w:rPr>
                                    <w:lang w:val="en-GB"/>
                                  </w:rPr>
                                  <w:t>Grid</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65091B" id="_x0000_t202" coordsize="21600,21600" o:spt="202" path="m,l,21600r21600,l21600,xe">
                  <v:stroke joinstyle="miter"/>
                  <v:path gradientshapeok="t" o:connecttype="rect"/>
                </v:shapetype>
                <v:shape id="Text Box 2" o:spid="_x0000_s1026" type="#_x0000_t202" style="position:absolute;left:0;text-align:left;margin-left:201.3pt;margin-top:85.2pt;width:44.4pt;height:23.3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">
                  <v:textbox>
                    <w:txbxContent>
                      <w:p w14:paraId="57772FA0" w14:textId="0D6AC586" w:rsidR="00C33D88" w:rsidRPr="00F34673" w:rsidRDefault="00F34673">
                        <w:pPr>
                          <w:rPr>
                            <w:lang w:val="en-GB"/>
                            <w:rPrChange w:id="1195" w:author="Liam Coleman" w:date="2021-05-20T14:52:00Z">
                              <w:rPr/>
                            </w:rPrChange>
                          </w:rPr>
                        </w:pPr>
                        <w:ins w:id="1196" w:author="Liam Coleman" w:date="2021-05-20T14:52:00Z">
                          <w:r>
                            <w:rPr>
                              <w:lang w:val="en-GB"/>
                            </w:rPr>
                            <w:t>Grid</w:t>
                          </w:r>
                        </w:ins>
                      </w:p>
                    </w:txbxContent>
                  </v:textbox>
                  <w10:wrap type="square"/>
                </v:shape>
              </w:pict>
            </mc:Fallback>
          </mc:AlternateContent>
        </w:r>
      </w:ins>
      <w:ins w:id="1197" w:author="Liam Coleman" w:date="2021-04-20T11:16:00Z">
        <w:r w:rsidR="00503885">
          <w:rPr>
            <w:noProof/>
          </w:rPr>
          <mc:AlternateContent>
            <mc:Choice Requires="wps">
              <w:drawing>
                <wp:anchor distT="0" distB="0" distL="114300" distR="114300" simplePos="0" relativeHeight="251666432" behindDoc="0" locked="0" layoutInCell="1" allowOverlap="1" wp14:anchorId="3E2A206B" wp14:editId="3BA07D00">
                  <wp:simplePos x="0" y="0"/>
                  <wp:positionH relativeFrom="column">
                    <wp:posOffset>694316</wp:posOffset>
                  </wp:positionH>
                  <wp:positionV relativeFrom="paragraph">
                    <wp:posOffset>719876</wp:posOffset>
                  </wp:positionV>
                  <wp:extent cx="1871085" cy="100425"/>
                  <wp:effectExtent l="0" t="0" r="15240" b="13970"/>
                  <wp:wrapNone/>
                  <wp:docPr id="474" name="Arrow: Left 474"/>
                  <wp:cNvGraphicFramePr/>
                  <a:graphic xmlns:a="http://schemas.openxmlformats.org/drawingml/2006/main">
                    <a:graphicData uri="http://schemas.microsoft.com/office/word/2010/wordprocessingShape">
                      <wps:wsp>
                        <wps:cNvSpPr/>
                        <wps:spPr>
                          <a:xfrm>
                            <a:off x="0" y="0"/>
                            <a:ext cx="1871085" cy="100425"/>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CFFB96" id="Arrow: Left 474" o:spid="_x0000_s1026" type="#_x0000_t66" style="position:absolute;margin-left:54.65pt;margin-top:56.7pt;width:147.35pt;height:7.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" adj="580" fillcolor="yellow" strokecolor="#029cee [2564]" strokeweight="1.25pt"/>
              </w:pict>
            </mc:Fallback>
          </mc:AlternateContent>
        </w:r>
      </w:ins>
      <w:ins w:id="1198" w:author="Liam Coleman" w:date="2021-03-16T16:40:00Z">
        <w:r w:rsidR="00003E84">
          <w:rPr>
            <w:noProof/>
          </w:rPr>
          <w:drawing>
            <wp:inline distT="0" distB="0" distL="0" distR="0" wp14:anchorId="0D2A37A9" wp14:editId="54E5928D">
              <wp:extent cx="2234190" cy="175392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4190" cy="1753926"/>
                      </a:xfrm>
                      <a:prstGeom prst="rect">
                        <a:avLst/>
                      </a:prstGeom>
                    </pic:spPr>
                  </pic:pic>
                </a:graphicData>
              </a:graphic>
            </wp:inline>
          </w:drawing>
        </w:r>
      </w:ins>
    </w:p>
    <w:p w14:paraId="7DB0675D" w14:textId="1BF6D0A8" w:rsidR="00003E84" w:rsidRDefault="00003E84" w:rsidP="00003E84">
      <w:pPr>
        <w:pStyle w:val="Caption"/>
        <w:rPr>
          <w:ins w:id="1199" w:author="Liam Coleman" w:date="2021-03-22T09:46:00Z"/>
        </w:rPr>
      </w:pPr>
      <w:ins w:id="1200" w:author="Liam Coleman" w:date="2021-03-16T16:40:00Z">
        <w:r>
          <w:t xml:space="preserve">Figure </w:t>
        </w:r>
        <w:r>
          <w:fldChar w:fldCharType="begin"/>
        </w:r>
        <w:r>
          <w:instrText xml:space="preserve"> SEQ Figure \* ARABIC </w:instrText>
        </w:r>
      </w:ins>
      <w:r>
        <w:fldChar w:fldCharType="separate"/>
      </w:r>
      <w:ins w:id="1201" w:author="Liam Coleman" w:date="2021-07-07T15:08:00Z">
        <w:r w:rsidR="00425F3D">
          <w:rPr>
            <w:noProof/>
          </w:rPr>
          <w:t>6</w:t>
        </w:r>
      </w:ins>
      <w:ins w:id="1202" w:author="Liam Coleman" w:date="2021-03-16T16:40:00Z">
        <w:r>
          <w:fldChar w:fldCharType="end"/>
        </w:r>
        <w:r>
          <w:t xml:space="preserve"> </w:t>
        </w:r>
      </w:ins>
      <w:ins w:id="1203" w:author="Liam Coleman" w:date="2021-03-16T16:47:00Z">
        <w:r w:rsidR="001B4EEE">
          <w:t>Update</w:t>
        </w:r>
      </w:ins>
      <w:ins w:id="1204" w:author="Liam Coleman" w:date="2021-03-16T16:40:00Z">
        <w:r>
          <w:t xml:space="preserve"> </w:t>
        </w:r>
      </w:ins>
      <w:ins w:id="1205" w:author="Liam Coleman" w:date="2021-04-21T15:53:00Z">
        <w:r w:rsidR="000C139B">
          <w:t>Button.</w:t>
        </w:r>
      </w:ins>
    </w:p>
    <w:p w14:paraId="15B21B4A" w14:textId="77777777" w:rsidR="00FF1A54" w:rsidRPr="0096649B" w:rsidRDefault="00512F14">
      <w:pPr>
        <w:autoSpaceDE w:val="0"/>
        <w:autoSpaceDN w:val="0"/>
        <w:adjustRightInd w:val="0"/>
        <w:spacing w:before="0" w:after="0" w:line="240" w:lineRule="auto"/>
        <w:rPr>
          <w:ins w:id="1206" w:author="Liam Coleman" w:date="2021-03-23T16:19:00Z"/>
          <w:rFonts w:cs="Times New Roman"/>
          <w:color w:val="000000"/>
          <w:szCs w:val="20"/>
          <w:lang w:val="en-GB"/>
          <w:rPrChange w:id="1207" w:author="Liam Coleman" w:date="2021-04-20T14:48:00Z">
            <w:rPr>
              <w:ins w:id="1208" w:author="Liam Coleman" w:date="2021-03-23T16:19:00Z"/>
              <w:rFonts w:ascii="Arial" w:hAnsi="Arial" w:cs="Arial"/>
              <w:color w:val="000000"/>
              <w:sz w:val="24"/>
              <w:szCs w:val="24"/>
              <w:lang w:val="en-GB"/>
            </w:rPr>
          </w:rPrChange>
        </w:rPr>
      </w:pPr>
      <w:ins w:id="1209" w:author="Liam Coleman" w:date="2021-03-22T14:14:00Z">
        <w:r w:rsidRPr="0096649B">
          <w:rPr>
            <w:rFonts w:cs="Times New Roman"/>
            <w:color w:val="000000"/>
            <w:szCs w:val="20"/>
            <w:lang w:val="en-GB"/>
            <w:rPrChange w:id="1210" w:author="Liam Coleman" w:date="2021-04-20T14:48:00Z">
              <w:rPr>
                <w:rFonts w:ascii="Arial" w:hAnsi="Arial" w:cs="Arial"/>
                <w:color w:val="000000"/>
                <w:sz w:val="24"/>
                <w:szCs w:val="24"/>
                <w:lang w:val="en-GB"/>
              </w:rPr>
            </w:rPrChange>
          </w:rPr>
          <w:t>To use the update function</w:t>
        </w:r>
      </w:ins>
      <w:ins w:id="1211" w:author="Liam Coleman" w:date="2021-03-23T16:19:00Z">
        <w:r w:rsidR="00FF1A54" w:rsidRPr="0096649B">
          <w:rPr>
            <w:rFonts w:cs="Times New Roman"/>
            <w:color w:val="000000"/>
            <w:szCs w:val="20"/>
            <w:lang w:val="en-GB"/>
            <w:rPrChange w:id="1212" w:author="Liam Coleman" w:date="2021-04-20T14:48:00Z">
              <w:rPr>
                <w:rFonts w:ascii="Arial" w:hAnsi="Arial" w:cs="Arial"/>
                <w:color w:val="000000"/>
                <w:sz w:val="24"/>
                <w:szCs w:val="24"/>
                <w:lang w:val="en-GB"/>
              </w:rPr>
            </w:rPrChange>
          </w:rPr>
          <w:t>:</w:t>
        </w:r>
      </w:ins>
    </w:p>
    <w:p w14:paraId="5B06A09E" w14:textId="77777777" w:rsidR="00FF1A54" w:rsidRPr="0096649B" w:rsidRDefault="00FF1A54">
      <w:pPr>
        <w:autoSpaceDE w:val="0"/>
        <w:autoSpaceDN w:val="0"/>
        <w:adjustRightInd w:val="0"/>
        <w:spacing w:before="0" w:after="0" w:line="240" w:lineRule="auto"/>
        <w:rPr>
          <w:ins w:id="1213" w:author="Liam Coleman" w:date="2021-03-23T16:19:00Z"/>
          <w:rFonts w:cs="Times New Roman"/>
          <w:color w:val="000000"/>
          <w:szCs w:val="20"/>
          <w:lang w:val="en-GB"/>
          <w:rPrChange w:id="1214" w:author="Liam Coleman" w:date="2021-04-20T14:48:00Z">
            <w:rPr>
              <w:ins w:id="1215" w:author="Liam Coleman" w:date="2021-03-23T16:19:00Z"/>
              <w:rFonts w:ascii="Arial" w:hAnsi="Arial" w:cs="Arial"/>
              <w:color w:val="000000"/>
              <w:sz w:val="24"/>
              <w:szCs w:val="24"/>
              <w:lang w:val="en-GB"/>
            </w:rPr>
          </w:rPrChange>
        </w:rPr>
      </w:pPr>
    </w:p>
    <w:p w14:paraId="69F265C1" w14:textId="74EC6823" w:rsidR="00FF1A54" w:rsidRPr="0096649B" w:rsidRDefault="008D6403">
      <w:pPr>
        <w:pStyle w:val="ListParagraph"/>
        <w:numPr>
          <w:ilvl w:val="0"/>
          <w:numId w:val="94"/>
        </w:numPr>
        <w:autoSpaceDE w:val="0"/>
        <w:autoSpaceDN w:val="0"/>
        <w:adjustRightInd w:val="0"/>
        <w:spacing w:before="0" w:after="0" w:line="240" w:lineRule="auto"/>
        <w:rPr>
          <w:ins w:id="1216" w:author="Liam Coleman" w:date="2021-03-23T16:19:00Z"/>
          <w:rFonts w:cs="Times New Roman"/>
          <w:color w:val="000000"/>
          <w:szCs w:val="20"/>
          <w:lang w:val="en-GB"/>
          <w:rPrChange w:id="1217" w:author="Liam Coleman" w:date="2021-04-20T14:48:00Z">
            <w:rPr>
              <w:ins w:id="1218" w:author="Liam Coleman" w:date="2021-03-23T16:19:00Z"/>
              <w:lang w:val="en-GB"/>
            </w:rPr>
          </w:rPrChange>
        </w:rPr>
        <w:pPrChange w:id="1219" w:author="Liam Coleman" w:date="2021-03-23T16:19:00Z">
          <w:pPr>
            <w:autoSpaceDE w:val="0"/>
            <w:autoSpaceDN w:val="0"/>
            <w:adjustRightInd w:val="0"/>
            <w:spacing w:before="0" w:after="0" w:line="240" w:lineRule="auto"/>
          </w:pPr>
        </w:pPrChange>
      </w:pPr>
      <w:ins w:id="1220" w:author="Liam Coleman" w:date="2021-05-20T14:46:00Z">
        <w:r>
          <w:rPr>
            <w:rFonts w:cs="Times New Roman"/>
            <w:color w:val="000000"/>
            <w:szCs w:val="20"/>
            <w:lang w:val="en-GB"/>
          </w:rPr>
          <w:t>Users select from the grid</w:t>
        </w:r>
      </w:ins>
      <w:ins w:id="1221" w:author="Liam Coleman" w:date="2021-05-20T14:50:00Z">
        <w:r w:rsidR="0048301F">
          <w:rPr>
            <w:rFonts w:cs="Times New Roman"/>
            <w:color w:val="000000"/>
            <w:szCs w:val="20"/>
            <w:lang w:val="en-GB"/>
          </w:rPr>
          <w:t xml:space="preserve"> (the grid refers to the </w:t>
        </w:r>
      </w:ins>
      <w:ins w:id="1222" w:author="Liam Coleman" w:date="2021-05-20T14:51:00Z">
        <w:r w:rsidR="00C33D88">
          <w:rPr>
            <w:rFonts w:cs="Times New Roman"/>
            <w:color w:val="000000"/>
            <w:szCs w:val="20"/>
            <w:lang w:val="en-GB"/>
          </w:rPr>
          <w:t>DataGrid</w:t>
        </w:r>
        <w:r w:rsidR="0048301F">
          <w:rPr>
            <w:rFonts w:cs="Times New Roman"/>
            <w:color w:val="000000"/>
            <w:szCs w:val="20"/>
            <w:lang w:val="en-GB"/>
          </w:rPr>
          <w:t xml:space="preserve">; the rows of entries </w:t>
        </w:r>
        <w:r w:rsidR="00C33D88">
          <w:rPr>
            <w:rFonts w:cs="Times New Roman"/>
            <w:color w:val="000000"/>
            <w:szCs w:val="20"/>
            <w:lang w:val="en-GB"/>
          </w:rPr>
          <w:t>containing the products)</w:t>
        </w:r>
      </w:ins>
      <w:ins w:id="1223" w:author="Liam Coleman" w:date="2021-05-20T14:46:00Z">
        <w:r>
          <w:rPr>
            <w:rFonts w:cs="Times New Roman"/>
            <w:color w:val="000000"/>
            <w:szCs w:val="20"/>
            <w:lang w:val="en-GB"/>
          </w:rPr>
          <w:t xml:space="preserve"> the entry they wish to update.</w:t>
        </w:r>
      </w:ins>
    </w:p>
    <w:p w14:paraId="2D304CC9" w14:textId="77777777" w:rsidR="00FF1A54" w:rsidRPr="0096649B" w:rsidRDefault="00FF1A54">
      <w:pPr>
        <w:autoSpaceDE w:val="0"/>
        <w:autoSpaceDN w:val="0"/>
        <w:adjustRightInd w:val="0"/>
        <w:spacing w:before="0" w:after="0" w:line="240" w:lineRule="auto"/>
        <w:rPr>
          <w:ins w:id="1224" w:author="Liam Coleman" w:date="2021-03-23T16:19:00Z"/>
          <w:rFonts w:cs="Times New Roman"/>
          <w:color w:val="000000"/>
          <w:szCs w:val="20"/>
          <w:lang w:val="en-GB"/>
          <w:rPrChange w:id="1225" w:author="Liam Coleman" w:date="2021-04-20T14:48:00Z">
            <w:rPr>
              <w:ins w:id="1226" w:author="Liam Coleman" w:date="2021-03-23T16:19:00Z"/>
              <w:rFonts w:ascii="Arial" w:hAnsi="Arial" w:cs="Arial"/>
              <w:color w:val="000000"/>
              <w:sz w:val="24"/>
              <w:szCs w:val="24"/>
              <w:lang w:val="en-GB"/>
            </w:rPr>
          </w:rPrChange>
        </w:rPr>
      </w:pPr>
    </w:p>
    <w:p w14:paraId="70BC3E2D" w14:textId="29941E75" w:rsidR="00F37955" w:rsidRPr="0096649B" w:rsidRDefault="0040148C" w:rsidP="00F37955">
      <w:pPr>
        <w:pStyle w:val="ListParagraph"/>
        <w:numPr>
          <w:ilvl w:val="0"/>
          <w:numId w:val="94"/>
        </w:numPr>
        <w:autoSpaceDE w:val="0"/>
        <w:autoSpaceDN w:val="0"/>
        <w:adjustRightInd w:val="0"/>
        <w:spacing w:before="0" w:after="0" w:line="240" w:lineRule="auto"/>
        <w:rPr>
          <w:ins w:id="1227" w:author="Liam Coleman" w:date="2021-04-20T10:42:00Z"/>
          <w:rFonts w:cs="Times New Roman"/>
          <w:color w:val="000000"/>
          <w:szCs w:val="20"/>
          <w:lang w:val="en-GB"/>
          <w:rPrChange w:id="1228" w:author="Liam Coleman" w:date="2021-04-20T14:48:00Z">
            <w:rPr>
              <w:ins w:id="1229" w:author="Liam Coleman" w:date="2021-04-20T10:42:00Z"/>
              <w:rFonts w:ascii="Arial" w:hAnsi="Arial" w:cs="Arial"/>
              <w:color w:val="000000"/>
              <w:sz w:val="24"/>
              <w:szCs w:val="24"/>
              <w:lang w:val="en-GB"/>
            </w:rPr>
          </w:rPrChange>
        </w:rPr>
      </w:pPr>
      <w:ins w:id="1230" w:author="Liam Coleman" w:date="2021-04-20T10:41:00Z">
        <w:r w:rsidRPr="0096649B">
          <w:rPr>
            <w:rFonts w:cs="Times New Roman"/>
            <w:color w:val="000000"/>
            <w:szCs w:val="20"/>
            <w:lang w:val="en-GB"/>
            <w:rPrChange w:id="1231" w:author="Liam Coleman" w:date="2021-04-20T14:48:00Z">
              <w:rPr>
                <w:rFonts w:ascii="Arial" w:hAnsi="Arial" w:cs="Arial"/>
                <w:color w:val="000000"/>
                <w:sz w:val="24"/>
                <w:szCs w:val="24"/>
                <w:lang w:val="en-GB"/>
              </w:rPr>
            </w:rPrChange>
          </w:rPr>
          <w:t>Once they find the entry</w:t>
        </w:r>
      </w:ins>
      <w:ins w:id="1232" w:author="Liam Coleman" w:date="2021-04-20T10:42:00Z">
        <w:r w:rsidR="00707BDA" w:rsidRPr="0096649B">
          <w:rPr>
            <w:rFonts w:cs="Times New Roman"/>
            <w:color w:val="000000"/>
            <w:szCs w:val="20"/>
            <w:lang w:val="en-GB"/>
            <w:rPrChange w:id="1233" w:author="Liam Coleman" w:date="2021-04-20T14:48:00Z">
              <w:rPr>
                <w:rFonts w:ascii="Arial" w:hAnsi="Arial" w:cs="Arial"/>
                <w:color w:val="000000"/>
                <w:sz w:val="24"/>
                <w:szCs w:val="24"/>
                <w:lang w:val="en-GB"/>
              </w:rPr>
            </w:rPrChange>
          </w:rPr>
          <w:t>, they click on it.</w:t>
        </w:r>
      </w:ins>
    </w:p>
    <w:p w14:paraId="56BFC50E" w14:textId="77777777" w:rsidR="00707BDA" w:rsidRPr="0096649B" w:rsidRDefault="00707BDA">
      <w:pPr>
        <w:pStyle w:val="ListParagraph"/>
        <w:rPr>
          <w:ins w:id="1234" w:author="Liam Coleman" w:date="2021-04-20T10:42:00Z"/>
          <w:rFonts w:cs="Times New Roman"/>
          <w:color w:val="000000"/>
          <w:szCs w:val="20"/>
          <w:lang w:val="en-GB"/>
          <w:rPrChange w:id="1235" w:author="Liam Coleman" w:date="2021-04-20T14:48:00Z">
            <w:rPr>
              <w:ins w:id="1236" w:author="Liam Coleman" w:date="2021-04-20T10:42:00Z"/>
              <w:lang w:val="en-GB"/>
            </w:rPr>
          </w:rPrChange>
        </w:rPr>
        <w:pPrChange w:id="1237" w:author="Liam Coleman" w:date="2021-04-20T10:42:00Z">
          <w:pPr>
            <w:pStyle w:val="ListParagraph"/>
            <w:numPr>
              <w:numId w:val="94"/>
            </w:numPr>
            <w:autoSpaceDE w:val="0"/>
            <w:autoSpaceDN w:val="0"/>
            <w:adjustRightInd w:val="0"/>
            <w:spacing w:before="0" w:after="0" w:line="240" w:lineRule="auto"/>
            <w:ind w:hanging="360"/>
          </w:pPr>
        </w:pPrChange>
      </w:pPr>
    </w:p>
    <w:p w14:paraId="32613876" w14:textId="2CE1080D" w:rsidR="00707BDA" w:rsidRPr="0096649B" w:rsidRDefault="00707BDA" w:rsidP="00F37955">
      <w:pPr>
        <w:pStyle w:val="ListParagraph"/>
        <w:numPr>
          <w:ilvl w:val="0"/>
          <w:numId w:val="94"/>
        </w:numPr>
        <w:autoSpaceDE w:val="0"/>
        <w:autoSpaceDN w:val="0"/>
        <w:adjustRightInd w:val="0"/>
        <w:spacing w:before="0" w:after="0" w:line="240" w:lineRule="auto"/>
        <w:rPr>
          <w:ins w:id="1238" w:author="Liam Coleman" w:date="2021-04-20T10:43:00Z"/>
          <w:rFonts w:cs="Times New Roman"/>
          <w:color w:val="000000"/>
          <w:szCs w:val="20"/>
          <w:lang w:val="en-GB"/>
          <w:rPrChange w:id="1239" w:author="Liam Coleman" w:date="2021-04-20T14:48:00Z">
            <w:rPr>
              <w:ins w:id="1240" w:author="Liam Coleman" w:date="2021-04-20T10:43:00Z"/>
              <w:rFonts w:ascii="Arial" w:hAnsi="Arial" w:cs="Arial"/>
              <w:color w:val="000000"/>
              <w:sz w:val="24"/>
              <w:szCs w:val="24"/>
              <w:lang w:val="en-GB"/>
            </w:rPr>
          </w:rPrChange>
        </w:rPr>
      </w:pPr>
      <w:ins w:id="1241" w:author="Liam Coleman" w:date="2021-04-20T10:42:00Z">
        <w:r w:rsidRPr="0096649B">
          <w:rPr>
            <w:rFonts w:cs="Times New Roman"/>
            <w:color w:val="000000"/>
            <w:szCs w:val="20"/>
            <w:lang w:val="en-GB"/>
            <w:rPrChange w:id="1242" w:author="Liam Coleman" w:date="2021-04-20T14:48:00Z">
              <w:rPr>
                <w:rFonts w:ascii="Arial" w:hAnsi="Arial" w:cs="Arial"/>
                <w:color w:val="000000"/>
                <w:sz w:val="24"/>
                <w:szCs w:val="24"/>
                <w:lang w:val="en-GB"/>
              </w:rPr>
            </w:rPrChange>
          </w:rPr>
          <w:t>After the entry is clicked, it populates the textbo</w:t>
        </w:r>
      </w:ins>
      <w:ins w:id="1243" w:author="Liam Coleman" w:date="2021-04-20T10:43:00Z">
        <w:r w:rsidRPr="0096649B">
          <w:rPr>
            <w:rFonts w:cs="Times New Roman"/>
            <w:color w:val="000000"/>
            <w:szCs w:val="20"/>
            <w:lang w:val="en-GB"/>
            <w:rPrChange w:id="1244" w:author="Liam Coleman" w:date="2021-04-20T14:48:00Z">
              <w:rPr>
                <w:rFonts w:ascii="Arial" w:hAnsi="Arial" w:cs="Arial"/>
                <w:color w:val="000000"/>
                <w:sz w:val="24"/>
                <w:szCs w:val="24"/>
                <w:lang w:val="en-GB"/>
              </w:rPr>
            </w:rPrChange>
          </w:rPr>
          <w:t>xes</w:t>
        </w:r>
        <w:r w:rsidR="00B27DC1" w:rsidRPr="0096649B">
          <w:rPr>
            <w:rFonts w:cs="Times New Roman"/>
            <w:color w:val="000000"/>
            <w:szCs w:val="20"/>
            <w:lang w:val="en-GB"/>
            <w:rPrChange w:id="1245" w:author="Liam Coleman" w:date="2021-04-20T14:48:00Z">
              <w:rPr>
                <w:rFonts w:ascii="Arial" w:hAnsi="Arial" w:cs="Arial"/>
                <w:color w:val="000000"/>
                <w:sz w:val="24"/>
                <w:szCs w:val="24"/>
                <w:lang w:val="en-GB"/>
              </w:rPr>
            </w:rPrChange>
          </w:rPr>
          <w:t>.</w:t>
        </w:r>
      </w:ins>
    </w:p>
    <w:p w14:paraId="6B83A430" w14:textId="77777777" w:rsidR="00707BDA" w:rsidRPr="0096649B" w:rsidRDefault="00707BDA">
      <w:pPr>
        <w:pStyle w:val="ListParagraph"/>
        <w:rPr>
          <w:ins w:id="1246" w:author="Liam Coleman" w:date="2021-04-20T10:43:00Z"/>
          <w:rFonts w:cs="Times New Roman"/>
          <w:color w:val="000000"/>
          <w:szCs w:val="20"/>
          <w:lang w:val="en-GB"/>
          <w:rPrChange w:id="1247" w:author="Liam Coleman" w:date="2021-04-20T14:48:00Z">
            <w:rPr>
              <w:ins w:id="1248" w:author="Liam Coleman" w:date="2021-04-20T10:43:00Z"/>
              <w:lang w:val="en-GB"/>
            </w:rPr>
          </w:rPrChange>
        </w:rPr>
        <w:pPrChange w:id="1249" w:author="Liam Coleman" w:date="2021-04-20T10:43:00Z">
          <w:pPr>
            <w:pStyle w:val="ListParagraph"/>
            <w:numPr>
              <w:numId w:val="94"/>
            </w:numPr>
            <w:autoSpaceDE w:val="0"/>
            <w:autoSpaceDN w:val="0"/>
            <w:adjustRightInd w:val="0"/>
            <w:spacing w:before="0" w:after="0" w:line="240" w:lineRule="auto"/>
            <w:ind w:hanging="360"/>
          </w:pPr>
        </w:pPrChange>
      </w:pPr>
    </w:p>
    <w:p w14:paraId="01F33D4F" w14:textId="13769E31" w:rsidR="00707BDA" w:rsidRPr="0096649B" w:rsidRDefault="00707BDA" w:rsidP="00F37955">
      <w:pPr>
        <w:pStyle w:val="ListParagraph"/>
        <w:numPr>
          <w:ilvl w:val="0"/>
          <w:numId w:val="94"/>
        </w:numPr>
        <w:autoSpaceDE w:val="0"/>
        <w:autoSpaceDN w:val="0"/>
        <w:adjustRightInd w:val="0"/>
        <w:spacing w:before="0" w:after="0" w:line="240" w:lineRule="auto"/>
        <w:rPr>
          <w:ins w:id="1250" w:author="Liam Coleman" w:date="2021-04-20T10:43:00Z"/>
          <w:rFonts w:cs="Times New Roman"/>
          <w:color w:val="000000"/>
          <w:szCs w:val="20"/>
          <w:lang w:val="en-GB"/>
          <w:rPrChange w:id="1251" w:author="Liam Coleman" w:date="2021-04-20T14:48:00Z">
            <w:rPr>
              <w:ins w:id="1252" w:author="Liam Coleman" w:date="2021-04-20T10:43:00Z"/>
              <w:rFonts w:ascii="Arial" w:hAnsi="Arial" w:cs="Arial"/>
              <w:color w:val="000000"/>
              <w:sz w:val="24"/>
              <w:szCs w:val="24"/>
              <w:lang w:val="en-GB"/>
            </w:rPr>
          </w:rPrChange>
        </w:rPr>
      </w:pPr>
      <w:ins w:id="1253" w:author="Liam Coleman" w:date="2021-04-20T10:43:00Z">
        <w:r w:rsidRPr="0096649B">
          <w:rPr>
            <w:rFonts w:cs="Times New Roman"/>
            <w:color w:val="000000"/>
            <w:szCs w:val="20"/>
            <w:lang w:val="en-GB"/>
            <w:rPrChange w:id="1254" w:author="Liam Coleman" w:date="2021-04-20T14:48:00Z">
              <w:rPr>
                <w:rFonts w:ascii="Arial" w:hAnsi="Arial" w:cs="Arial"/>
                <w:color w:val="000000"/>
                <w:sz w:val="24"/>
                <w:szCs w:val="24"/>
                <w:lang w:val="en-GB"/>
              </w:rPr>
            </w:rPrChange>
          </w:rPr>
          <w:t xml:space="preserve">User modifies the </w:t>
        </w:r>
      </w:ins>
      <w:ins w:id="1255" w:author="Liam Coleman" w:date="2021-05-20T14:47:00Z">
        <w:r w:rsidR="00EC3D20" w:rsidRPr="0096649B">
          <w:rPr>
            <w:rFonts w:cs="Times New Roman"/>
            <w:color w:val="000000"/>
            <w:szCs w:val="20"/>
            <w:lang w:val="en-GB"/>
          </w:rPr>
          <w:t>entry</w:t>
        </w:r>
        <w:r w:rsidR="00EC3D20">
          <w:rPr>
            <w:rFonts w:cs="Times New Roman"/>
            <w:color w:val="000000"/>
            <w:szCs w:val="20"/>
            <w:lang w:val="en-GB"/>
          </w:rPr>
          <w:t xml:space="preserve"> and</w:t>
        </w:r>
      </w:ins>
      <w:ins w:id="1256" w:author="Liam Coleman" w:date="2021-05-20T14:46:00Z">
        <w:r w:rsidR="00EC3D20">
          <w:rPr>
            <w:rFonts w:cs="Times New Roman"/>
            <w:color w:val="000000"/>
            <w:szCs w:val="20"/>
            <w:lang w:val="en-GB"/>
          </w:rPr>
          <w:t xml:space="preserve"> click the update bu</w:t>
        </w:r>
      </w:ins>
      <w:ins w:id="1257" w:author="Liam Coleman" w:date="2021-05-20T14:47:00Z">
        <w:r w:rsidR="00EC3D20">
          <w:rPr>
            <w:rFonts w:cs="Times New Roman"/>
            <w:color w:val="000000"/>
            <w:szCs w:val="20"/>
            <w:lang w:val="en-GB"/>
          </w:rPr>
          <w:t>tton.</w:t>
        </w:r>
      </w:ins>
    </w:p>
    <w:p w14:paraId="02A87D3E" w14:textId="77777777" w:rsidR="00B27DC1" w:rsidRPr="0096649B" w:rsidRDefault="00B27DC1">
      <w:pPr>
        <w:pStyle w:val="ListParagraph"/>
        <w:rPr>
          <w:ins w:id="1258" w:author="Liam Coleman" w:date="2021-04-20T10:43:00Z"/>
          <w:rFonts w:cs="Times New Roman"/>
          <w:color w:val="000000"/>
          <w:szCs w:val="20"/>
          <w:lang w:val="en-GB"/>
          <w:rPrChange w:id="1259" w:author="Liam Coleman" w:date="2021-04-20T14:48:00Z">
            <w:rPr>
              <w:ins w:id="1260" w:author="Liam Coleman" w:date="2021-04-20T10:43:00Z"/>
              <w:lang w:val="en-GB"/>
            </w:rPr>
          </w:rPrChange>
        </w:rPr>
        <w:pPrChange w:id="1261" w:author="Liam Coleman" w:date="2021-04-20T10:43:00Z">
          <w:pPr>
            <w:pStyle w:val="ListParagraph"/>
            <w:numPr>
              <w:numId w:val="94"/>
            </w:numPr>
            <w:autoSpaceDE w:val="0"/>
            <w:autoSpaceDN w:val="0"/>
            <w:adjustRightInd w:val="0"/>
            <w:spacing w:before="0" w:after="0" w:line="240" w:lineRule="auto"/>
            <w:ind w:hanging="360"/>
          </w:pPr>
        </w:pPrChange>
      </w:pPr>
    </w:p>
    <w:p w14:paraId="06E7B8C8" w14:textId="14C79533" w:rsidR="00B27DC1" w:rsidRPr="0096649B" w:rsidRDefault="00B27DC1" w:rsidP="00F37955">
      <w:pPr>
        <w:pStyle w:val="ListParagraph"/>
        <w:numPr>
          <w:ilvl w:val="0"/>
          <w:numId w:val="94"/>
        </w:numPr>
        <w:autoSpaceDE w:val="0"/>
        <w:autoSpaceDN w:val="0"/>
        <w:adjustRightInd w:val="0"/>
        <w:spacing w:before="0" w:after="0" w:line="240" w:lineRule="auto"/>
        <w:rPr>
          <w:ins w:id="1262" w:author="Liam Coleman" w:date="2021-03-23T16:20:00Z"/>
          <w:rFonts w:cs="Times New Roman"/>
          <w:color w:val="000000"/>
          <w:szCs w:val="20"/>
          <w:lang w:val="en-GB"/>
          <w:rPrChange w:id="1263" w:author="Liam Coleman" w:date="2021-04-20T14:48:00Z">
            <w:rPr>
              <w:ins w:id="1264" w:author="Liam Coleman" w:date="2021-03-23T16:20:00Z"/>
              <w:rFonts w:ascii="Arial" w:hAnsi="Arial" w:cs="Arial"/>
              <w:color w:val="000000"/>
              <w:sz w:val="24"/>
              <w:szCs w:val="24"/>
              <w:lang w:val="en-GB"/>
            </w:rPr>
          </w:rPrChange>
        </w:rPr>
      </w:pPr>
      <w:ins w:id="1265" w:author="Liam Coleman" w:date="2021-04-20T10:43:00Z">
        <w:r w:rsidRPr="0096649B">
          <w:rPr>
            <w:rFonts w:cs="Times New Roman"/>
            <w:color w:val="000000"/>
            <w:szCs w:val="20"/>
            <w:lang w:val="en-GB"/>
            <w:rPrChange w:id="1266" w:author="Liam Coleman" w:date="2021-04-20T14:48:00Z">
              <w:rPr>
                <w:rFonts w:ascii="Arial" w:hAnsi="Arial" w:cs="Arial"/>
                <w:color w:val="000000"/>
                <w:sz w:val="24"/>
                <w:szCs w:val="24"/>
                <w:lang w:val="en-GB"/>
              </w:rPr>
            </w:rPrChange>
          </w:rPr>
          <w:t xml:space="preserve">The entry in the grid reflects the </w:t>
        </w:r>
      </w:ins>
      <w:ins w:id="1267" w:author="Liam Coleman" w:date="2021-04-20T10:44:00Z">
        <w:r w:rsidRPr="0096649B">
          <w:rPr>
            <w:rFonts w:cs="Times New Roman"/>
            <w:color w:val="000000"/>
            <w:szCs w:val="20"/>
            <w:lang w:val="en-GB"/>
            <w:rPrChange w:id="1268" w:author="Liam Coleman" w:date="2021-04-20T14:48:00Z">
              <w:rPr>
                <w:rFonts w:ascii="Arial" w:hAnsi="Arial" w:cs="Arial"/>
                <w:color w:val="000000"/>
                <w:sz w:val="24"/>
                <w:szCs w:val="24"/>
                <w:lang w:val="en-GB"/>
              </w:rPr>
            </w:rPrChange>
          </w:rPr>
          <w:t>update</w:t>
        </w:r>
      </w:ins>
      <w:ins w:id="1269" w:author="Liam Coleman" w:date="2021-04-20T10:43:00Z">
        <w:r w:rsidRPr="0096649B">
          <w:rPr>
            <w:rFonts w:cs="Times New Roman"/>
            <w:color w:val="000000"/>
            <w:szCs w:val="20"/>
            <w:lang w:val="en-GB"/>
            <w:rPrChange w:id="1270" w:author="Liam Coleman" w:date="2021-04-20T14:48:00Z">
              <w:rPr>
                <w:rFonts w:ascii="Arial" w:hAnsi="Arial" w:cs="Arial"/>
                <w:color w:val="000000"/>
                <w:sz w:val="24"/>
                <w:szCs w:val="24"/>
                <w:lang w:val="en-GB"/>
              </w:rPr>
            </w:rPrChange>
          </w:rPr>
          <w:t>.</w:t>
        </w:r>
      </w:ins>
    </w:p>
    <w:p w14:paraId="00AA272F" w14:textId="77777777" w:rsidR="00F37955" w:rsidRPr="00F37955" w:rsidRDefault="00F37955">
      <w:pPr>
        <w:pStyle w:val="ListParagraph"/>
        <w:rPr>
          <w:ins w:id="1271" w:author="Liam Coleman" w:date="2021-03-23T16:20:00Z"/>
          <w:rFonts w:ascii="Arial" w:hAnsi="Arial" w:cs="Arial"/>
          <w:color w:val="000000"/>
          <w:sz w:val="24"/>
          <w:szCs w:val="24"/>
          <w:lang w:val="en-GB"/>
          <w:rPrChange w:id="1272" w:author="Liam Coleman" w:date="2021-03-23T16:20:00Z">
            <w:rPr>
              <w:ins w:id="1273" w:author="Liam Coleman" w:date="2021-03-23T16:20:00Z"/>
              <w:lang w:val="en-GB"/>
            </w:rPr>
          </w:rPrChange>
        </w:rPr>
        <w:pPrChange w:id="1274" w:author="Liam Coleman" w:date="2021-03-23T16:20:00Z">
          <w:pPr>
            <w:pStyle w:val="ListParagraph"/>
            <w:numPr>
              <w:numId w:val="94"/>
            </w:numPr>
            <w:autoSpaceDE w:val="0"/>
            <w:autoSpaceDN w:val="0"/>
            <w:adjustRightInd w:val="0"/>
            <w:spacing w:before="0" w:after="0" w:line="240" w:lineRule="auto"/>
            <w:ind w:hanging="360"/>
          </w:pPr>
        </w:pPrChange>
      </w:pPr>
    </w:p>
    <w:p w14:paraId="36D85996" w14:textId="0314F427" w:rsidR="00793E26" w:rsidRDefault="00793E26">
      <w:pPr>
        <w:spacing w:before="0" w:after="200"/>
        <w:jc w:val="left"/>
        <w:rPr>
          <w:ins w:id="1275" w:author="Liam Coleman" w:date="2021-05-20T15:19:00Z"/>
          <w:rFonts w:ascii="Arial" w:hAnsi="Arial" w:cs="Arial"/>
          <w:color w:val="000000"/>
          <w:sz w:val="24"/>
          <w:szCs w:val="24"/>
          <w:lang w:val="en-GB"/>
        </w:rPr>
      </w:pPr>
      <w:ins w:id="1276" w:author="Liam Coleman" w:date="2021-05-20T15:19:00Z">
        <w:r>
          <w:rPr>
            <w:rFonts w:ascii="Arial" w:hAnsi="Arial" w:cs="Arial"/>
            <w:color w:val="000000"/>
            <w:sz w:val="24"/>
            <w:szCs w:val="24"/>
            <w:lang w:val="en-GB"/>
          </w:rPr>
          <w:br w:type="page"/>
        </w:r>
      </w:ins>
    </w:p>
    <w:p w14:paraId="55E72DFF" w14:textId="77777777" w:rsidR="00512F14" w:rsidRDefault="00512F14" w:rsidP="00512F14">
      <w:pPr>
        <w:autoSpaceDE w:val="0"/>
        <w:autoSpaceDN w:val="0"/>
        <w:adjustRightInd w:val="0"/>
        <w:spacing w:before="0" w:after="0" w:line="240" w:lineRule="auto"/>
        <w:jc w:val="left"/>
        <w:rPr>
          <w:ins w:id="1277" w:author="Liam Coleman" w:date="2021-03-22T14:14:00Z"/>
          <w:rFonts w:ascii="Arial" w:hAnsi="Arial" w:cs="Arial"/>
          <w:color w:val="000000"/>
          <w:sz w:val="24"/>
          <w:szCs w:val="24"/>
          <w:lang w:val="en-GB"/>
        </w:rPr>
      </w:pPr>
    </w:p>
    <w:p w14:paraId="2CFFC4BF" w14:textId="75AD98B2" w:rsidR="00A11A8C" w:rsidRDefault="0080603A">
      <w:pPr>
        <w:pStyle w:val="Heading2"/>
        <w:numPr>
          <w:ilvl w:val="0"/>
          <w:numId w:val="0"/>
        </w:numPr>
        <w:ind w:left="1134" w:hanging="1134"/>
        <w:rPr>
          <w:ins w:id="1278" w:author="Liam Coleman" w:date="2021-04-20T11:14:00Z"/>
        </w:rPr>
      </w:pPr>
      <w:bookmarkStart w:id="1279" w:name="_Toc76630244"/>
      <w:ins w:id="1280" w:author="Liam Coleman" w:date="2021-03-16T16:55:00Z">
        <w:r>
          <w:t>4.</w:t>
        </w:r>
      </w:ins>
      <w:ins w:id="1281" w:author="Liam Coleman" w:date="2021-05-24T16:04:00Z">
        <w:r w:rsidR="00805806">
          <w:t>5</w:t>
        </w:r>
      </w:ins>
      <w:ins w:id="1282" w:author="Liam Coleman" w:date="2021-03-16T16:54:00Z">
        <w:r w:rsidR="00A11A8C">
          <w:t xml:space="preserve"> Delete </w:t>
        </w:r>
      </w:ins>
      <w:ins w:id="1283" w:author="Liam Coleman" w:date="2021-04-20T10:54:00Z">
        <w:r w:rsidR="00C21EE2">
          <w:t>Function.</w:t>
        </w:r>
      </w:ins>
      <w:bookmarkEnd w:id="1279"/>
    </w:p>
    <w:p w14:paraId="6D90BA4C" w14:textId="313C4420" w:rsidR="00C02247" w:rsidRPr="006D1413" w:rsidRDefault="00C02247">
      <w:pPr>
        <w:rPr>
          <w:ins w:id="1284" w:author="Liam Coleman" w:date="2021-03-16T16:47:00Z"/>
        </w:rPr>
        <w:pPrChange w:id="1285" w:author="Liam Coleman" w:date="2021-04-20T11:14:00Z">
          <w:pPr>
            <w:pStyle w:val="Caption"/>
          </w:pPr>
        </w:pPrChange>
      </w:pPr>
      <w:ins w:id="1286" w:author="Liam Coleman" w:date="2021-04-20T11:14:00Z">
        <w:r>
          <w:t xml:space="preserve">The delete Button allows users to delete an entry, therefore that entry will be </w:t>
        </w:r>
      </w:ins>
      <w:ins w:id="1287" w:author="Liam Coleman" w:date="2021-04-20T11:15:00Z">
        <w:r>
          <w:t xml:space="preserve">will not be entered into </w:t>
        </w:r>
      </w:ins>
      <w:ins w:id="1288" w:author="Liam Coleman" w:date="2021-05-20T15:01:00Z">
        <w:r w:rsidR="00BC1E3D">
          <w:t>the exported</w:t>
        </w:r>
      </w:ins>
      <w:ins w:id="1289" w:author="Liam Coleman" w:date="2021-04-20T11:15:00Z">
        <w:r>
          <w:t xml:space="preserve"> CSV.</w:t>
        </w:r>
      </w:ins>
    </w:p>
    <w:p w14:paraId="7F9B6711" w14:textId="07CDFCB4" w:rsidR="007F7BEF" w:rsidRDefault="007F7BEF" w:rsidP="007F7BEF">
      <w:pPr>
        <w:rPr>
          <w:ins w:id="1290" w:author="Liam Coleman" w:date="2021-03-16T16:47:00Z"/>
        </w:rPr>
      </w:pPr>
    </w:p>
    <w:p w14:paraId="68CC2393" w14:textId="0E205D12" w:rsidR="00B35EF7" w:rsidRDefault="00C02247">
      <w:pPr>
        <w:keepNext/>
        <w:rPr>
          <w:ins w:id="1291" w:author="Liam Coleman" w:date="2021-03-16T16:48:00Z"/>
        </w:rPr>
        <w:pPrChange w:id="1292" w:author="Liam Coleman" w:date="2021-03-16T16:48:00Z">
          <w:pPr/>
        </w:pPrChange>
      </w:pPr>
      <w:ins w:id="1293" w:author="Liam Coleman" w:date="2021-04-20T11:15:00Z">
        <w:r>
          <w:rPr>
            <w:noProof/>
          </w:rPr>
          <mc:AlternateContent>
            <mc:Choice Requires="wps">
              <w:drawing>
                <wp:anchor distT="0" distB="0" distL="114300" distR="114300" simplePos="0" relativeHeight="251545600" behindDoc="0" locked="0" layoutInCell="1" allowOverlap="1" wp14:anchorId="0A9F33E4" wp14:editId="15A1D7AD">
                  <wp:simplePos x="0" y="0"/>
                  <wp:positionH relativeFrom="column">
                    <wp:posOffset>1392686</wp:posOffset>
                  </wp:positionH>
                  <wp:positionV relativeFrom="paragraph">
                    <wp:posOffset>707167</wp:posOffset>
                  </wp:positionV>
                  <wp:extent cx="1871085" cy="100425"/>
                  <wp:effectExtent l="0" t="0" r="15240" b="13970"/>
                  <wp:wrapNone/>
                  <wp:docPr id="473" name="Arrow: Left 473"/>
                  <wp:cNvGraphicFramePr/>
                  <a:graphic xmlns:a="http://schemas.openxmlformats.org/drawingml/2006/main">
                    <a:graphicData uri="http://schemas.microsoft.com/office/word/2010/wordprocessingShape">
                      <wps:wsp>
                        <wps:cNvSpPr/>
                        <wps:spPr>
                          <a:xfrm>
                            <a:off x="0" y="0"/>
                            <a:ext cx="1871085" cy="10042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0C1FB0" id="Arrow: Left 473" o:spid="_x0000_s1026" type="#_x0000_t66" style="position:absolute;margin-left:109.65pt;margin-top:55.7pt;width:147.35pt;height:7.9pt;z-index:25154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" adj="580" fillcolor="red" strokecolor="red" strokeweight="1.25pt"/>
              </w:pict>
            </mc:Fallback>
          </mc:AlternateContent>
        </w:r>
      </w:ins>
      <w:ins w:id="1294" w:author="Liam Coleman" w:date="2021-03-16T16:48:00Z">
        <w:r w:rsidR="00B35EF7">
          <w:rPr>
            <w:noProof/>
          </w:rPr>
          <w:drawing>
            <wp:inline distT="0" distB="0" distL="0" distR="0" wp14:anchorId="488B2F8F" wp14:editId="68138BBD">
              <wp:extent cx="2221719" cy="1744136"/>
              <wp:effectExtent l="0" t="0" r="762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21719" cy="1744136"/>
                      </a:xfrm>
                      <a:prstGeom prst="rect">
                        <a:avLst/>
                      </a:prstGeom>
                    </pic:spPr>
                  </pic:pic>
                </a:graphicData>
              </a:graphic>
            </wp:inline>
          </w:drawing>
        </w:r>
      </w:ins>
    </w:p>
    <w:p w14:paraId="04642CE2" w14:textId="7603A1DC" w:rsidR="007F7BEF" w:rsidRDefault="00B35EF7" w:rsidP="00B35EF7">
      <w:pPr>
        <w:pStyle w:val="Caption"/>
        <w:rPr>
          <w:ins w:id="1295" w:author="Liam Coleman" w:date="2021-03-22T09:44:00Z"/>
        </w:rPr>
      </w:pPr>
      <w:ins w:id="1296" w:author="Liam Coleman" w:date="2021-03-16T16:48:00Z">
        <w:r>
          <w:t xml:space="preserve">Figure </w:t>
        </w:r>
        <w:r>
          <w:fldChar w:fldCharType="begin"/>
        </w:r>
        <w:r>
          <w:instrText xml:space="preserve"> SEQ Figure \* ARABIC </w:instrText>
        </w:r>
      </w:ins>
      <w:r>
        <w:fldChar w:fldCharType="separate"/>
      </w:r>
      <w:ins w:id="1297" w:author="Liam Coleman" w:date="2021-07-07T15:08:00Z">
        <w:r w:rsidR="00425F3D">
          <w:rPr>
            <w:noProof/>
          </w:rPr>
          <w:t>7</w:t>
        </w:r>
      </w:ins>
      <w:ins w:id="1298" w:author="Liam Coleman" w:date="2021-03-16T16:48:00Z">
        <w:r>
          <w:fldChar w:fldCharType="end"/>
        </w:r>
        <w:r>
          <w:t xml:space="preserve"> Delete </w:t>
        </w:r>
      </w:ins>
      <w:ins w:id="1299" w:author="Liam Coleman" w:date="2021-05-20T15:01:00Z">
        <w:r w:rsidR="00BC1E3D">
          <w:t>Button.</w:t>
        </w:r>
      </w:ins>
    </w:p>
    <w:p w14:paraId="590FC90B" w14:textId="664B2CA7" w:rsidR="00A02367" w:rsidRPr="0096649B" w:rsidRDefault="00A02367" w:rsidP="00A02367">
      <w:pPr>
        <w:pStyle w:val="ListParagraph"/>
        <w:numPr>
          <w:ilvl w:val="0"/>
          <w:numId w:val="94"/>
        </w:numPr>
        <w:autoSpaceDE w:val="0"/>
        <w:autoSpaceDN w:val="0"/>
        <w:adjustRightInd w:val="0"/>
        <w:spacing w:before="0" w:after="0" w:line="240" w:lineRule="auto"/>
        <w:rPr>
          <w:ins w:id="1300" w:author="Liam Coleman" w:date="2021-04-20T10:44:00Z"/>
          <w:rFonts w:cs="Times New Roman"/>
          <w:color w:val="000000"/>
          <w:szCs w:val="20"/>
          <w:lang w:val="en-GB"/>
          <w:rPrChange w:id="1301" w:author="Liam Coleman" w:date="2021-04-20T14:49:00Z">
            <w:rPr>
              <w:ins w:id="1302" w:author="Liam Coleman" w:date="2021-04-20T10:44:00Z"/>
              <w:rFonts w:ascii="Arial" w:hAnsi="Arial" w:cs="Arial"/>
              <w:color w:val="000000"/>
              <w:sz w:val="24"/>
              <w:szCs w:val="24"/>
              <w:lang w:val="en-GB"/>
            </w:rPr>
          </w:rPrChange>
        </w:rPr>
      </w:pPr>
      <w:ins w:id="1303" w:author="Liam Coleman" w:date="2021-04-20T10:44:00Z">
        <w:r w:rsidRPr="0096649B">
          <w:rPr>
            <w:rFonts w:cs="Times New Roman"/>
            <w:color w:val="000000"/>
            <w:szCs w:val="20"/>
            <w:lang w:val="en-GB"/>
            <w:rPrChange w:id="1304" w:author="Liam Coleman" w:date="2021-04-20T14:49:00Z">
              <w:rPr>
                <w:rFonts w:ascii="Arial" w:hAnsi="Arial" w:cs="Arial"/>
                <w:color w:val="000000"/>
                <w:sz w:val="24"/>
                <w:szCs w:val="24"/>
                <w:lang w:val="en-GB"/>
              </w:rPr>
            </w:rPrChange>
          </w:rPr>
          <w:t>Users</w:t>
        </w:r>
      </w:ins>
      <w:ins w:id="1305" w:author="Liam Coleman" w:date="2021-05-20T14:47:00Z">
        <w:r w:rsidR="00CA5AE6">
          <w:rPr>
            <w:rFonts w:cs="Times New Roman"/>
            <w:color w:val="000000"/>
            <w:szCs w:val="20"/>
            <w:lang w:val="en-GB"/>
          </w:rPr>
          <w:t xml:space="preserve"> select the en</w:t>
        </w:r>
      </w:ins>
      <w:ins w:id="1306" w:author="Liam Coleman" w:date="2021-05-20T14:48:00Z">
        <w:r w:rsidR="00CA5AE6">
          <w:rPr>
            <w:rFonts w:cs="Times New Roman"/>
            <w:color w:val="000000"/>
            <w:szCs w:val="20"/>
            <w:lang w:val="en-GB"/>
          </w:rPr>
          <w:t xml:space="preserve">try </w:t>
        </w:r>
        <w:r w:rsidR="00C344CC">
          <w:rPr>
            <w:rFonts w:cs="Times New Roman"/>
            <w:color w:val="000000"/>
            <w:szCs w:val="20"/>
            <w:lang w:val="en-GB"/>
          </w:rPr>
          <w:t xml:space="preserve">they wish to delete from the </w:t>
        </w:r>
      </w:ins>
      <w:ins w:id="1307" w:author="Liam Coleman" w:date="2021-05-20T15:01:00Z">
        <w:r w:rsidR="00BC1E3D">
          <w:rPr>
            <w:rFonts w:cs="Times New Roman"/>
            <w:color w:val="000000"/>
            <w:szCs w:val="20"/>
            <w:lang w:val="en-GB"/>
          </w:rPr>
          <w:t>grid and click on it.</w:t>
        </w:r>
      </w:ins>
    </w:p>
    <w:p w14:paraId="4DA08DD3" w14:textId="77777777" w:rsidR="00A02367" w:rsidRPr="0096649B" w:rsidRDefault="00A02367" w:rsidP="00A02367">
      <w:pPr>
        <w:autoSpaceDE w:val="0"/>
        <w:autoSpaceDN w:val="0"/>
        <w:adjustRightInd w:val="0"/>
        <w:spacing w:before="0" w:after="0" w:line="240" w:lineRule="auto"/>
        <w:rPr>
          <w:ins w:id="1308" w:author="Liam Coleman" w:date="2021-04-20T10:44:00Z"/>
          <w:rFonts w:cs="Times New Roman"/>
          <w:color w:val="000000"/>
          <w:szCs w:val="20"/>
          <w:lang w:val="en-GB"/>
          <w:rPrChange w:id="1309" w:author="Liam Coleman" w:date="2021-04-20T14:49:00Z">
            <w:rPr>
              <w:ins w:id="1310" w:author="Liam Coleman" w:date="2021-04-20T10:44:00Z"/>
              <w:rFonts w:ascii="Arial" w:hAnsi="Arial" w:cs="Arial"/>
              <w:color w:val="000000"/>
              <w:sz w:val="24"/>
              <w:szCs w:val="24"/>
              <w:lang w:val="en-GB"/>
            </w:rPr>
          </w:rPrChange>
        </w:rPr>
      </w:pPr>
    </w:p>
    <w:p w14:paraId="523E9C1C" w14:textId="1D35A097" w:rsidR="00A02367" w:rsidRPr="0096649B" w:rsidRDefault="00A02367" w:rsidP="00A02367">
      <w:pPr>
        <w:pStyle w:val="ListParagraph"/>
        <w:numPr>
          <w:ilvl w:val="0"/>
          <w:numId w:val="94"/>
        </w:numPr>
        <w:autoSpaceDE w:val="0"/>
        <w:autoSpaceDN w:val="0"/>
        <w:adjustRightInd w:val="0"/>
        <w:spacing w:before="0" w:after="0" w:line="240" w:lineRule="auto"/>
        <w:rPr>
          <w:ins w:id="1311" w:author="Liam Coleman" w:date="2021-04-20T10:44:00Z"/>
          <w:rFonts w:cs="Times New Roman"/>
          <w:color w:val="000000"/>
          <w:szCs w:val="20"/>
          <w:lang w:val="en-GB"/>
          <w:rPrChange w:id="1312" w:author="Liam Coleman" w:date="2021-04-20T14:49:00Z">
            <w:rPr>
              <w:ins w:id="1313" w:author="Liam Coleman" w:date="2021-04-20T10:44:00Z"/>
              <w:rFonts w:ascii="Arial" w:hAnsi="Arial" w:cs="Arial"/>
              <w:color w:val="000000"/>
              <w:sz w:val="24"/>
              <w:szCs w:val="24"/>
              <w:lang w:val="en-GB"/>
            </w:rPr>
          </w:rPrChange>
        </w:rPr>
      </w:pPr>
      <w:ins w:id="1314" w:author="Liam Coleman" w:date="2021-04-20T10:44:00Z">
        <w:r w:rsidRPr="0096649B">
          <w:rPr>
            <w:rFonts w:cs="Times New Roman"/>
            <w:color w:val="000000"/>
            <w:szCs w:val="20"/>
            <w:lang w:val="en-GB"/>
            <w:rPrChange w:id="1315" w:author="Liam Coleman" w:date="2021-04-20T14:49:00Z">
              <w:rPr>
                <w:rFonts w:ascii="Arial" w:hAnsi="Arial" w:cs="Arial"/>
                <w:color w:val="000000"/>
                <w:sz w:val="24"/>
                <w:szCs w:val="24"/>
                <w:lang w:val="en-GB"/>
              </w:rPr>
            </w:rPrChange>
          </w:rPr>
          <w:t>After the entry is clicked, it populates the textboxes.</w:t>
        </w:r>
      </w:ins>
    </w:p>
    <w:p w14:paraId="1D95DC0D" w14:textId="77777777" w:rsidR="00A02367" w:rsidRPr="0096649B" w:rsidRDefault="00A02367">
      <w:pPr>
        <w:pStyle w:val="ListParagraph"/>
        <w:rPr>
          <w:ins w:id="1316" w:author="Liam Coleman" w:date="2021-04-20T10:44:00Z"/>
          <w:rFonts w:cs="Times New Roman"/>
          <w:color w:val="000000"/>
          <w:szCs w:val="20"/>
          <w:lang w:val="en-GB"/>
          <w:rPrChange w:id="1317" w:author="Liam Coleman" w:date="2021-04-20T14:49:00Z">
            <w:rPr>
              <w:ins w:id="1318" w:author="Liam Coleman" w:date="2021-04-20T10:44:00Z"/>
              <w:lang w:val="en-GB"/>
            </w:rPr>
          </w:rPrChange>
        </w:rPr>
        <w:pPrChange w:id="1319" w:author="Liam Coleman" w:date="2021-04-20T10:44:00Z">
          <w:pPr>
            <w:pStyle w:val="ListParagraph"/>
            <w:numPr>
              <w:numId w:val="94"/>
            </w:numPr>
            <w:autoSpaceDE w:val="0"/>
            <w:autoSpaceDN w:val="0"/>
            <w:adjustRightInd w:val="0"/>
            <w:spacing w:before="0" w:after="0" w:line="240" w:lineRule="auto"/>
            <w:ind w:hanging="360"/>
          </w:pPr>
        </w:pPrChange>
      </w:pPr>
    </w:p>
    <w:p w14:paraId="2D5E815F" w14:textId="293EFE19" w:rsidR="00A02367" w:rsidRPr="0096649B" w:rsidRDefault="00A02367" w:rsidP="00A02367">
      <w:pPr>
        <w:pStyle w:val="ListParagraph"/>
        <w:numPr>
          <w:ilvl w:val="0"/>
          <w:numId w:val="94"/>
        </w:numPr>
        <w:autoSpaceDE w:val="0"/>
        <w:autoSpaceDN w:val="0"/>
        <w:adjustRightInd w:val="0"/>
        <w:spacing w:before="0" w:after="0" w:line="240" w:lineRule="auto"/>
        <w:rPr>
          <w:ins w:id="1320" w:author="Liam Coleman" w:date="2021-04-20T10:44:00Z"/>
          <w:rFonts w:cs="Times New Roman"/>
          <w:color w:val="000000"/>
          <w:szCs w:val="20"/>
          <w:lang w:val="en-GB"/>
          <w:rPrChange w:id="1321" w:author="Liam Coleman" w:date="2021-04-20T14:49:00Z">
            <w:rPr>
              <w:ins w:id="1322" w:author="Liam Coleman" w:date="2021-04-20T10:44:00Z"/>
              <w:rFonts w:ascii="Arial" w:hAnsi="Arial" w:cs="Arial"/>
              <w:color w:val="000000"/>
              <w:sz w:val="24"/>
              <w:szCs w:val="24"/>
              <w:lang w:val="en-GB"/>
            </w:rPr>
          </w:rPrChange>
        </w:rPr>
      </w:pPr>
      <w:ins w:id="1323" w:author="Liam Coleman" w:date="2021-04-20T10:44:00Z">
        <w:r w:rsidRPr="0096649B">
          <w:rPr>
            <w:rFonts w:cs="Times New Roman"/>
            <w:color w:val="000000"/>
            <w:szCs w:val="20"/>
            <w:lang w:val="en-GB"/>
            <w:rPrChange w:id="1324" w:author="Liam Coleman" w:date="2021-04-20T14:49:00Z">
              <w:rPr>
                <w:rFonts w:ascii="Arial" w:hAnsi="Arial" w:cs="Arial"/>
                <w:color w:val="000000"/>
                <w:sz w:val="24"/>
                <w:szCs w:val="24"/>
                <w:lang w:val="en-GB"/>
              </w:rPr>
            </w:rPrChange>
          </w:rPr>
          <w:t>User clicks the delete button</w:t>
        </w:r>
      </w:ins>
      <w:ins w:id="1325" w:author="Liam Coleman" w:date="2021-04-20T10:45:00Z">
        <w:r w:rsidR="009B315B" w:rsidRPr="0096649B">
          <w:rPr>
            <w:rFonts w:cs="Times New Roman"/>
            <w:color w:val="000000"/>
            <w:szCs w:val="20"/>
            <w:lang w:val="en-GB"/>
            <w:rPrChange w:id="1326" w:author="Liam Coleman" w:date="2021-04-20T14:49:00Z">
              <w:rPr>
                <w:rFonts w:ascii="Arial" w:hAnsi="Arial" w:cs="Arial"/>
                <w:color w:val="000000"/>
                <w:sz w:val="24"/>
                <w:szCs w:val="24"/>
                <w:lang w:val="en-GB"/>
              </w:rPr>
            </w:rPrChange>
          </w:rPr>
          <w:t>.</w:t>
        </w:r>
      </w:ins>
    </w:p>
    <w:p w14:paraId="6A7BAFA7" w14:textId="77777777" w:rsidR="00A02367" w:rsidRPr="0096649B" w:rsidRDefault="00A02367">
      <w:pPr>
        <w:pStyle w:val="ListParagraph"/>
        <w:rPr>
          <w:ins w:id="1327" w:author="Liam Coleman" w:date="2021-04-20T10:44:00Z"/>
          <w:rFonts w:cs="Times New Roman"/>
          <w:color w:val="000000"/>
          <w:szCs w:val="20"/>
          <w:lang w:val="en-GB"/>
          <w:rPrChange w:id="1328" w:author="Liam Coleman" w:date="2021-04-20T14:49:00Z">
            <w:rPr>
              <w:ins w:id="1329" w:author="Liam Coleman" w:date="2021-04-20T10:44:00Z"/>
              <w:lang w:val="en-GB"/>
            </w:rPr>
          </w:rPrChange>
        </w:rPr>
        <w:pPrChange w:id="1330" w:author="Liam Coleman" w:date="2021-04-20T10:44:00Z">
          <w:pPr>
            <w:pStyle w:val="ListParagraph"/>
            <w:numPr>
              <w:numId w:val="94"/>
            </w:numPr>
            <w:autoSpaceDE w:val="0"/>
            <w:autoSpaceDN w:val="0"/>
            <w:adjustRightInd w:val="0"/>
            <w:spacing w:before="0" w:after="0" w:line="240" w:lineRule="auto"/>
            <w:ind w:hanging="360"/>
          </w:pPr>
        </w:pPrChange>
      </w:pPr>
    </w:p>
    <w:p w14:paraId="092C4E61" w14:textId="205C4933" w:rsidR="00DE4C13" w:rsidRDefault="009B315B">
      <w:pPr>
        <w:pStyle w:val="ListParagraph"/>
        <w:numPr>
          <w:ilvl w:val="0"/>
          <w:numId w:val="94"/>
        </w:numPr>
        <w:autoSpaceDE w:val="0"/>
        <w:autoSpaceDN w:val="0"/>
        <w:adjustRightInd w:val="0"/>
        <w:spacing w:before="0" w:after="0" w:line="240" w:lineRule="auto"/>
        <w:rPr>
          <w:ins w:id="1331" w:author="Liam Coleman" w:date="2021-05-20T15:19:00Z"/>
          <w:rFonts w:cs="Times New Roman"/>
          <w:color w:val="000000"/>
          <w:szCs w:val="20"/>
          <w:lang w:val="en-GB"/>
        </w:rPr>
      </w:pPr>
      <w:ins w:id="1332" w:author="Liam Coleman" w:date="2021-04-20T10:45:00Z">
        <w:r w:rsidRPr="0096649B">
          <w:rPr>
            <w:rFonts w:cs="Times New Roman"/>
            <w:color w:val="000000"/>
            <w:szCs w:val="20"/>
            <w:lang w:val="en-GB"/>
            <w:rPrChange w:id="1333" w:author="Liam Coleman" w:date="2021-04-20T14:49:00Z">
              <w:rPr>
                <w:rFonts w:ascii="Arial" w:hAnsi="Arial" w:cs="Arial"/>
                <w:i/>
                <w:iCs/>
                <w:color w:val="000000"/>
                <w:sz w:val="24"/>
                <w:szCs w:val="24"/>
                <w:lang w:val="en-GB"/>
              </w:rPr>
            </w:rPrChange>
          </w:rPr>
          <w:t>User clicks delete and entry is removed</w:t>
        </w:r>
      </w:ins>
      <w:ins w:id="1334" w:author="Liam Coleman" w:date="2021-05-20T14:48:00Z">
        <w:r w:rsidR="00C344CC">
          <w:rPr>
            <w:rFonts w:cs="Times New Roman"/>
            <w:color w:val="000000"/>
            <w:szCs w:val="20"/>
            <w:lang w:val="en-GB"/>
          </w:rPr>
          <w:t xml:space="preserve"> from the grid.</w:t>
        </w:r>
      </w:ins>
    </w:p>
    <w:p w14:paraId="3EE48705" w14:textId="77777777" w:rsidR="00793E26" w:rsidRPr="00793E26" w:rsidRDefault="00793E26">
      <w:pPr>
        <w:pStyle w:val="ListParagraph"/>
        <w:rPr>
          <w:ins w:id="1335" w:author="Liam Coleman" w:date="2021-05-20T15:19:00Z"/>
          <w:rFonts w:cs="Times New Roman"/>
          <w:color w:val="000000"/>
          <w:szCs w:val="20"/>
          <w:lang w:val="en-GB"/>
          <w:rPrChange w:id="1336" w:author="Liam Coleman" w:date="2021-05-20T15:19:00Z">
            <w:rPr>
              <w:ins w:id="1337" w:author="Liam Coleman" w:date="2021-05-20T15:19:00Z"/>
              <w:lang w:val="en-GB"/>
            </w:rPr>
          </w:rPrChange>
        </w:rPr>
        <w:pPrChange w:id="1338" w:author="Liam Coleman" w:date="2021-05-20T15:19:00Z">
          <w:pPr>
            <w:pStyle w:val="ListParagraph"/>
            <w:numPr>
              <w:numId w:val="94"/>
            </w:numPr>
            <w:autoSpaceDE w:val="0"/>
            <w:autoSpaceDN w:val="0"/>
            <w:adjustRightInd w:val="0"/>
            <w:spacing w:before="0" w:after="0" w:line="240" w:lineRule="auto"/>
            <w:ind w:hanging="360"/>
          </w:pPr>
        </w:pPrChange>
      </w:pPr>
    </w:p>
    <w:p w14:paraId="0F70FB6D" w14:textId="0DE8DF57" w:rsidR="00793E26" w:rsidRDefault="00793E26">
      <w:pPr>
        <w:spacing w:before="0" w:after="200"/>
        <w:jc w:val="left"/>
        <w:rPr>
          <w:ins w:id="1339" w:author="Liam Coleman" w:date="2021-05-20T15:19:00Z"/>
          <w:rFonts w:cs="Times New Roman"/>
          <w:color w:val="000000"/>
          <w:szCs w:val="20"/>
          <w:lang w:val="en-GB"/>
        </w:rPr>
      </w:pPr>
      <w:ins w:id="1340" w:author="Liam Coleman" w:date="2021-05-20T15:19:00Z">
        <w:r>
          <w:rPr>
            <w:rFonts w:cs="Times New Roman"/>
            <w:color w:val="000000"/>
            <w:szCs w:val="20"/>
            <w:lang w:val="en-GB"/>
          </w:rPr>
          <w:br w:type="page"/>
        </w:r>
      </w:ins>
    </w:p>
    <w:p w14:paraId="39CCB8AA" w14:textId="77777777" w:rsidR="00793E26" w:rsidRDefault="00793E26">
      <w:pPr>
        <w:pStyle w:val="ListParagraph"/>
        <w:autoSpaceDE w:val="0"/>
        <w:autoSpaceDN w:val="0"/>
        <w:adjustRightInd w:val="0"/>
        <w:spacing w:before="0" w:after="0" w:line="240" w:lineRule="auto"/>
        <w:rPr>
          <w:ins w:id="1341" w:author="Liam Coleman" w:date="2021-05-20T15:19:00Z"/>
          <w:rFonts w:cs="Times New Roman"/>
          <w:color w:val="000000"/>
          <w:szCs w:val="20"/>
          <w:lang w:val="en-GB"/>
        </w:rPr>
        <w:pPrChange w:id="1342" w:author="Liam Coleman" w:date="2021-05-20T15:19:00Z">
          <w:pPr>
            <w:pStyle w:val="ListParagraph"/>
            <w:numPr>
              <w:numId w:val="94"/>
            </w:numPr>
            <w:autoSpaceDE w:val="0"/>
            <w:autoSpaceDN w:val="0"/>
            <w:adjustRightInd w:val="0"/>
            <w:spacing w:before="0" w:after="0" w:line="240" w:lineRule="auto"/>
            <w:ind w:hanging="360"/>
          </w:pPr>
        </w:pPrChange>
      </w:pPr>
    </w:p>
    <w:p w14:paraId="5C6460E9" w14:textId="77777777" w:rsidR="00793E26" w:rsidRPr="00793E26" w:rsidRDefault="00793E26">
      <w:pPr>
        <w:pStyle w:val="ListParagraph"/>
        <w:rPr>
          <w:ins w:id="1343" w:author="Liam Coleman" w:date="2021-05-20T15:19:00Z"/>
          <w:rFonts w:cs="Times New Roman"/>
          <w:color w:val="000000"/>
          <w:szCs w:val="20"/>
          <w:lang w:val="en-GB"/>
          <w:rPrChange w:id="1344" w:author="Liam Coleman" w:date="2021-05-20T15:19:00Z">
            <w:rPr>
              <w:ins w:id="1345" w:author="Liam Coleman" w:date="2021-05-20T15:19:00Z"/>
              <w:lang w:val="en-GB"/>
            </w:rPr>
          </w:rPrChange>
        </w:rPr>
        <w:pPrChange w:id="1346" w:author="Liam Coleman" w:date="2021-05-20T15:19:00Z">
          <w:pPr>
            <w:pStyle w:val="ListParagraph"/>
            <w:numPr>
              <w:numId w:val="94"/>
            </w:numPr>
            <w:autoSpaceDE w:val="0"/>
            <w:autoSpaceDN w:val="0"/>
            <w:adjustRightInd w:val="0"/>
            <w:spacing w:before="0" w:after="0" w:line="240" w:lineRule="auto"/>
            <w:ind w:hanging="360"/>
          </w:pPr>
        </w:pPrChange>
      </w:pPr>
    </w:p>
    <w:p w14:paraId="5EFA27A6" w14:textId="529B4AB5" w:rsidR="0080603A" w:rsidRPr="006D1413" w:rsidRDefault="00AB43FD">
      <w:pPr>
        <w:pStyle w:val="Heading2"/>
        <w:numPr>
          <w:ilvl w:val="0"/>
          <w:numId w:val="0"/>
        </w:numPr>
        <w:ind w:left="1134" w:hanging="1134"/>
        <w:rPr>
          <w:ins w:id="1347" w:author="Liam Coleman" w:date="2021-03-16T16:48:00Z"/>
        </w:rPr>
        <w:pPrChange w:id="1348" w:author="Liam Coleman" w:date="2021-04-20T15:05:00Z">
          <w:pPr>
            <w:pStyle w:val="Caption"/>
          </w:pPr>
        </w:pPrChange>
      </w:pPr>
      <w:bookmarkStart w:id="1349" w:name="_Toc76630245"/>
      <w:ins w:id="1350" w:author="Liam Coleman" w:date="2021-04-20T15:05:00Z">
        <w:r>
          <w:t>4.</w:t>
        </w:r>
      </w:ins>
      <w:ins w:id="1351" w:author="Liam Coleman" w:date="2021-05-24T16:04:00Z">
        <w:r w:rsidR="00805806">
          <w:t>6</w:t>
        </w:r>
      </w:ins>
      <w:ins w:id="1352" w:author="Liam Coleman" w:date="2021-04-20T15:05:00Z">
        <w:r>
          <w:t xml:space="preserve"> </w:t>
        </w:r>
      </w:ins>
      <w:ins w:id="1353" w:author="Liam Coleman" w:date="2021-03-22T16:20:00Z">
        <w:r w:rsidR="00B40B21">
          <w:t>New</w:t>
        </w:r>
      </w:ins>
      <w:ins w:id="1354" w:author="Liam Coleman" w:date="2021-03-16T16:55:00Z">
        <w:r w:rsidR="0080603A">
          <w:t xml:space="preserve"> Function</w:t>
        </w:r>
      </w:ins>
      <w:bookmarkEnd w:id="1349"/>
    </w:p>
    <w:p w14:paraId="2E1CE431" w14:textId="256B0318" w:rsidR="00B35EF7" w:rsidRDefault="00B35EF7" w:rsidP="00B35EF7">
      <w:pPr>
        <w:rPr>
          <w:ins w:id="1355" w:author="Liam Coleman" w:date="2021-03-16T16:48:00Z"/>
        </w:rPr>
      </w:pPr>
    </w:p>
    <w:p w14:paraId="6F483914" w14:textId="309B613D" w:rsidR="00CB0EC3" w:rsidRDefault="004F0F1E">
      <w:pPr>
        <w:keepNext/>
        <w:rPr>
          <w:ins w:id="1356" w:author="Liam Coleman" w:date="2021-03-16T16:49:00Z"/>
        </w:rPr>
        <w:pPrChange w:id="1357" w:author="Liam Coleman" w:date="2021-03-16T16:49:00Z">
          <w:pPr/>
        </w:pPrChange>
      </w:pPr>
      <w:ins w:id="1358" w:author="Liam Coleman" w:date="2021-04-20T11:13:00Z">
        <w:r>
          <w:rPr>
            <w:noProof/>
          </w:rPr>
          <mc:AlternateContent>
            <mc:Choice Requires="wps">
              <w:drawing>
                <wp:anchor distT="0" distB="0" distL="114300" distR="114300" simplePos="0" relativeHeight="251543552" behindDoc="0" locked="0" layoutInCell="1" allowOverlap="1" wp14:anchorId="53EE3AEC" wp14:editId="4F4397CE">
                  <wp:simplePos x="0" y="0"/>
                  <wp:positionH relativeFrom="column">
                    <wp:posOffset>792125</wp:posOffset>
                  </wp:positionH>
                  <wp:positionV relativeFrom="paragraph">
                    <wp:posOffset>162824</wp:posOffset>
                  </wp:positionV>
                  <wp:extent cx="1871085" cy="100425"/>
                  <wp:effectExtent l="0" t="533400" r="0" b="528320"/>
                  <wp:wrapNone/>
                  <wp:docPr id="467" name="Arrow: Left 467"/>
                  <wp:cNvGraphicFramePr/>
                  <a:graphic xmlns:a="http://schemas.openxmlformats.org/drawingml/2006/main">
                    <a:graphicData uri="http://schemas.microsoft.com/office/word/2010/wordprocessingShape">
                      <wps:wsp>
                        <wps:cNvSpPr/>
                        <wps:spPr>
                          <a:xfrm rot="19477521">
                            <a:off x="0" y="0"/>
                            <a:ext cx="1871085" cy="100425"/>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DDB04" id="Arrow: Left 467" o:spid="_x0000_s1026" type="#_x0000_t66" style="position:absolute;margin-left:62.35pt;margin-top:12.8pt;width:147.35pt;height:7.9pt;rotation:-2318313fd;z-index:25154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" adj="580" fillcolor="yellow" strokecolor="#029cee [2564]" strokeweight="1.25pt"/>
              </w:pict>
            </mc:Fallback>
          </mc:AlternateContent>
        </w:r>
      </w:ins>
      <w:ins w:id="1359" w:author="Liam Coleman" w:date="2021-03-16T16:49:00Z">
        <w:r w:rsidR="00CB0EC3">
          <w:rPr>
            <w:noProof/>
          </w:rPr>
          <w:drawing>
            <wp:inline distT="0" distB="0" distL="0" distR="0" wp14:anchorId="5D4B814F" wp14:editId="1C8E8320">
              <wp:extent cx="2179376" cy="1710895"/>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9376" cy="1710895"/>
                      </a:xfrm>
                      <a:prstGeom prst="rect">
                        <a:avLst/>
                      </a:prstGeom>
                    </pic:spPr>
                  </pic:pic>
                </a:graphicData>
              </a:graphic>
            </wp:inline>
          </w:drawing>
        </w:r>
      </w:ins>
    </w:p>
    <w:p w14:paraId="15627AA6" w14:textId="275459D7" w:rsidR="00B35EF7" w:rsidRDefault="00CB0EC3" w:rsidP="00CB0EC3">
      <w:pPr>
        <w:pStyle w:val="Caption"/>
        <w:rPr>
          <w:ins w:id="1360" w:author="Liam Coleman" w:date="2021-04-20T10:46:00Z"/>
        </w:rPr>
      </w:pPr>
      <w:ins w:id="1361" w:author="Liam Coleman" w:date="2021-03-16T16:49:00Z">
        <w:r>
          <w:t xml:space="preserve">Figure </w:t>
        </w:r>
        <w:r>
          <w:fldChar w:fldCharType="begin"/>
        </w:r>
        <w:r>
          <w:instrText xml:space="preserve"> SEQ Figure \* ARABIC </w:instrText>
        </w:r>
      </w:ins>
      <w:r>
        <w:fldChar w:fldCharType="separate"/>
      </w:r>
      <w:ins w:id="1362" w:author="Liam Coleman" w:date="2021-07-07T15:08:00Z">
        <w:r w:rsidR="00425F3D">
          <w:rPr>
            <w:noProof/>
          </w:rPr>
          <w:t>8</w:t>
        </w:r>
      </w:ins>
      <w:ins w:id="1363" w:author="Liam Coleman" w:date="2021-03-16T16:49:00Z">
        <w:r>
          <w:fldChar w:fldCharType="end"/>
        </w:r>
        <w:r>
          <w:t xml:space="preserve"> </w:t>
        </w:r>
      </w:ins>
      <w:ins w:id="1364" w:author="Liam Coleman" w:date="2021-03-22T14:17:00Z">
        <w:r w:rsidR="004E5001">
          <w:t>New</w:t>
        </w:r>
      </w:ins>
      <w:ins w:id="1365" w:author="Liam Coleman" w:date="2021-03-16T16:49:00Z">
        <w:r>
          <w:t xml:space="preserve"> Button</w:t>
        </w:r>
      </w:ins>
    </w:p>
    <w:p w14:paraId="48A6C4BD" w14:textId="2A32B4A2" w:rsidR="009B315B" w:rsidRDefault="009B315B" w:rsidP="009B315B">
      <w:pPr>
        <w:rPr>
          <w:ins w:id="1366" w:author="Liam Coleman" w:date="2021-04-20T10:46:00Z"/>
        </w:rPr>
      </w:pPr>
    </w:p>
    <w:p w14:paraId="76487ACC" w14:textId="7BEB5A3D" w:rsidR="009B315B" w:rsidRPr="006D1413" w:rsidRDefault="009B315B">
      <w:pPr>
        <w:rPr>
          <w:ins w:id="1367" w:author="Liam Coleman" w:date="2021-03-22T09:42:00Z"/>
        </w:rPr>
        <w:pPrChange w:id="1368" w:author="Liam Coleman" w:date="2021-04-20T10:46:00Z">
          <w:pPr>
            <w:pStyle w:val="Caption"/>
          </w:pPr>
        </w:pPrChange>
      </w:pPr>
    </w:p>
    <w:p w14:paraId="4F8BA4AB" w14:textId="29316B5D" w:rsidR="00387729" w:rsidRPr="0096649B" w:rsidRDefault="006F5F8F">
      <w:pPr>
        <w:autoSpaceDE w:val="0"/>
        <w:autoSpaceDN w:val="0"/>
        <w:adjustRightInd w:val="0"/>
        <w:spacing w:before="0" w:after="0" w:line="240" w:lineRule="auto"/>
        <w:rPr>
          <w:ins w:id="1369" w:author="Liam Coleman" w:date="2021-03-23T16:22:00Z"/>
          <w:rFonts w:cs="Times New Roman"/>
          <w:color w:val="000000"/>
          <w:szCs w:val="20"/>
          <w:lang w:val="en-GB"/>
          <w:rPrChange w:id="1370" w:author="Liam Coleman" w:date="2021-04-20T14:49:00Z">
            <w:rPr>
              <w:ins w:id="1371" w:author="Liam Coleman" w:date="2021-03-23T16:22:00Z"/>
              <w:rFonts w:cs="Times New Roman"/>
              <w:color w:val="000000"/>
              <w:sz w:val="24"/>
              <w:szCs w:val="24"/>
              <w:lang w:val="en-GB"/>
            </w:rPr>
          </w:rPrChange>
        </w:rPr>
      </w:pPr>
      <w:ins w:id="1372" w:author="Liam Coleman" w:date="2021-03-22T14:16:00Z">
        <w:r w:rsidRPr="0096649B">
          <w:rPr>
            <w:rFonts w:cs="Times New Roman"/>
            <w:color w:val="000000"/>
            <w:szCs w:val="20"/>
            <w:lang w:val="en-GB"/>
            <w:rPrChange w:id="1373" w:author="Liam Coleman" w:date="2021-04-20T14:49:00Z">
              <w:rPr>
                <w:rFonts w:ascii="Arial" w:hAnsi="Arial" w:cs="Arial"/>
                <w:color w:val="000000"/>
                <w:sz w:val="24"/>
                <w:szCs w:val="24"/>
                <w:lang w:val="en-GB"/>
              </w:rPr>
            </w:rPrChange>
          </w:rPr>
          <w:t xml:space="preserve">The </w:t>
        </w:r>
      </w:ins>
      <w:ins w:id="1374" w:author="Liam Coleman" w:date="2021-03-23T16:21:00Z">
        <w:r w:rsidR="00387729" w:rsidRPr="0096649B">
          <w:rPr>
            <w:rFonts w:cs="Times New Roman"/>
            <w:color w:val="000000"/>
            <w:szCs w:val="20"/>
            <w:lang w:val="en-GB"/>
            <w:rPrChange w:id="1375" w:author="Liam Coleman" w:date="2021-04-20T14:49:00Z">
              <w:rPr>
                <w:rFonts w:cs="Times New Roman"/>
                <w:color w:val="000000"/>
                <w:sz w:val="24"/>
                <w:szCs w:val="24"/>
                <w:lang w:val="en-GB"/>
              </w:rPr>
            </w:rPrChange>
          </w:rPr>
          <w:t xml:space="preserve">new </w:t>
        </w:r>
      </w:ins>
      <w:ins w:id="1376" w:author="Liam Coleman" w:date="2021-03-22T14:16:00Z">
        <w:r w:rsidRPr="0096649B">
          <w:rPr>
            <w:rFonts w:cs="Times New Roman"/>
            <w:color w:val="000000"/>
            <w:szCs w:val="20"/>
            <w:lang w:val="en-GB"/>
            <w:rPrChange w:id="1377" w:author="Liam Coleman" w:date="2021-04-20T14:49:00Z">
              <w:rPr>
                <w:rFonts w:ascii="Arial" w:hAnsi="Arial" w:cs="Arial"/>
                <w:color w:val="000000"/>
                <w:sz w:val="24"/>
                <w:szCs w:val="24"/>
                <w:lang w:val="en-GB"/>
              </w:rPr>
            </w:rPrChange>
          </w:rPr>
          <w:t>button allows users to create a new product and enter</w:t>
        </w:r>
      </w:ins>
      <w:ins w:id="1378" w:author="Liam Coleman" w:date="2021-03-23T16:22:00Z">
        <w:r w:rsidR="00387729" w:rsidRPr="0096649B">
          <w:rPr>
            <w:rFonts w:cs="Times New Roman"/>
            <w:color w:val="000000"/>
            <w:szCs w:val="20"/>
            <w:lang w:val="en-GB"/>
            <w:rPrChange w:id="1379" w:author="Liam Coleman" w:date="2021-04-20T14:49:00Z">
              <w:rPr>
                <w:rFonts w:cs="Times New Roman"/>
                <w:color w:val="000000"/>
                <w:sz w:val="24"/>
                <w:szCs w:val="24"/>
                <w:lang w:val="en-GB"/>
              </w:rPr>
            </w:rPrChange>
          </w:rPr>
          <w:t xml:space="preserve"> it</w:t>
        </w:r>
      </w:ins>
      <w:ins w:id="1380" w:author="Liam Coleman" w:date="2021-03-22T14:16:00Z">
        <w:r w:rsidRPr="0096649B">
          <w:rPr>
            <w:rFonts w:cs="Times New Roman"/>
            <w:color w:val="000000"/>
            <w:szCs w:val="20"/>
            <w:lang w:val="en-GB"/>
            <w:rPrChange w:id="1381" w:author="Liam Coleman" w:date="2021-04-20T14:49:00Z">
              <w:rPr>
                <w:rFonts w:ascii="Arial" w:hAnsi="Arial" w:cs="Arial"/>
                <w:color w:val="000000"/>
                <w:sz w:val="24"/>
                <w:szCs w:val="24"/>
                <w:lang w:val="en-GB"/>
              </w:rPr>
            </w:rPrChange>
          </w:rPr>
          <w:t xml:space="preserve"> into the</w:t>
        </w:r>
      </w:ins>
      <w:ins w:id="1382" w:author="Liam Coleman" w:date="2021-05-20T14:49:00Z">
        <w:r w:rsidR="00B3760C">
          <w:rPr>
            <w:rFonts w:cs="Times New Roman"/>
            <w:color w:val="000000"/>
            <w:szCs w:val="20"/>
            <w:lang w:val="en-GB"/>
          </w:rPr>
          <w:t xml:space="preserve"> grid</w:t>
        </w:r>
      </w:ins>
      <w:ins w:id="1383" w:author="Liam Coleman" w:date="2021-03-22T14:16:00Z">
        <w:r w:rsidRPr="0096649B">
          <w:rPr>
            <w:rFonts w:cs="Times New Roman"/>
            <w:color w:val="000000"/>
            <w:szCs w:val="20"/>
            <w:lang w:val="en-GB"/>
            <w:rPrChange w:id="1384" w:author="Liam Coleman" w:date="2021-04-20T14:49:00Z">
              <w:rPr>
                <w:rFonts w:ascii="Arial" w:hAnsi="Arial" w:cs="Arial"/>
                <w:color w:val="000000"/>
                <w:sz w:val="24"/>
                <w:szCs w:val="24"/>
                <w:lang w:val="en-GB"/>
              </w:rPr>
            </w:rPrChange>
          </w:rPr>
          <w:t xml:space="preserve">. To do this, the user needs </w:t>
        </w:r>
      </w:ins>
      <w:ins w:id="1385" w:author="Liam Coleman" w:date="2021-03-23T16:23:00Z">
        <w:r w:rsidR="00C922FA" w:rsidRPr="0096649B">
          <w:rPr>
            <w:rFonts w:cs="Times New Roman"/>
            <w:color w:val="000000"/>
            <w:szCs w:val="20"/>
            <w:lang w:val="en-GB"/>
            <w:rPrChange w:id="1386" w:author="Liam Coleman" w:date="2021-04-20T14:49:00Z">
              <w:rPr>
                <w:rFonts w:cs="Times New Roman"/>
                <w:color w:val="000000"/>
                <w:sz w:val="24"/>
                <w:szCs w:val="24"/>
                <w:lang w:val="en-GB"/>
              </w:rPr>
            </w:rPrChange>
          </w:rPr>
          <w:t>to.</w:t>
        </w:r>
      </w:ins>
    </w:p>
    <w:p w14:paraId="43F41C51" w14:textId="45D077D1" w:rsidR="00387729" w:rsidRPr="0096649B" w:rsidRDefault="006F5F8F">
      <w:pPr>
        <w:pStyle w:val="ListParagraph"/>
        <w:numPr>
          <w:ilvl w:val="0"/>
          <w:numId w:val="96"/>
        </w:numPr>
        <w:autoSpaceDE w:val="0"/>
        <w:autoSpaceDN w:val="0"/>
        <w:adjustRightInd w:val="0"/>
        <w:spacing w:before="0" w:after="0" w:line="240" w:lineRule="auto"/>
        <w:rPr>
          <w:ins w:id="1387" w:author="Liam Coleman" w:date="2021-03-23T16:22:00Z"/>
          <w:rFonts w:cs="Times New Roman"/>
          <w:color w:val="000000"/>
          <w:szCs w:val="20"/>
          <w:lang w:val="en-GB"/>
          <w:rPrChange w:id="1388" w:author="Liam Coleman" w:date="2021-04-20T14:49:00Z">
            <w:rPr>
              <w:ins w:id="1389" w:author="Liam Coleman" w:date="2021-03-23T16:22:00Z"/>
              <w:lang w:val="en-GB"/>
            </w:rPr>
          </w:rPrChange>
        </w:rPr>
        <w:pPrChange w:id="1390" w:author="Liam Coleman" w:date="2021-03-23T16:22:00Z">
          <w:pPr>
            <w:autoSpaceDE w:val="0"/>
            <w:autoSpaceDN w:val="0"/>
            <w:adjustRightInd w:val="0"/>
            <w:spacing w:before="0" w:after="0" w:line="240" w:lineRule="auto"/>
          </w:pPr>
        </w:pPrChange>
      </w:pPr>
      <w:ins w:id="1391" w:author="Liam Coleman" w:date="2021-03-22T14:16:00Z">
        <w:r w:rsidRPr="0096649B">
          <w:rPr>
            <w:rFonts w:cs="Times New Roman"/>
            <w:color w:val="000000"/>
            <w:szCs w:val="20"/>
            <w:lang w:val="en-GB"/>
            <w:rPrChange w:id="1392" w:author="Liam Coleman" w:date="2021-04-20T14:49:00Z">
              <w:rPr>
                <w:rFonts w:ascii="Arial" w:hAnsi="Arial" w:cs="Arial"/>
                <w:color w:val="000000"/>
                <w:sz w:val="24"/>
                <w:szCs w:val="24"/>
                <w:lang w:val="en-GB"/>
              </w:rPr>
            </w:rPrChange>
          </w:rPr>
          <w:t xml:space="preserve">populate </w:t>
        </w:r>
      </w:ins>
      <w:ins w:id="1393" w:author="Liam Coleman" w:date="2021-05-20T14:49:00Z">
        <w:r w:rsidR="007C5F28">
          <w:rPr>
            <w:rFonts w:cs="Times New Roman"/>
            <w:color w:val="000000"/>
            <w:szCs w:val="20"/>
            <w:lang w:val="en-GB"/>
          </w:rPr>
          <w:t xml:space="preserve">the necessary </w:t>
        </w:r>
      </w:ins>
      <w:ins w:id="1394" w:author="Liam Coleman" w:date="2021-05-20T14:54:00Z">
        <w:r w:rsidR="0027050E">
          <w:rPr>
            <w:rFonts w:cs="Times New Roman"/>
            <w:color w:val="000000"/>
            <w:szCs w:val="20"/>
            <w:lang w:val="en-GB"/>
          </w:rPr>
          <w:t>textboxes (</w:t>
        </w:r>
      </w:ins>
      <w:ins w:id="1395" w:author="Liam Coleman" w:date="2021-05-20T15:02:00Z">
        <w:r w:rsidR="000942A4">
          <w:rPr>
            <w:rFonts w:cs="Times New Roman"/>
            <w:color w:val="000000"/>
            <w:szCs w:val="20"/>
            <w:lang w:val="en-GB"/>
          </w:rPr>
          <w:t>i.e.,</w:t>
        </w:r>
      </w:ins>
      <w:ins w:id="1396" w:author="Liam Coleman" w:date="2021-05-20T14:54:00Z">
        <w:r w:rsidR="0027050E">
          <w:rPr>
            <w:rFonts w:cs="Times New Roman"/>
            <w:color w:val="000000"/>
            <w:szCs w:val="20"/>
            <w:lang w:val="en-GB"/>
          </w:rPr>
          <w:t xml:space="preserve"> Product Name. Company Etc.).</w:t>
        </w:r>
      </w:ins>
    </w:p>
    <w:p w14:paraId="76758F1B" w14:textId="712EB8C9" w:rsidR="00387729" w:rsidRPr="0096649B" w:rsidRDefault="006F5F8F">
      <w:pPr>
        <w:pStyle w:val="ListParagraph"/>
        <w:numPr>
          <w:ilvl w:val="0"/>
          <w:numId w:val="96"/>
        </w:numPr>
        <w:autoSpaceDE w:val="0"/>
        <w:autoSpaceDN w:val="0"/>
        <w:adjustRightInd w:val="0"/>
        <w:spacing w:before="0" w:after="0" w:line="240" w:lineRule="auto"/>
        <w:rPr>
          <w:ins w:id="1397" w:author="Liam Coleman" w:date="2021-03-23T16:22:00Z"/>
          <w:rFonts w:cs="Times New Roman"/>
          <w:color w:val="000000"/>
          <w:szCs w:val="20"/>
          <w:lang w:val="en-GB"/>
          <w:rPrChange w:id="1398" w:author="Liam Coleman" w:date="2021-04-20T14:49:00Z">
            <w:rPr>
              <w:ins w:id="1399" w:author="Liam Coleman" w:date="2021-03-23T16:22:00Z"/>
              <w:lang w:val="en-GB"/>
            </w:rPr>
          </w:rPrChange>
        </w:rPr>
        <w:pPrChange w:id="1400" w:author="Liam Coleman" w:date="2021-03-23T16:22:00Z">
          <w:pPr>
            <w:autoSpaceDE w:val="0"/>
            <w:autoSpaceDN w:val="0"/>
            <w:adjustRightInd w:val="0"/>
            <w:spacing w:before="0" w:after="0" w:line="240" w:lineRule="auto"/>
          </w:pPr>
        </w:pPrChange>
      </w:pPr>
      <w:ins w:id="1401" w:author="Liam Coleman" w:date="2021-03-22T14:16:00Z">
        <w:r w:rsidRPr="0096649B">
          <w:rPr>
            <w:rFonts w:cs="Times New Roman"/>
            <w:color w:val="000000"/>
            <w:szCs w:val="20"/>
            <w:lang w:val="en-GB"/>
            <w:rPrChange w:id="1402" w:author="Liam Coleman" w:date="2021-04-20T14:49:00Z">
              <w:rPr>
                <w:rFonts w:ascii="Arial" w:hAnsi="Arial" w:cs="Arial"/>
                <w:color w:val="000000"/>
                <w:sz w:val="24"/>
                <w:szCs w:val="24"/>
                <w:lang w:val="en-GB"/>
              </w:rPr>
            </w:rPrChange>
          </w:rPr>
          <w:t xml:space="preserve">click </w:t>
        </w:r>
      </w:ins>
      <w:ins w:id="1403" w:author="Liam Coleman" w:date="2021-03-23T16:22:00Z">
        <w:r w:rsidR="00387729" w:rsidRPr="0096649B">
          <w:rPr>
            <w:rFonts w:cs="Times New Roman"/>
            <w:color w:val="000000"/>
            <w:szCs w:val="20"/>
            <w:lang w:val="en-GB"/>
            <w:rPrChange w:id="1404" w:author="Liam Coleman" w:date="2021-04-20T14:49:00Z">
              <w:rPr>
                <w:lang w:val="en-GB"/>
              </w:rPr>
            </w:rPrChange>
          </w:rPr>
          <w:t>new</w:t>
        </w:r>
      </w:ins>
      <w:ins w:id="1405" w:author="Liam Coleman" w:date="2021-03-22T14:16:00Z">
        <w:r w:rsidRPr="0096649B">
          <w:rPr>
            <w:rFonts w:cs="Times New Roman"/>
            <w:color w:val="000000"/>
            <w:szCs w:val="20"/>
            <w:lang w:val="en-GB"/>
            <w:rPrChange w:id="1406" w:author="Liam Coleman" w:date="2021-04-20T14:49:00Z">
              <w:rPr>
                <w:rFonts w:ascii="Arial" w:hAnsi="Arial" w:cs="Arial"/>
                <w:color w:val="000000"/>
                <w:sz w:val="24"/>
                <w:szCs w:val="24"/>
                <w:lang w:val="en-GB"/>
              </w:rPr>
            </w:rPrChange>
          </w:rPr>
          <w:t>.</w:t>
        </w:r>
      </w:ins>
    </w:p>
    <w:p w14:paraId="1BEA2864" w14:textId="7DD5241A" w:rsidR="00A7300A" w:rsidRDefault="00A7300A">
      <w:pPr>
        <w:pStyle w:val="ListParagraph"/>
        <w:numPr>
          <w:ilvl w:val="0"/>
          <w:numId w:val="96"/>
        </w:numPr>
        <w:autoSpaceDE w:val="0"/>
        <w:autoSpaceDN w:val="0"/>
        <w:adjustRightInd w:val="0"/>
        <w:spacing w:before="0" w:after="0" w:line="240" w:lineRule="auto"/>
        <w:rPr>
          <w:ins w:id="1407" w:author="Liam Coleman" w:date="2021-05-20T15:19:00Z"/>
          <w:rFonts w:cs="Times New Roman"/>
          <w:color w:val="000000"/>
          <w:szCs w:val="20"/>
          <w:lang w:val="en-GB"/>
        </w:rPr>
      </w:pPr>
      <w:ins w:id="1408" w:author="Liam Coleman" w:date="2021-04-20T10:48:00Z">
        <w:r w:rsidRPr="0096649B">
          <w:rPr>
            <w:rFonts w:cs="Times New Roman"/>
            <w:color w:val="000000"/>
            <w:szCs w:val="20"/>
            <w:lang w:val="en-GB"/>
            <w:rPrChange w:id="1409" w:author="Liam Coleman" w:date="2021-04-20T14:49:00Z">
              <w:rPr>
                <w:rFonts w:cs="Times New Roman"/>
                <w:color w:val="000000"/>
                <w:sz w:val="24"/>
                <w:szCs w:val="24"/>
                <w:lang w:val="en-GB"/>
              </w:rPr>
            </w:rPrChange>
          </w:rPr>
          <w:t xml:space="preserve">A   new entry </w:t>
        </w:r>
      </w:ins>
      <w:ins w:id="1410" w:author="Liam Coleman" w:date="2021-05-20T14:50:00Z">
        <w:r w:rsidR="007520BD">
          <w:rPr>
            <w:rFonts w:cs="Times New Roman"/>
            <w:color w:val="000000"/>
            <w:szCs w:val="20"/>
            <w:lang w:val="en-GB"/>
          </w:rPr>
          <w:t>will appear in the grid</w:t>
        </w:r>
      </w:ins>
      <w:ins w:id="1411" w:author="Liam Coleman" w:date="2021-04-20T10:48:00Z">
        <w:r w:rsidRPr="0096649B">
          <w:rPr>
            <w:rFonts w:cs="Times New Roman"/>
            <w:color w:val="000000"/>
            <w:szCs w:val="20"/>
            <w:lang w:val="en-GB"/>
            <w:rPrChange w:id="1412" w:author="Liam Coleman" w:date="2021-04-20T14:49:00Z">
              <w:rPr>
                <w:rFonts w:cs="Times New Roman"/>
                <w:color w:val="000000"/>
                <w:sz w:val="24"/>
                <w:szCs w:val="24"/>
                <w:lang w:val="en-GB"/>
              </w:rPr>
            </w:rPrChange>
          </w:rPr>
          <w:t>.</w:t>
        </w:r>
      </w:ins>
    </w:p>
    <w:p w14:paraId="74D6EB2F" w14:textId="74096015" w:rsidR="00793E26" w:rsidRDefault="00793E26">
      <w:pPr>
        <w:spacing w:before="0" w:after="200"/>
        <w:jc w:val="left"/>
        <w:rPr>
          <w:ins w:id="1413" w:author="Liam Coleman" w:date="2021-05-20T15:19:00Z"/>
          <w:rFonts w:cs="Times New Roman"/>
          <w:color w:val="000000"/>
          <w:szCs w:val="20"/>
          <w:lang w:val="en-GB"/>
        </w:rPr>
      </w:pPr>
      <w:ins w:id="1414" w:author="Liam Coleman" w:date="2021-05-20T15:19:00Z">
        <w:r>
          <w:rPr>
            <w:rFonts w:cs="Times New Roman"/>
            <w:color w:val="000000"/>
            <w:szCs w:val="20"/>
            <w:lang w:val="en-GB"/>
          </w:rPr>
          <w:br w:type="page"/>
        </w:r>
      </w:ins>
    </w:p>
    <w:p w14:paraId="26B80921" w14:textId="77777777" w:rsidR="00793E26" w:rsidRPr="0096649B" w:rsidRDefault="00793E26">
      <w:pPr>
        <w:pStyle w:val="ListParagraph"/>
        <w:autoSpaceDE w:val="0"/>
        <w:autoSpaceDN w:val="0"/>
        <w:adjustRightInd w:val="0"/>
        <w:spacing w:before="0" w:after="0" w:line="240" w:lineRule="auto"/>
        <w:rPr>
          <w:ins w:id="1415" w:author="Liam Coleman" w:date="2021-03-22T14:16:00Z"/>
          <w:rFonts w:cs="Times New Roman"/>
          <w:color w:val="000000"/>
          <w:szCs w:val="20"/>
          <w:lang w:val="en-GB"/>
          <w:rPrChange w:id="1416" w:author="Liam Coleman" w:date="2021-04-20T14:49:00Z">
            <w:rPr>
              <w:ins w:id="1417" w:author="Liam Coleman" w:date="2021-03-22T14:16:00Z"/>
              <w:rFonts w:ascii="Arial" w:hAnsi="Arial" w:cs="Arial"/>
              <w:color w:val="000000"/>
              <w:sz w:val="24"/>
              <w:szCs w:val="24"/>
              <w:lang w:val="en-GB"/>
            </w:rPr>
          </w:rPrChange>
        </w:rPr>
        <w:pPrChange w:id="1418" w:author="Liam Coleman" w:date="2021-05-20T15:19:00Z">
          <w:pPr>
            <w:autoSpaceDE w:val="0"/>
            <w:autoSpaceDN w:val="0"/>
            <w:adjustRightInd w:val="0"/>
            <w:spacing w:before="0" w:after="0" w:line="240" w:lineRule="auto"/>
            <w:jc w:val="left"/>
          </w:pPr>
        </w:pPrChange>
      </w:pPr>
    </w:p>
    <w:p w14:paraId="21011EBB" w14:textId="7C484149" w:rsidR="00C113AE" w:rsidRPr="006D1413" w:rsidRDefault="00C113AE">
      <w:pPr>
        <w:autoSpaceDE w:val="0"/>
        <w:autoSpaceDN w:val="0"/>
        <w:adjustRightInd w:val="0"/>
        <w:spacing w:before="0" w:after="0" w:line="240" w:lineRule="auto"/>
        <w:rPr>
          <w:ins w:id="1419" w:author="Liam Coleman" w:date="2021-03-16T16:55:00Z"/>
        </w:rPr>
        <w:pPrChange w:id="1420" w:author="Liam Coleman" w:date="2021-03-22T09:42:00Z">
          <w:pPr>
            <w:pStyle w:val="Caption"/>
          </w:pPr>
        </w:pPrChange>
      </w:pPr>
    </w:p>
    <w:p w14:paraId="04A8CEDA" w14:textId="5B144168" w:rsidR="0080603A" w:rsidRDefault="0080603A" w:rsidP="0080603A">
      <w:pPr>
        <w:rPr>
          <w:ins w:id="1421" w:author="Liam Coleman" w:date="2021-03-16T16:55:00Z"/>
        </w:rPr>
      </w:pPr>
    </w:p>
    <w:p w14:paraId="29593416" w14:textId="0E648177" w:rsidR="00CC5DFE" w:rsidRDefault="008C40D6">
      <w:pPr>
        <w:pStyle w:val="Heading2"/>
        <w:numPr>
          <w:ilvl w:val="1"/>
          <w:numId w:val="126"/>
        </w:numPr>
        <w:rPr>
          <w:ins w:id="1422" w:author="Liam Coleman" w:date="2021-04-22T16:20:00Z"/>
        </w:rPr>
        <w:pPrChange w:id="1423" w:author="Liam Coleman" w:date="2021-05-24T16:04:00Z">
          <w:pPr>
            <w:pStyle w:val="Heading2"/>
            <w:numPr>
              <w:ilvl w:val="0"/>
              <w:numId w:val="0"/>
            </w:numPr>
            <w:ind w:left="0" w:firstLine="0"/>
          </w:pPr>
        </w:pPrChange>
      </w:pPr>
      <w:bookmarkStart w:id="1424" w:name="_Toc76630246"/>
      <w:ins w:id="1425" w:author="Liam Coleman" w:date="2021-04-22T16:19:00Z">
        <w:r>
          <w:t>Set All Function</w:t>
        </w:r>
      </w:ins>
      <w:bookmarkEnd w:id="1424"/>
    </w:p>
    <w:p w14:paraId="3AA7B3B0" w14:textId="7B72C43F" w:rsidR="008C40D6" w:rsidRDefault="00FE69F8">
      <w:pPr>
        <w:pStyle w:val="Heading3"/>
        <w:numPr>
          <w:ilvl w:val="0"/>
          <w:numId w:val="0"/>
        </w:numPr>
        <w:rPr>
          <w:ins w:id="1426" w:author="Liam Coleman" w:date="2021-04-26T09:41:00Z"/>
        </w:rPr>
      </w:pPr>
      <w:bookmarkStart w:id="1427" w:name="_Toc76630247"/>
      <w:ins w:id="1428" w:author="Liam Coleman" w:date="2021-05-24T16:04:00Z">
        <w:r>
          <w:t xml:space="preserve">4.7.1 </w:t>
        </w:r>
      </w:ins>
      <w:ins w:id="1429" w:author="Liam Coleman" w:date="2021-04-22T16:20:00Z">
        <w:r w:rsidR="008825B4">
          <w:t xml:space="preserve">Set all </w:t>
        </w:r>
      </w:ins>
      <w:ins w:id="1430" w:author="Liam Coleman" w:date="2021-05-20T14:56:00Z">
        <w:r w:rsidR="00313EFA">
          <w:t>Company.</w:t>
        </w:r>
      </w:ins>
      <w:bookmarkEnd w:id="1427"/>
    </w:p>
    <w:p w14:paraId="4DBD58B0" w14:textId="4321A9EB" w:rsidR="00E26ECC" w:rsidRDefault="00E26ECC" w:rsidP="00E26ECC">
      <w:pPr>
        <w:rPr>
          <w:ins w:id="1431" w:author="Liam Coleman" w:date="2021-04-26T09:43:00Z"/>
        </w:rPr>
      </w:pPr>
      <w:ins w:id="1432" w:author="Liam Coleman" w:date="2021-04-26T09:41:00Z">
        <w:r>
          <w:t>The Set All fu</w:t>
        </w:r>
      </w:ins>
      <w:ins w:id="1433" w:author="Liam Coleman" w:date="2021-04-26T09:42:00Z">
        <w:r>
          <w:t>nction allows users to update the</w:t>
        </w:r>
      </w:ins>
      <w:ins w:id="1434" w:author="Liam Coleman" w:date="2021-04-26T09:43:00Z">
        <w:r w:rsidR="00FD68A8">
          <w:t xml:space="preserve"> Company</w:t>
        </w:r>
      </w:ins>
      <w:ins w:id="1435" w:author="Liam Coleman" w:date="2021-04-26T09:44:00Z">
        <w:r w:rsidR="0054720E">
          <w:t xml:space="preserve"> </w:t>
        </w:r>
      </w:ins>
      <w:ins w:id="1436" w:author="Liam Coleman" w:date="2021-05-20T14:55:00Z">
        <w:r w:rsidR="00B74060">
          <w:t>column on</w:t>
        </w:r>
      </w:ins>
      <w:ins w:id="1437" w:author="Liam Coleman" w:date="2021-04-26T09:43:00Z">
        <w:r w:rsidR="00FD68A8">
          <w:t xml:space="preserve"> </w:t>
        </w:r>
      </w:ins>
      <w:ins w:id="1438" w:author="Liam Coleman" w:date="2021-05-20T15:16:00Z">
        <w:r w:rsidR="005A67BD">
          <w:t>the grid.</w:t>
        </w:r>
      </w:ins>
    </w:p>
    <w:p w14:paraId="2785A6E0" w14:textId="3EC0EC78" w:rsidR="00FD68A8" w:rsidRDefault="005D18E0" w:rsidP="00E26ECC">
      <w:pPr>
        <w:rPr>
          <w:ins w:id="1439" w:author="Liam Coleman" w:date="2021-04-26T09:43:00Z"/>
        </w:rPr>
      </w:pPr>
      <w:ins w:id="1440" w:author="Liam Coleman" w:date="2021-05-20T15:17:00Z">
        <w:r>
          <w:rPr>
            <w:noProof/>
          </w:rPr>
          <mc:AlternateContent>
            <mc:Choice Requires="wps">
              <w:drawing>
                <wp:anchor distT="0" distB="0" distL="114300" distR="114300" simplePos="0" relativeHeight="251670528" behindDoc="0" locked="0" layoutInCell="1" allowOverlap="1" wp14:anchorId="38965717" wp14:editId="67444D72">
                  <wp:simplePos x="0" y="0"/>
                  <wp:positionH relativeFrom="column">
                    <wp:posOffset>2933955</wp:posOffset>
                  </wp:positionH>
                  <wp:positionV relativeFrom="paragraph">
                    <wp:posOffset>110432</wp:posOffset>
                  </wp:positionV>
                  <wp:extent cx="847848" cy="159079"/>
                  <wp:effectExtent l="19050" t="76200" r="28575" b="31750"/>
                  <wp:wrapNone/>
                  <wp:docPr id="498" name="Arrow: Right 498"/>
                  <wp:cNvGraphicFramePr/>
                  <a:graphic xmlns:a="http://schemas.openxmlformats.org/drawingml/2006/main">
                    <a:graphicData uri="http://schemas.microsoft.com/office/word/2010/wordprocessingShape">
                      <wps:wsp>
                        <wps:cNvSpPr/>
                        <wps:spPr>
                          <a:xfrm rot="11163156">
                            <a:off x="0" y="0"/>
                            <a:ext cx="847848" cy="15907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29E83" id="Arrow: Right 498" o:spid="_x0000_s1026" type="#_x0000_t13" style="position:absolute;margin-left:231pt;margin-top:8.7pt;width:66.75pt;height:12.55pt;rotation:-11399817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" adj="19574" fillcolor="red" strokecolor="red" strokeweight="1.25pt"/>
              </w:pict>
            </mc:Fallback>
          </mc:AlternateContent>
        </w:r>
      </w:ins>
      <w:ins w:id="1441" w:author="Liam Coleman" w:date="2021-04-26T09:43:00Z">
        <w:r w:rsidR="00FD68A8">
          <w:rPr>
            <w:noProof/>
          </w:rPr>
          <w:drawing>
            <wp:inline distT="0" distB="0" distL="0" distR="0" wp14:anchorId="1407DAD7" wp14:editId="407E579F">
              <wp:extent cx="5858510" cy="219694"/>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3">
                        <a:extLst>
                          <a:ext uri="{28A0092B-C50C-407E-A947-70E740481C1C}">
                            <a14:useLocalDpi xmlns:a14="http://schemas.microsoft.com/office/drawing/2010/main" val="0"/>
                          </a:ext>
                        </a:extLst>
                      </a:blip>
                      <a:stretch>
                        <a:fillRect/>
                      </a:stretch>
                    </pic:blipFill>
                    <pic:spPr>
                      <a:xfrm>
                        <a:off x="0" y="0"/>
                        <a:ext cx="6206798" cy="232755"/>
                      </a:xfrm>
                      <a:prstGeom prst="rect">
                        <a:avLst/>
                      </a:prstGeom>
                    </pic:spPr>
                  </pic:pic>
                </a:graphicData>
              </a:graphic>
            </wp:inline>
          </w:drawing>
        </w:r>
      </w:ins>
    </w:p>
    <w:p w14:paraId="7CE312D7" w14:textId="477F0E9B" w:rsidR="00FD68A8" w:rsidRDefault="00313EFA" w:rsidP="00E26ECC">
      <w:pPr>
        <w:rPr>
          <w:ins w:id="1442" w:author="Liam Coleman" w:date="2021-05-20T15:18:00Z"/>
        </w:rPr>
      </w:pPr>
      <w:ins w:id="1443" w:author="Liam Coleman" w:date="2021-05-20T14:56:00Z">
        <w:r>
          <w:t>Achieved b</w:t>
        </w:r>
      </w:ins>
      <w:ins w:id="1444" w:author="Liam Coleman" w:date="2021-04-26T09:44:00Z">
        <w:r w:rsidR="0054720E">
          <w:t xml:space="preserve">y clecking the </w:t>
        </w:r>
        <w:r w:rsidR="00155381">
          <w:t>Set All button on the form</w:t>
        </w:r>
      </w:ins>
      <w:ins w:id="1445" w:author="Liam Coleman" w:date="2021-04-26T09:45:00Z">
        <w:r w:rsidR="00155381">
          <w:t>.</w:t>
        </w:r>
      </w:ins>
    </w:p>
    <w:p w14:paraId="70601983" w14:textId="6A97F545" w:rsidR="001F079A" w:rsidRDefault="00793E26" w:rsidP="00E26ECC">
      <w:pPr>
        <w:rPr>
          <w:ins w:id="1446" w:author="Liam Coleman" w:date="2021-04-26T09:45:00Z"/>
        </w:rPr>
      </w:pPr>
      <w:ins w:id="1447" w:author="Liam Coleman" w:date="2021-05-20T15:20:00Z">
        <w:r>
          <w:rPr>
            <w:noProof/>
          </w:rPr>
          <w:drawing>
            <wp:inline distT="0" distB="0" distL="0" distR="0" wp14:anchorId="62A936D9" wp14:editId="10AA1A6C">
              <wp:extent cx="5680881" cy="417830"/>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34">
                        <a:extLst>
                          <a:ext uri="{28A0092B-C50C-407E-A947-70E740481C1C}">
                            <a14:useLocalDpi xmlns:a14="http://schemas.microsoft.com/office/drawing/2010/main" val="0"/>
                          </a:ext>
                        </a:extLst>
                      </a:blip>
                      <a:stretch>
                        <a:fillRect/>
                      </a:stretch>
                    </pic:blipFill>
                    <pic:spPr>
                      <a:xfrm>
                        <a:off x="0" y="0"/>
                        <a:ext cx="5680881" cy="417830"/>
                      </a:xfrm>
                      <a:prstGeom prst="rect">
                        <a:avLst/>
                      </a:prstGeom>
                    </pic:spPr>
                  </pic:pic>
                </a:graphicData>
              </a:graphic>
            </wp:inline>
          </w:drawing>
        </w:r>
      </w:ins>
    </w:p>
    <w:p w14:paraId="28644B7A" w14:textId="065C3440" w:rsidR="00155381" w:rsidRDefault="00155381" w:rsidP="00E26ECC">
      <w:pPr>
        <w:rPr>
          <w:ins w:id="1448" w:author="Liam Coleman" w:date="2021-04-26T09:45:00Z"/>
        </w:rPr>
      </w:pPr>
    </w:p>
    <w:p w14:paraId="60B3DFE5" w14:textId="1AD2FE21" w:rsidR="000D7B5E" w:rsidRDefault="000D7B5E">
      <w:pPr>
        <w:pStyle w:val="Heading3"/>
        <w:numPr>
          <w:ilvl w:val="2"/>
          <w:numId w:val="135"/>
        </w:numPr>
        <w:rPr>
          <w:ins w:id="1449" w:author="Liam Coleman" w:date="2021-04-26T09:45:00Z"/>
        </w:rPr>
        <w:pPrChange w:id="1450" w:author="Liam Coleman" w:date="2021-05-25T09:55:00Z">
          <w:pPr>
            <w:pStyle w:val="Heading3"/>
            <w:numPr>
              <w:ilvl w:val="0"/>
              <w:numId w:val="0"/>
            </w:numPr>
            <w:ind w:left="0" w:firstLine="0"/>
          </w:pPr>
        </w:pPrChange>
      </w:pPr>
      <w:bookmarkStart w:id="1451" w:name="_Toc76630248"/>
      <w:ins w:id="1452" w:author="Liam Coleman" w:date="2021-04-26T09:45:00Z">
        <w:r>
          <w:t>Set All Install Date</w:t>
        </w:r>
        <w:bookmarkEnd w:id="1451"/>
      </w:ins>
    </w:p>
    <w:p w14:paraId="6E3DFB0D" w14:textId="183E41E5" w:rsidR="000D7B5E" w:rsidRDefault="00137190" w:rsidP="000D7B5E">
      <w:pPr>
        <w:rPr>
          <w:ins w:id="1453" w:author="Liam Coleman" w:date="2021-04-26T09:47:00Z"/>
        </w:rPr>
      </w:pPr>
      <w:ins w:id="1454" w:author="Liam Coleman" w:date="2021-04-26T09:47:00Z">
        <w:r>
          <w:t>Similarly</w:t>
        </w:r>
      </w:ins>
      <w:ins w:id="1455" w:author="Liam Coleman" w:date="2021-04-26T09:45:00Z">
        <w:r w:rsidR="000D7B5E">
          <w:t xml:space="preserve">, the </w:t>
        </w:r>
        <w:r w:rsidR="0072593A">
          <w:t xml:space="preserve">Set All Button allows users to update </w:t>
        </w:r>
      </w:ins>
      <w:ins w:id="1456" w:author="Liam Coleman" w:date="2021-04-26T09:46:00Z">
        <w:r w:rsidR="0072593A">
          <w:t>the</w:t>
        </w:r>
      </w:ins>
      <w:ins w:id="1457" w:author="Liam Coleman" w:date="2021-05-20T15:21:00Z">
        <w:r w:rsidR="00F77055">
          <w:t xml:space="preserve"> Install date column in the </w:t>
        </w:r>
        <w:proofErr w:type="gramStart"/>
        <w:r w:rsidR="00F77055">
          <w:t>grid.</w:t>
        </w:r>
      </w:ins>
      <w:ins w:id="1458" w:author="Liam Coleman" w:date="2021-04-26T09:47:00Z">
        <w:r>
          <w:t>.</w:t>
        </w:r>
        <w:proofErr w:type="gramEnd"/>
      </w:ins>
    </w:p>
    <w:p w14:paraId="5DB64887" w14:textId="738A9798" w:rsidR="00137190" w:rsidRDefault="001F079A" w:rsidP="000D7B5E">
      <w:pPr>
        <w:rPr>
          <w:ins w:id="1459" w:author="Liam Coleman" w:date="2021-04-26T09:47:00Z"/>
        </w:rPr>
      </w:pPr>
      <w:ins w:id="1460" w:author="Liam Coleman" w:date="2021-05-20T15:18:00Z">
        <w:r>
          <w:rPr>
            <w:noProof/>
          </w:rPr>
          <mc:AlternateContent>
            <mc:Choice Requires="wps">
              <w:drawing>
                <wp:anchor distT="0" distB="0" distL="114300" distR="114300" simplePos="0" relativeHeight="251672576" behindDoc="0" locked="0" layoutInCell="1" allowOverlap="1" wp14:anchorId="157FF0E1" wp14:editId="4A1B3B3E">
                  <wp:simplePos x="0" y="0"/>
                  <wp:positionH relativeFrom="column">
                    <wp:posOffset>3426031</wp:posOffset>
                  </wp:positionH>
                  <wp:positionV relativeFrom="paragraph">
                    <wp:posOffset>84397</wp:posOffset>
                  </wp:positionV>
                  <wp:extent cx="847848" cy="159079"/>
                  <wp:effectExtent l="19050" t="76200" r="28575" b="31750"/>
                  <wp:wrapNone/>
                  <wp:docPr id="514" name="Arrow: Right 514"/>
                  <wp:cNvGraphicFramePr/>
                  <a:graphic xmlns:a="http://schemas.openxmlformats.org/drawingml/2006/main">
                    <a:graphicData uri="http://schemas.microsoft.com/office/word/2010/wordprocessingShape">
                      <wps:wsp>
                        <wps:cNvSpPr/>
                        <wps:spPr>
                          <a:xfrm rot="11163156">
                            <a:off x="0" y="0"/>
                            <a:ext cx="847848" cy="15907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6D01" id="Arrow: Right 514" o:spid="_x0000_s1026" type="#_x0000_t13" style="position:absolute;margin-left:269.75pt;margin-top:6.65pt;width:66.75pt;height:12.55pt;rotation:-11399817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" adj="19574" fillcolor="red" strokecolor="red" strokeweight="1.25pt"/>
              </w:pict>
            </mc:Fallback>
          </mc:AlternateContent>
        </w:r>
        <w:r>
          <w:rPr>
            <w:noProof/>
          </w:rPr>
          <w:drawing>
            <wp:inline distT="0" distB="0" distL="0" distR="0" wp14:anchorId="393563AB" wp14:editId="7A9066B8">
              <wp:extent cx="5731510" cy="21432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3">
                        <a:extLst>
                          <a:ext uri="{28A0092B-C50C-407E-A947-70E740481C1C}">
                            <a14:useLocalDpi xmlns:a14="http://schemas.microsoft.com/office/drawing/2010/main" val="0"/>
                          </a:ext>
                        </a:extLst>
                      </a:blip>
                      <a:stretch>
                        <a:fillRect/>
                      </a:stretch>
                    </pic:blipFill>
                    <pic:spPr>
                      <a:xfrm>
                        <a:off x="0" y="0"/>
                        <a:ext cx="5731510" cy="214326"/>
                      </a:xfrm>
                      <a:prstGeom prst="rect">
                        <a:avLst/>
                      </a:prstGeom>
                    </pic:spPr>
                  </pic:pic>
                </a:graphicData>
              </a:graphic>
            </wp:inline>
          </w:drawing>
        </w:r>
      </w:ins>
    </w:p>
    <w:p w14:paraId="3A46909D" w14:textId="1A2D1D11" w:rsidR="00257763" w:rsidRDefault="00257763" w:rsidP="000D7B5E">
      <w:pPr>
        <w:rPr>
          <w:ins w:id="1461" w:author="Liam Coleman" w:date="2021-04-26T09:48:00Z"/>
        </w:rPr>
      </w:pPr>
      <w:ins w:id="1462" w:author="Liam Coleman" w:date="2021-04-26T09:47:00Z">
        <w:r>
          <w:t>This is achieved by clicking the</w:t>
        </w:r>
      </w:ins>
      <w:ins w:id="1463" w:author="Liam Coleman" w:date="2021-04-26T09:48:00Z">
        <w:r w:rsidR="00B91470">
          <w:t xml:space="preserve"> Set All button adjacent to the Install Button textbox.</w:t>
        </w:r>
      </w:ins>
      <w:ins w:id="1464" w:author="Liam Coleman" w:date="2021-04-26T09:47:00Z">
        <w:r>
          <w:t xml:space="preserve"> </w:t>
        </w:r>
      </w:ins>
    </w:p>
    <w:p w14:paraId="77EB7FCC" w14:textId="299E6096" w:rsidR="00B91470" w:rsidRDefault="006A7D66" w:rsidP="000D7B5E">
      <w:pPr>
        <w:rPr>
          <w:ins w:id="1465" w:author="Liam Coleman" w:date="2021-04-26T09:47:00Z"/>
        </w:rPr>
      </w:pPr>
      <w:ins w:id="1466" w:author="Liam Coleman" w:date="2021-04-26T09:49:00Z">
        <w:r>
          <w:rPr>
            <w:noProof/>
          </w:rPr>
          <w:drawing>
            <wp:inline distT="0" distB="0" distL="0" distR="0" wp14:anchorId="3E0C58AE" wp14:editId="6C75D705">
              <wp:extent cx="5731510" cy="461819"/>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5">
                        <a:extLst>
                          <a:ext uri="{28A0092B-C50C-407E-A947-70E740481C1C}">
                            <a14:useLocalDpi xmlns:a14="http://schemas.microsoft.com/office/drawing/2010/main" val="0"/>
                          </a:ext>
                        </a:extLst>
                      </a:blip>
                      <a:stretch>
                        <a:fillRect/>
                      </a:stretch>
                    </pic:blipFill>
                    <pic:spPr>
                      <a:xfrm>
                        <a:off x="0" y="0"/>
                        <a:ext cx="5731510" cy="461819"/>
                      </a:xfrm>
                      <a:prstGeom prst="rect">
                        <a:avLst/>
                      </a:prstGeom>
                    </pic:spPr>
                  </pic:pic>
                </a:graphicData>
              </a:graphic>
            </wp:inline>
          </w:drawing>
        </w:r>
      </w:ins>
    </w:p>
    <w:p w14:paraId="433FF18A" w14:textId="41F69CB9" w:rsidR="004A5108" w:rsidRDefault="00861E65">
      <w:pPr>
        <w:pStyle w:val="Heading3"/>
        <w:numPr>
          <w:ilvl w:val="0"/>
          <w:numId w:val="0"/>
        </w:numPr>
        <w:ind w:left="1134" w:hanging="1134"/>
        <w:rPr>
          <w:ins w:id="1467" w:author="Liam Coleman" w:date="2021-05-20T15:14:00Z"/>
        </w:rPr>
        <w:pPrChange w:id="1468" w:author="Liam Coleman" w:date="2021-05-24T12:35:00Z">
          <w:pPr>
            <w:pStyle w:val="Heading3"/>
            <w:numPr>
              <w:numId w:val="115"/>
            </w:numPr>
            <w:ind w:left="1080" w:hanging="1080"/>
          </w:pPr>
        </w:pPrChange>
      </w:pPr>
      <w:bookmarkStart w:id="1469" w:name="_Toc76630249"/>
      <w:proofErr w:type="gramStart"/>
      <w:ins w:id="1470" w:author="Liam Coleman" w:date="2021-05-20T15:13:00Z">
        <w:r>
          <w:t>4.</w:t>
        </w:r>
      </w:ins>
      <w:ins w:id="1471" w:author="Liam Coleman" w:date="2021-05-24T16:04:00Z">
        <w:r w:rsidR="00FE69F8">
          <w:t xml:space="preserve">7.3 </w:t>
        </w:r>
      </w:ins>
      <w:ins w:id="1472" w:author="Liam Coleman" w:date="2021-05-20T15:14:00Z">
        <w:r>
          <w:t xml:space="preserve"> </w:t>
        </w:r>
        <w:r w:rsidR="004A5108">
          <w:t>Set</w:t>
        </w:r>
        <w:proofErr w:type="gramEnd"/>
        <w:r w:rsidR="004A5108">
          <w:t xml:space="preserve"> All Reference Name.</w:t>
        </w:r>
        <w:bookmarkEnd w:id="1469"/>
      </w:ins>
    </w:p>
    <w:p w14:paraId="2CBF0779" w14:textId="63B89C43" w:rsidR="004A5108" w:rsidRDefault="007203C7" w:rsidP="004A5108">
      <w:pPr>
        <w:rPr>
          <w:ins w:id="1473" w:author="Liam Coleman" w:date="2021-05-20T15:21:00Z"/>
        </w:rPr>
      </w:pPr>
      <w:ins w:id="1474" w:author="Liam Coleman" w:date="2021-05-20T15:15:00Z">
        <w:r>
          <w:t>The Set All button allows users to update the re</w:t>
        </w:r>
        <w:r w:rsidR="00D04737">
          <w:t xml:space="preserve">ference name </w:t>
        </w:r>
      </w:ins>
      <w:ins w:id="1475" w:author="Liam Coleman" w:date="2021-05-20T15:20:00Z">
        <w:r w:rsidR="00F77055">
          <w:t>column in the grid.</w:t>
        </w:r>
      </w:ins>
    </w:p>
    <w:p w14:paraId="335F1A41" w14:textId="5C9F3095" w:rsidR="008C05C1" w:rsidRDefault="008C05C1" w:rsidP="004A5108">
      <w:pPr>
        <w:rPr>
          <w:ins w:id="1476" w:author="Liam Coleman" w:date="2021-05-20T15:22:00Z"/>
        </w:rPr>
      </w:pPr>
      <w:ins w:id="1477" w:author="Liam Coleman" w:date="2021-05-20T15:21:00Z">
        <w:r>
          <w:rPr>
            <w:noProof/>
          </w:rPr>
          <mc:AlternateContent>
            <mc:Choice Requires="wps">
              <w:drawing>
                <wp:anchor distT="0" distB="0" distL="114300" distR="114300" simplePos="0" relativeHeight="251674624" behindDoc="0" locked="0" layoutInCell="1" allowOverlap="1" wp14:anchorId="7BDA176F" wp14:editId="307460DD">
                  <wp:simplePos x="0" y="0"/>
                  <wp:positionH relativeFrom="column">
                    <wp:posOffset>4089483</wp:posOffset>
                  </wp:positionH>
                  <wp:positionV relativeFrom="paragraph">
                    <wp:posOffset>193808</wp:posOffset>
                  </wp:positionV>
                  <wp:extent cx="847848" cy="159079"/>
                  <wp:effectExtent l="19050" t="114300" r="9525" b="69850"/>
                  <wp:wrapNone/>
                  <wp:docPr id="522" name="Arrow: Right 522"/>
                  <wp:cNvGraphicFramePr/>
                  <a:graphic xmlns:a="http://schemas.openxmlformats.org/drawingml/2006/main">
                    <a:graphicData uri="http://schemas.microsoft.com/office/word/2010/wordprocessingShape">
                      <wps:wsp>
                        <wps:cNvSpPr/>
                        <wps:spPr>
                          <a:xfrm rot="20800609">
                            <a:off x="0" y="0"/>
                            <a:ext cx="847848" cy="15907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BC8D1" id="Arrow: Right 522" o:spid="_x0000_s1026" type="#_x0000_t13" style="position:absolute;margin-left:322pt;margin-top:15.25pt;width:66.75pt;height:12.55pt;rotation:-873148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" adj="19574" fillcolor="red" strokecolor="red" strokeweight="1.25pt"/>
              </w:pict>
            </mc:Fallback>
          </mc:AlternateContent>
        </w:r>
        <w:r>
          <w:rPr>
            <w:noProof/>
          </w:rPr>
          <w:drawing>
            <wp:inline distT="0" distB="0" distL="0" distR="0" wp14:anchorId="3B6A1D8B" wp14:editId="5B50EF7A">
              <wp:extent cx="5731510" cy="213995"/>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3">
                        <a:extLst>
                          <a:ext uri="{28A0092B-C50C-407E-A947-70E740481C1C}">
                            <a14:useLocalDpi xmlns:a14="http://schemas.microsoft.com/office/drawing/2010/main" val="0"/>
                          </a:ext>
                        </a:extLst>
                      </a:blip>
                      <a:stretch>
                        <a:fillRect/>
                      </a:stretch>
                    </pic:blipFill>
                    <pic:spPr>
                      <a:xfrm>
                        <a:off x="0" y="0"/>
                        <a:ext cx="5731510" cy="213995"/>
                      </a:xfrm>
                      <a:prstGeom prst="rect">
                        <a:avLst/>
                      </a:prstGeom>
                    </pic:spPr>
                  </pic:pic>
                </a:graphicData>
              </a:graphic>
            </wp:inline>
          </w:drawing>
        </w:r>
      </w:ins>
    </w:p>
    <w:p w14:paraId="6217AC0D" w14:textId="47399DE1" w:rsidR="008C05C1" w:rsidRDefault="00860546" w:rsidP="004A5108">
      <w:pPr>
        <w:rPr>
          <w:ins w:id="1478" w:author="Liam Coleman" w:date="2021-05-20T15:23:00Z"/>
        </w:rPr>
      </w:pPr>
      <w:ins w:id="1479" w:author="Liam Coleman" w:date="2021-05-20T15:22:00Z">
        <w:r>
          <w:t xml:space="preserve">This done by clicking the Set All button next to the Reference </w:t>
        </w:r>
      </w:ins>
      <w:ins w:id="1480" w:author="Liam Coleman" w:date="2021-05-20T15:23:00Z">
        <w:r w:rsidR="001A2740">
          <w:t>Name</w:t>
        </w:r>
      </w:ins>
      <w:ins w:id="1481" w:author="Liam Coleman" w:date="2021-05-20T15:22:00Z">
        <w:r>
          <w:t xml:space="preserve"> Textbo</w:t>
        </w:r>
        <w:r w:rsidR="001A2740">
          <w:t>x.</w:t>
        </w:r>
      </w:ins>
    </w:p>
    <w:p w14:paraId="086A9CD4" w14:textId="4BC33DDF" w:rsidR="001A2740" w:rsidRDefault="001A2740" w:rsidP="004A5108">
      <w:pPr>
        <w:rPr>
          <w:ins w:id="1482" w:author="Liam Coleman" w:date="2021-05-20T15:23:00Z"/>
        </w:rPr>
      </w:pPr>
      <w:ins w:id="1483" w:author="Liam Coleman" w:date="2021-05-20T15:23:00Z">
        <w:r>
          <w:rPr>
            <w:noProof/>
          </w:rPr>
          <w:drawing>
            <wp:inline distT="0" distB="0" distL="0" distR="0" wp14:anchorId="60209211" wp14:editId="44551218">
              <wp:extent cx="5731510" cy="59944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9440"/>
                      </a:xfrm>
                      <a:prstGeom prst="rect">
                        <a:avLst/>
                      </a:prstGeom>
                    </pic:spPr>
                  </pic:pic>
                </a:graphicData>
              </a:graphic>
            </wp:inline>
          </w:drawing>
        </w:r>
      </w:ins>
    </w:p>
    <w:p w14:paraId="1C296191" w14:textId="5AB90E57" w:rsidR="006207ED" w:rsidRDefault="006207ED" w:rsidP="004A5108">
      <w:pPr>
        <w:rPr>
          <w:ins w:id="1484" w:author="Liam Coleman" w:date="2021-05-20T15:24:00Z"/>
        </w:rPr>
      </w:pPr>
      <w:ins w:id="1485" w:author="Liam Coleman" w:date="2021-05-20T15:23:00Z">
        <w:r>
          <w:t xml:space="preserve">Note the reference name is not required, and its value is entirely down to user </w:t>
        </w:r>
      </w:ins>
      <w:ins w:id="1486" w:author="Liam Coleman" w:date="2021-05-20T15:24:00Z">
        <w:r w:rsidR="00E675E8">
          <w:t>discretion</w:t>
        </w:r>
        <w:r>
          <w:t>.</w:t>
        </w:r>
        <w:r w:rsidR="00E675E8">
          <w:t xml:space="preserve"> </w:t>
        </w:r>
      </w:ins>
    </w:p>
    <w:p w14:paraId="3B221CC8" w14:textId="77777777" w:rsidR="00027F0C" w:rsidRDefault="00027F0C">
      <w:pPr>
        <w:spacing w:before="0" w:after="200"/>
        <w:jc w:val="left"/>
        <w:rPr>
          <w:ins w:id="1487" w:author="Liam Coleman" w:date="2021-05-24T15:10:00Z"/>
        </w:rPr>
      </w:pPr>
    </w:p>
    <w:p w14:paraId="4AD53A8B" w14:textId="670FDD0C" w:rsidR="00746675" w:rsidRDefault="005D698F">
      <w:pPr>
        <w:pStyle w:val="Heading2"/>
        <w:numPr>
          <w:ilvl w:val="1"/>
          <w:numId w:val="127"/>
        </w:numPr>
        <w:rPr>
          <w:ins w:id="1488" w:author="Liam Coleman" w:date="2021-05-24T15:11:00Z"/>
        </w:rPr>
        <w:pPrChange w:id="1489" w:author="Liam Coleman" w:date="2021-05-24T16:05:00Z">
          <w:pPr>
            <w:pStyle w:val="Heading2"/>
            <w:numPr>
              <w:numId w:val="104"/>
            </w:numPr>
            <w:ind w:left="720" w:hanging="720"/>
          </w:pPr>
        </w:pPrChange>
      </w:pPr>
      <w:bookmarkStart w:id="1490" w:name="_Toc76630250"/>
      <w:ins w:id="1491" w:author="Liam Coleman" w:date="2021-05-24T15:11:00Z">
        <w:r>
          <w:t>Clear fields Functi</w:t>
        </w:r>
        <w:r w:rsidR="00746675">
          <w:t>on.</w:t>
        </w:r>
        <w:bookmarkEnd w:id="1490"/>
      </w:ins>
    </w:p>
    <w:p w14:paraId="25EC5861" w14:textId="660416B0" w:rsidR="00746675" w:rsidRDefault="00746675" w:rsidP="00746675">
      <w:pPr>
        <w:rPr>
          <w:ins w:id="1492" w:author="Liam Coleman" w:date="2021-05-24T15:12:00Z"/>
        </w:rPr>
      </w:pPr>
      <w:ins w:id="1493" w:author="Liam Coleman" w:date="2021-05-24T15:11:00Z">
        <w:r>
          <w:t>The Clear fi</w:t>
        </w:r>
        <w:r w:rsidR="006F3DFB">
          <w:t>elds button allows users to empty a</w:t>
        </w:r>
      </w:ins>
      <w:ins w:id="1494" w:author="Liam Coleman" w:date="2021-05-24T15:12:00Z">
        <w:r w:rsidR="006F3DFB">
          <w:t>ll the values from the t</w:t>
        </w:r>
        <w:r w:rsidR="001F0871">
          <w:t>e</w:t>
        </w:r>
        <w:r w:rsidR="006F3DFB">
          <w:t>xtboxes</w:t>
        </w:r>
        <w:r w:rsidR="001F0871">
          <w:t>.</w:t>
        </w:r>
      </w:ins>
    </w:p>
    <w:p w14:paraId="613CB231" w14:textId="77777777" w:rsidR="00DA6E29" w:rsidRDefault="00DA6E29" w:rsidP="00DA6E29">
      <w:pPr>
        <w:rPr>
          <w:ins w:id="1495" w:author="Liam Coleman" w:date="2021-05-24T15:13:00Z"/>
        </w:rPr>
      </w:pPr>
      <w:ins w:id="1496" w:author="Liam Coleman" w:date="2021-05-24T15:13:00Z">
        <w:r>
          <w:rPr>
            <w:noProof/>
          </w:rPr>
          <w:lastRenderedPageBreak/>
          <mc:AlternateContent>
            <mc:Choice Requires="wps">
              <w:drawing>
                <wp:anchor distT="0" distB="0" distL="114300" distR="114300" simplePos="0" relativeHeight="251736064" behindDoc="0" locked="0" layoutInCell="1" allowOverlap="1" wp14:anchorId="70046F4A" wp14:editId="36D7DA10">
                  <wp:simplePos x="0" y="0"/>
                  <wp:positionH relativeFrom="column">
                    <wp:posOffset>1246397</wp:posOffset>
                  </wp:positionH>
                  <wp:positionV relativeFrom="paragraph">
                    <wp:posOffset>464233</wp:posOffset>
                  </wp:positionV>
                  <wp:extent cx="961902" cy="148442"/>
                  <wp:effectExtent l="0" t="228600" r="0" b="233045"/>
                  <wp:wrapNone/>
                  <wp:docPr id="616" name="Arrow: Right 616"/>
                  <wp:cNvGraphicFramePr/>
                  <a:graphic xmlns:a="http://schemas.openxmlformats.org/drawingml/2006/main">
                    <a:graphicData uri="http://schemas.microsoft.com/office/word/2010/wordprocessingShape">
                      <wps:wsp>
                        <wps:cNvSpPr/>
                        <wps:spPr>
                          <a:xfrm rot="19621789">
                            <a:off x="0" y="0"/>
                            <a:ext cx="961902" cy="14844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28168" id="Arrow: Right 616" o:spid="_x0000_s1026" type="#_x0000_t13" style="position:absolute;margin-left:98.15pt;margin-top:36.55pt;width:75.75pt;height:11.7pt;rotation:-2160734fd;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" adj="19933" fillcolor="red" strokecolor="red" strokeweight="1.25pt"/>
              </w:pict>
            </mc:Fallback>
          </mc:AlternateContent>
        </w:r>
      </w:ins>
      <w:ins w:id="1497" w:author="Liam Coleman" w:date="2021-05-24T15:12:00Z">
        <w:r>
          <w:rPr>
            <w:noProof/>
          </w:rPr>
          <w:drawing>
            <wp:inline distT="0" distB="0" distL="0" distR="0" wp14:anchorId="3CD2FF26" wp14:editId="52F2F618">
              <wp:extent cx="2541319" cy="1863052"/>
              <wp:effectExtent l="0" t="0" r="0" b="444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6757" cy="1867038"/>
                      </a:xfrm>
                      <a:prstGeom prst="rect">
                        <a:avLst/>
                      </a:prstGeom>
                    </pic:spPr>
                  </pic:pic>
                </a:graphicData>
              </a:graphic>
            </wp:inline>
          </w:drawing>
        </w:r>
      </w:ins>
    </w:p>
    <w:p w14:paraId="14735ED2" w14:textId="5A78A669" w:rsidR="00F821DA" w:rsidRDefault="00DA6E29" w:rsidP="00DA6E29">
      <w:pPr>
        <w:rPr>
          <w:ins w:id="1498" w:author="Liam Coleman" w:date="2021-05-24T15:15:00Z"/>
        </w:rPr>
      </w:pPr>
      <w:ins w:id="1499" w:author="Liam Coleman" w:date="2021-05-24T15:13:00Z">
        <w:r>
          <w:t>For example, if the user began to popu</w:t>
        </w:r>
      </w:ins>
      <w:ins w:id="1500" w:author="Liam Coleman" w:date="2021-05-24T15:14:00Z">
        <w:r>
          <w:t>late the text boxes for a new en</w:t>
        </w:r>
        <w:r w:rsidR="00F821DA">
          <w:t>try,</w:t>
        </w:r>
      </w:ins>
    </w:p>
    <w:p w14:paraId="6194EFF8" w14:textId="4A433958" w:rsidR="00835728" w:rsidRDefault="00835728" w:rsidP="00DA6E29">
      <w:pPr>
        <w:rPr>
          <w:ins w:id="1501" w:author="Liam Coleman" w:date="2021-05-24T15:14:00Z"/>
        </w:rPr>
      </w:pPr>
      <w:ins w:id="1502" w:author="Liam Coleman" w:date="2021-05-24T15:15:00Z">
        <w:r>
          <w:rPr>
            <w:noProof/>
          </w:rPr>
          <w:drawing>
            <wp:inline distT="0" distB="0" distL="0" distR="0" wp14:anchorId="0FFBB332" wp14:editId="66D9771C">
              <wp:extent cx="3580410" cy="1145208"/>
              <wp:effectExtent l="0" t="0" r="127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2650" cy="1149123"/>
                      </a:xfrm>
                      <a:prstGeom prst="rect">
                        <a:avLst/>
                      </a:prstGeom>
                    </pic:spPr>
                  </pic:pic>
                </a:graphicData>
              </a:graphic>
            </wp:inline>
          </w:drawing>
        </w:r>
      </w:ins>
    </w:p>
    <w:p w14:paraId="64C3A72F" w14:textId="23914F9E" w:rsidR="00F821DA" w:rsidRDefault="00835728" w:rsidP="00DA6E29">
      <w:pPr>
        <w:rPr>
          <w:ins w:id="1503" w:author="Liam Coleman" w:date="2021-05-24T15:16:00Z"/>
        </w:rPr>
      </w:pPr>
      <w:ins w:id="1504" w:author="Liam Coleman" w:date="2021-05-24T15:15:00Z">
        <w:r>
          <w:t xml:space="preserve">And realised part the way through it was in error and wanted to clear out the </w:t>
        </w:r>
        <w:r w:rsidR="0033052D">
          <w:t>entries</w:t>
        </w:r>
      </w:ins>
      <w:ins w:id="1505" w:author="Liam Coleman" w:date="2021-05-24T15:16:00Z">
        <w:r w:rsidR="0033052D">
          <w:t>, they</w:t>
        </w:r>
      </w:ins>
    </w:p>
    <w:p w14:paraId="18A82FD3" w14:textId="494993C4" w:rsidR="0033052D" w:rsidRDefault="0033052D" w:rsidP="00DA6E29">
      <w:pPr>
        <w:rPr>
          <w:ins w:id="1506" w:author="Liam Coleman" w:date="2021-05-24T15:16:00Z"/>
        </w:rPr>
      </w:pPr>
      <w:ins w:id="1507" w:author="Liam Coleman" w:date="2021-05-24T15:16:00Z">
        <w:r>
          <w:t>Would click the Clear Fields button.</w:t>
        </w:r>
      </w:ins>
    </w:p>
    <w:p w14:paraId="26B6A54B" w14:textId="21EB4AA8" w:rsidR="0051033F" w:rsidRDefault="0051033F" w:rsidP="00DA6E29">
      <w:pPr>
        <w:rPr>
          <w:ins w:id="1508" w:author="Liam Coleman" w:date="2021-05-24T15:17:00Z"/>
        </w:rPr>
      </w:pPr>
      <w:ins w:id="1509" w:author="Liam Coleman" w:date="2021-05-24T15:17:00Z">
        <w:r>
          <w:rPr>
            <w:noProof/>
          </w:rPr>
          <mc:AlternateContent>
            <mc:Choice Requires="wps">
              <w:drawing>
                <wp:anchor distT="0" distB="0" distL="114300" distR="114300" simplePos="0" relativeHeight="251738112" behindDoc="0" locked="0" layoutInCell="1" allowOverlap="1" wp14:anchorId="351D0DBA" wp14:editId="38A284B7">
                  <wp:simplePos x="0" y="0"/>
                  <wp:positionH relativeFrom="column">
                    <wp:posOffset>2280062</wp:posOffset>
                  </wp:positionH>
                  <wp:positionV relativeFrom="paragraph">
                    <wp:posOffset>540327</wp:posOffset>
                  </wp:positionV>
                  <wp:extent cx="961902" cy="148442"/>
                  <wp:effectExtent l="0" t="228600" r="0" b="233045"/>
                  <wp:wrapNone/>
                  <wp:docPr id="619" name="Arrow: Right 619"/>
                  <wp:cNvGraphicFramePr/>
                  <a:graphic xmlns:a="http://schemas.openxmlformats.org/drawingml/2006/main">
                    <a:graphicData uri="http://schemas.microsoft.com/office/word/2010/wordprocessingShape">
                      <wps:wsp>
                        <wps:cNvSpPr/>
                        <wps:spPr>
                          <a:xfrm rot="19621789">
                            <a:off x="0" y="0"/>
                            <a:ext cx="961902" cy="14844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EA350" id="Arrow: Right 619" o:spid="_x0000_s1026" type="#_x0000_t13" style="position:absolute;margin-left:179.55pt;margin-top:42.55pt;width:75.75pt;height:11.7pt;rotation:-2160734fd;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" adj="19933" fillcolor="red" strokecolor="red" strokeweight="1.25pt"/>
              </w:pict>
            </mc:Fallback>
          </mc:AlternateContent>
        </w:r>
      </w:ins>
      <w:ins w:id="1510" w:author="Liam Coleman" w:date="2021-05-24T15:16:00Z">
        <w:r>
          <w:rPr>
            <w:noProof/>
          </w:rPr>
          <w:drawing>
            <wp:inline distT="0" distB="0" distL="0" distR="0" wp14:anchorId="658B7F42" wp14:editId="2F9DC5C4">
              <wp:extent cx="3611607" cy="1181595"/>
              <wp:effectExtent l="0" t="0" r="825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6425" cy="1186443"/>
                      </a:xfrm>
                      <a:prstGeom prst="rect">
                        <a:avLst/>
                      </a:prstGeom>
                    </pic:spPr>
                  </pic:pic>
                </a:graphicData>
              </a:graphic>
            </wp:inline>
          </w:drawing>
        </w:r>
      </w:ins>
    </w:p>
    <w:p w14:paraId="5A9BE44C" w14:textId="03C4E397" w:rsidR="00671CD4" w:rsidRDefault="00671CD4" w:rsidP="00DA6E29">
      <w:pPr>
        <w:rPr>
          <w:ins w:id="1511" w:author="Liam Coleman" w:date="2021-05-24T15:17:00Z"/>
        </w:rPr>
      </w:pPr>
    </w:p>
    <w:p w14:paraId="335BD440" w14:textId="02C097DC" w:rsidR="00671CD4" w:rsidRDefault="00671CD4">
      <w:pPr>
        <w:pStyle w:val="Heading2"/>
        <w:numPr>
          <w:ilvl w:val="0"/>
          <w:numId w:val="0"/>
        </w:numPr>
        <w:rPr>
          <w:ins w:id="1512" w:author="Liam Coleman" w:date="2021-05-24T15:17:00Z"/>
        </w:rPr>
        <w:pPrChange w:id="1513" w:author="Liam Coleman" w:date="2021-05-24T15:18:00Z">
          <w:pPr/>
        </w:pPrChange>
      </w:pPr>
      <w:bookmarkStart w:id="1514" w:name="_Toc76630251"/>
      <w:ins w:id="1515" w:author="Liam Coleman" w:date="2021-05-24T15:17:00Z">
        <w:r>
          <w:t>4.</w:t>
        </w:r>
      </w:ins>
      <w:ins w:id="1516" w:author="Liam Coleman" w:date="2021-05-24T16:05:00Z">
        <w:r w:rsidR="00FE69F8">
          <w:t>9</w:t>
        </w:r>
      </w:ins>
      <w:ins w:id="1517" w:author="Liam Coleman" w:date="2021-05-24T15:17:00Z">
        <w:r w:rsidR="00B21E5A">
          <w:t xml:space="preserve"> </w:t>
        </w:r>
      </w:ins>
      <w:ins w:id="1518" w:author="Liam Coleman" w:date="2021-05-24T15:18:00Z">
        <w:r w:rsidR="00B21E5A">
          <w:t xml:space="preserve">Reload </w:t>
        </w:r>
        <w:proofErr w:type="gramStart"/>
        <w:r w:rsidR="00B21E5A">
          <w:t>Function</w:t>
        </w:r>
      </w:ins>
      <w:bookmarkEnd w:id="1514"/>
      <w:proofErr w:type="gramEnd"/>
    </w:p>
    <w:p w14:paraId="21F678B9" w14:textId="4A81259D" w:rsidR="00B21E5A" w:rsidRDefault="00B21E5A" w:rsidP="00DA6E29">
      <w:pPr>
        <w:rPr>
          <w:ins w:id="1519" w:author="Liam Coleman" w:date="2021-05-24T15:18:00Z"/>
        </w:rPr>
      </w:pPr>
      <w:ins w:id="1520" w:author="Liam Coleman" w:date="2021-05-24T15:18:00Z">
        <w:r>
          <w:t xml:space="preserve">The re-load </w:t>
        </w:r>
        <w:r w:rsidR="006F314E">
          <w:t>Button,</w:t>
        </w:r>
      </w:ins>
    </w:p>
    <w:p w14:paraId="578CD339" w14:textId="2EF10D60" w:rsidR="006F314E" w:rsidRDefault="00405D01" w:rsidP="00DA6E29">
      <w:pPr>
        <w:rPr>
          <w:ins w:id="1521" w:author="Liam Coleman" w:date="2021-05-24T15:14:00Z"/>
        </w:rPr>
      </w:pPr>
      <w:ins w:id="1522" w:author="Liam Coleman" w:date="2021-05-24T15:19:00Z">
        <w:r>
          <w:rPr>
            <w:noProof/>
          </w:rPr>
          <mc:AlternateContent>
            <mc:Choice Requires="wps">
              <w:drawing>
                <wp:anchor distT="0" distB="0" distL="114300" distR="114300" simplePos="0" relativeHeight="251740160" behindDoc="0" locked="0" layoutInCell="1" allowOverlap="1" wp14:anchorId="709AF410" wp14:editId="5D588B93">
                  <wp:simplePos x="0" y="0"/>
                  <wp:positionH relativeFrom="column">
                    <wp:posOffset>909923</wp:posOffset>
                  </wp:positionH>
                  <wp:positionV relativeFrom="paragraph">
                    <wp:posOffset>482120</wp:posOffset>
                  </wp:positionV>
                  <wp:extent cx="831272" cy="167738"/>
                  <wp:effectExtent l="19050" t="133350" r="0" b="99060"/>
                  <wp:wrapNone/>
                  <wp:docPr id="623" name="Arrow: Right 623"/>
                  <wp:cNvGraphicFramePr/>
                  <a:graphic xmlns:a="http://schemas.openxmlformats.org/drawingml/2006/main">
                    <a:graphicData uri="http://schemas.microsoft.com/office/word/2010/wordprocessingShape">
                      <wps:wsp>
                        <wps:cNvSpPr/>
                        <wps:spPr>
                          <a:xfrm rot="20553630">
                            <a:off x="0" y="0"/>
                            <a:ext cx="831272" cy="16773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44ED82" id="Arrow: Right 623" o:spid="_x0000_s1026" type="#_x0000_t13" style="position:absolute;margin-left:71.65pt;margin-top:37.95pt;width:65.45pt;height:13.2pt;rotation:-1142915fd;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" adj="19421" fillcolor="red" strokecolor="red" strokeweight="1.25pt"/>
              </w:pict>
            </mc:Fallback>
          </mc:AlternateContent>
        </w:r>
      </w:ins>
      <w:ins w:id="1523" w:author="Liam Coleman" w:date="2021-05-24T15:18:00Z">
        <w:r w:rsidR="006F314E">
          <w:rPr>
            <w:noProof/>
          </w:rPr>
          <w:drawing>
            <wp:inline distT="0" distB="0" distL="0" distR="0" wp14:anchorId="4AD89980" wp14:editId="2FC51E14">
              <wp:extent cx="2505694" cy="1804455"/>
              <wp:effectExtent l="0" t="0" r="9525" b="571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0458" cy="1807886"/>
                      </a:xfrm>
                      <a:prstGeom prst="rect">
                        <a:avLst/>
                      </a:prstGeom>
                    </pic:spPr>
                  </pic:pic>
                </a:graphicData>
              </a:graphic>
            </wp:inline>
          </w:drawing>
        </w:r>
      </w:ins>
    </w:p>
    <w:p w14:paraId="4112226C" w14:textId="341499B7" w:rsidR="00BE6EDD" w:rsidRDefault="00EF02B0" w:rsidP="00DA6E29">
      <w:pPr>
        <w:rPr>
          <w:ins w:id="1524" w:author="Liam Coleman" w:date="2021-05-24T15:24:00Z"/>
        </w:rPr>
      </w:pPr>
      <w:ins w:id="1525" w:author="Liam Coleman" w:date="2021-05-24T15:20:00Z">
        <w:r>
          <w:t>Is used when</w:t>
        </w:r>
        <w:r w:rsidR="00E34EE8">
          <w:t xml:space="preserve"> for example a user carries out a search fu</w:t>
        </w:r>
      </w:ins>
      <w:ins w:id="1526" w:author="Liam Coleman" w:date="2021-05-24T15:21:00Z">
        <w:r w:rsidR="00E34EE8">
          <w:t>nction</w:t>
        </w:r>
        <w:r w:rsidR="007740DC">
          <w:t xml:space="preserve"> (See sec</w:t>
        </w:r>
      </w:ins>
      <w:ins w:id="1527" w:author="Liam Coleman" w:date="2021-05-24T15:22:00Z">
        <w:r w:rsidR="007740DC">
          <w:t xml:space="preserve">tion on </w:t>
        </w:r>
      </w:ins>
      <w:ins w:id="1528" w:author="Liam Coleman" w:date="2021-05-24T15:21:00Z">
        <w:r w:rsidR="007740DC">
          <w:fldChar w:fldCharType="begin"/>
        </w:r>
        <w:r w:rsidR="007740DC">
          <w:instrText xml:space="preserve"> REF _Ref72762123 \h </w:instrText>
        </w:r>
      </w:ins>
      <w:r w:rsidR="007740DC">
        <w:fldChar w:fldCharType="separate"/>
      </w:r>
      <w:ins w:id="1529" w:author="Liam Coleman" w:date="2021-05-24T15:35:00Z">
        <w:r w:rsidR="007C311A">
          <w:t>Search Function</w:t>
        </w:r>
      </w:ins>
      <w:ins w:id="1530" w:author="Liam Coleman" w:date="2021-05-24T15:21:00Z">
        <w:r w:rsidR="007740DC">
          <w:fldChar w:fldCharType="end"/>
        </w:r>
      </w:ins>
      <w:ins w:id="1531" w:author="Liam Coleman" w:date="2021-05-24T15:23:00Z">
        <w:r w:rsidR="00F8047F">
          <w:t xml:space="preserve"> for full details</w:t>
        </w:r>
      </w:ins>
      <w:ins w:id="1532" w:author="Liam Coleman" w:date="2021-05-24T15:21:00Z">
        <w:r w:rsidR="007740DC">
          <w:t>)</w:t>
        </w:r>
      </w:ins>
      <w:ins w:id="1533" w:author="Liam Coleman" w:date="2021-05-24T15:22:00Z">
        <w:r w:rsidR="000D5958">
          <w:t>. When the user carries out a search, the grid is populated with items from that search</w:t>
        </w:r>
      </w:ins>
      <w:ins w:id="1534" w:author="Liam Coleman" w:date="2021-05-24T15:23:00Z">
        <w:r w:rsidR="00F8047F">
          <w:t>.</w:t>
        </w:r>
        <w:r w:rsidR="009413C9">
          <w:t xml:space="preserve"> Here we can see a</w:t>
        </w:r>
      </w:ins>
      <w:ins w:id="1535" w:author="Liam Coleman" w:date="2021-05-24T15:24:00Z">
        <w:r w:rsidR="009413C9">
          <w:t xml:space="preserve"> product Name search</w:t>
        </w:r>
        <w:r w:rsidR="00BE6EDD">
          <w:t xml:space="preserve"> and the grid populating accordingly.</w:t>
        </w:r>
      </w:ins>
    </w:p>
    <w:p w14:paraId="70C08183" w14:textId="77777777" w:rsidR="00BE6EDD" w:rsidRDefault="00BE6EDD" w:rsidP="00DA6E29">
      <w:pPr>
        <w:rPr>
          <w:ins w:id="1536" w:author="Liam Coleman" w:date="2021-05-24T15:25:00Z"/>
        </w:rPr>
      </w:pPr>
      <w:ins w:id="1537" w:author="Liam Coleman" w:date="2021-05-24T15:24:00Z">
        <w:r>
          <w:rPr>
            <w:noProof/>
          </w:rPr>
          <w:lastRenderedPageBreak/>
          <mc:AlternateContent>
            <mc:Choice Requires="wps">
              <w:drawing>
                <wp:anchor distT="0" distB="0" distL="114300" distR="114300" simplePos="0" relativeHeight="251744256" behindDoc="0" locked="0" layoutInCell="1" allowOverlap="1" wp14:anchorId="2FE4C7DE" wp14:editId="4A0B5908">
                  <wp:simplePos x="0" y="0"/>
                  <wp:positionH relativeFrom="column">
                    <wp:posOffset>1681595</wp:posOffset>
                  </wp:positionH>
                  <wp:positionV relativeFrom="paragraph">
                    <wp:posOffset>382946</wp:posOffset>
                  </wp:positionV>
                  <wp:extent cx="267195" cy="628155"/>
                  <wp:effectExtent l="19050" t="19050" r="38100" b="19685"/>
                  <wp:wrapNone/>
                  <wp:docPr id="626" name="Arrow: Down 626"/>
                  <wp:cNvGraphicFramePr/>
                  <a:graphic xmlns:a="http://schemas.openxmlformats.org/drawingml/2006/main">
                    <a:graphicData uri="http://schemas.microsoft.com/office/word/2010/wordprocessingShape">
                      <wps:wsp>
                        <wps:cNvSpPr/>
                        <wps:spPr>
                          <a:xfrm rot="10800000">
                            <a:off x="0" y="0"/>
                            <a:ext cx="267195" cy="62815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E00435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6" o:spid="_x0000_s1026" type="#_x0000_t67" style="position:absolute;margin-left:132.4pt;margin-top:30.15pt;width:21.05pt;height:49.45pt;rotation:180;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" adj="17006" fillcolor="red" strokecolor="red" strokeweight="1.25pt"/>
              </w:pict>
            </mc:Fallback>
          </mc:AlternateContent>
        </w:r>
        <w:r>
          <w:rPr>
            <w:noProof/>
          </w:rPr>
          <mc:AlternateContent>
            <mc:Choice Requires="wps">
              <w:drawing>
                <wp:anchor distT="0" distB="0" distL="114300" distR="114300" simplePos="0" relativeHeight="251742208" behindDoc="0" locked="0" layoutInCell="1" allowOverlap="1" wp14:anchorId="02EF129E" wp14:editId="04D97DC7">
                  <wp:simplePos x="0" y="0"/>
                  <wp:positionH relativeFrom="column">
                    <wp:posOffset>2060205</wp:posOffset>
                  </wp:positionH>
                  <wp:positionV relativeFrom="paragraph">
                    <wp:posOffset>927727</wp:posOffset>
                  </wp:positionV>
                  <wp:extent cx="267195" cy="1840675"/>
                  <wp:effectExtent l="247650" t="0" r="285750" b="0"/>
                  <wp:wrapNone/>
                  <wp:docPr id="625" name="Arrow: Down 625"/>
                  <wp:cNvGraphicFramePr/>
                  <a:graphic xmlns:a="http://schemas.openxmlformats.org/drawingml/2006/main">
                    <a:graphicData uri="http://schemas.microsoft.com/office/word/2010/wordprocessingShape">
                      <wps:wsp>
                        <wps:cNvSpPr/>
                        <wps:spPr>
                          <a:xfrm rot="20243127">
                            <a:off x="0" y="0"/>
                            <a:ext cx="267195" cy="18406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E35EA4" id="Arrow: Down 625" o:spid="_x0000_s1026" type="#_x0000_t67" style="position:absolute;margin-left:162.2pt;margin-top:73.05pt;width:21.05pt;height:144.95pt;rotation:-1482067fd;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" adj="20032" fillcolor="red" strokecolor="red" strokeweight="1.25pt"/>
              </w:pict>
            </mc:Fallback>
          </mc:AlternateContent>
        </w:r>
        <w:r>
          <w:rPr>
            <w:noProof/>
          </w:rPr>
          <w:drawing>
            <wp:inline distT="0" distB="0" distL="0" distR="0" wp14:anchorId="7E550FB0" wp14:editId="60ED14A7">
              <wp:extent cx="5731510" cy="3077845"/>
              <wp:effectExtent l="0" t="0" r="2540" b="825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7845"/>
                      </a:xfrm>
                      <a:prstGeom prst="rect">
                        <a:avLst/>
                      </a:prstGeom>
                    </pic:spPr>
                  </pic:pic>
                </a:graphicData>
              </a:graphic>
            </wp:inline>
          </w:drawing>
        </w:r>
      </w:ins>
    </w:p>
    <w:p w14:paraId="20F40C93" w14:textId="77777777" w:rsidR="009E28E1" w:rsidRDefault="00BE6EDD" w:rsidP="00DA6E29">
      <w:pPr>
        <w:rPr>
          <w:ins w:id="1538" w:author="Liam Coleman" w:date="2021-05-24T15:26:00Z"/>
        </w:rPr>
      </w:pPr>
      <w:ins w:id="1539" w:author="Liam Coleman" w:date="2021-05-24T15:25:00Z">
        <w:r>
          <w:t xml:space="preserve">Once the user is done with the search, they would click the </w:t>
        </w:r>
        <w:r w:rsidR="0010397C">
          <w:t>Re-Load button, this reloa</w:t>
        </w:r>
      </w:ins>
      <w:ins w:id="1540" w:author="Liam Coleman" w:date="2021-05-24T15:26:00Z">
        <w:r w:rsidR="0010397C">
          <w:t xml:space="preserve">ds the ‘full’ </w:t>
        </w:r>
        <w:r w:rsidR="009E28E1">
          <w:t xml:space="preserve">version </w:t>
        </w:r>
        <w:r w:rsidR="0010397C">
          <w:t>of the</w:t>
        </w:r>
        <w:r w:rsidR="009E28E1">
          <w:t xml:space="preserve"> </w:t>
        </w:r>
        <w:r w:rsidR="0010397C">
          <w:t>csv file</w:t>
        </w:r>
        <w:r w:rsidR="009E28E1">
          <w:t xml:space="preserve"> back to its unfiltered state.</w:t>
        </w:r>
      </w:ins>
    </w:p>
    <w:p w14:paraId="2B991612" w14:textId="03AF0769" w:rsidR="006F2B65" w:rsidRDefault="006F2B65" w:rsidP="00DA6E29">
      <w:pPr>
        <w:rPr>
          <w:ins w:id="1541" w:author="Liam Coleman" w:date="2021-05-24T15:29:00Z"/>
        </w:rPr>
      </w:pPr>
      <w:ins w:id="1542" w:author="Liam Coleman" w:date="2021-05-24T15:27:00Z">
        <w:r>
          <w:rPr>
            <w:noProof/>
          </w:rPr>
          <mc:AlternateContent>
            <mc:Choice Requires="wps">
              <w:drawing>
                <wp:anchor distT="0" distB="0" distL="114300" distR="114300" simplePos="0" relativeHeight="251746304" behindDoc="0" locked="0" layoutInCell="1" allowOverlap="1" wp14:anchorId="79AEBF23" wp14:editId="29488CAE">
                  <wp:simplePos x="0" y="0"/>
                  <wp:positionH relativeFrom="margin">
                    <wp:posOffset>2419878</wp:posOffset>
                  </wp:positionH>
                  <wp:positionV relativeFrom="paragraph">
                    <wp:posOffset>2137476</wp:posOffset>
                  </wp:positionV>
                  <wp:extent cx="267195" cy="1079763"/>
                  <wp:effectExtent l="19050" t="0" r="19050" b="44450"/>
                  <wp:wrapNone/>
                  <wp:docPr id="629" name="Arrow: Down 629"/>
                  <wp:cNvGraphicFramePr/>
                  <a:graphic xmlns:a="http://schemas.openxmlformats.org/drawingml/2006/main">
                    <a:graphicData uri="http://schemas.microsoft.com/office/word/2010/wordprocessingShape">
                      <wps:wsp>
                        <wps:cNvSpPr/>
                        <wps:spPr>
                          <a:xfrm>
                            <a:off x="0" y="0"/>
                            <a:ext cx="267195" cy="1079763"/>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5F9788" id="Arrow: Down 629" o:spid="_x0000_s1026" type="#_x0000_t67" style="position:absolute;margin-left:190.55pt;margin-top:168.3pt;width:21.05pt;height:8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" adj="18927" fillcolor="red" strokecolor="red" strokeweight="1.25pt">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7117CBC5" wp14:editId="1601D986">
                  <wp:simplePos x="0" y="0"/>
                  <wp:positionH relativeFrom="column">
                    <wp:posOffset>3101976</wp:posOffset>
                  </wp:positionH>
                  <wp:positionV relativeFrom="paragraph">
                    <wp:posOffset>692884</wp:posOffset>
                  </wp:positionV>
                  <wp:extent cx="267195" cy="1840675"/>
                  <wp:effectExtent l="0" t="481965" r="0" b="527685"/>
                  <wp:wrapNone/>
                  <wp:docPr id="630" name="Arrow: Down 630"/>
                  <wp:cNvGraphicFramePr/>
                  <a:graphic xmlns:a="http://schemas.openxmlformats.org/drawingml/2006/main">
                    <a:graphicData uri="http://schemas.microsoft.com/office/word/2010/wordprocessingShape">
                      <wps:wsp>
                        <wps:cNvSpPr/>
                        <wps:spPr>
                          <a:xfrm rot="13842468">
                            <a:off x="0" y="0"/>
                            <a:ext cx="267195" cy="18406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73F044" id="Arrow: Down 630" o:spid="_x0000_s1026" type="#_x0000_t67" style="position:absolute;margin-left:244.25pt;margin-top:54.55pt;width:21.05pt;height:144.95pt;rotation:-8473294fd;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" adj="20032" fillcolor="red" strokecolor="red" strokeweight="1.25pt"/>
              </w:pict>
            </mc:Fallback>
          </mc:AlternateContent>
        </w:r>
        <w:r w:rsidR="006617AE">
          <w:rPr>
            <w:noProof/>
          </w:rPr>
          <w:drawing>
            <wp:inline distT="0" distB="0" distL="0" distR="0" wp14:anchorId="70D59C84" wp14:editId="36F984A5">
              <wp:extent cx="5731510" cy="4176395"/>
              <wp:effectExtent l="0" t="0" r="254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76395"/>
                      </a:xfrm>
                      <a:prstGeom prst="rect">
                        <a:avLst/>
                      </a:prstGeom>
                    </pic:spPr>
                  </pic:pic>
                </a:graphicData>
              </a:graphic>
            </wp:inline>
          </w:drawing>
        </w:r>
      </w:ins>
    </w:p>
    <w:p w14:paraId="6CBBEC62" w14:textId="640ED22E" w:rsidR="00FC13C2" w:rsidRDefault="00FC13C2" w:rsidP="00DA6E29">
      <w:pPr>
        <w:rPr>
          <w:ins w:id="1543" w:author="Liam Coleman" w:date="2021-05-24T15:29:00Z"/>
        </w:rPr>
      </w:pPr>
    </w:p>
    <w:p w14:paraId="27A219C9" w14:textId="77777777" w:rsidR="00FC13C2" w:rsidRDefault="00FC13C2" w:rsidP="00DA6E29">
      <w:pPr>
        <w:rPr>
          <w:ins w:id="1544" w:author="Liam Coleman" w:date="2021-05-24T15:28:00Z"/>
        </w:rPr>
      </w:pPr>
    </w:p>
    <w:p w14:paraId="50F607F3" w14:textId="263BD496" w:rsidR="00FC13C2" w:rsidRDefault="00EE71F1">
      <w:pPr>
        <w:pStyle w:val="Heading2"/>
        <w:numPr>
          <w:ilvl w:val="0"/>
          <w:numId w:val="0"/>
        </w:numPr>
        <w:ind w:left="525"/>
        <w:rPr>
          <w:ins w:id="1545" w:author="Liam Coleman" w:date="2021-05-24T15:29:00Z"/>
        </w:rPr>
        <w:pPrChange w:id="1546" w:author="Liam Coleman" w:date="2021-05-24T16:05:00Z">
          <w:pPr>
            <w:pStyle w:val="Heading2"/>
            <w:numPr>
              <w:numId w:val="104"/>
            </w:numPr>
            <w:ind w:left="720" w:hanging="720"/>
          </w:pPr>
        </w:pPrChange>
      </w:pPr>
      <w:bookmarkStart w:id="1547" w:name="_Toc76630252"/>
      <w:ins w:id="1548" w:author="Liam Coleman" w:date="2021-05-24T16:05:00Z">
        <w:r>
          <w:lastRenderedPageBreak/>
          <w:t xml:space="preserve">4.10 </w:t>
        </w:r>
      </w:ins>
      <w:ins w:id="1549" w:author="Liam Coleman" w:date="2021-05-24T15:28:00Z">
        <w:r w:rsidR="00FC13C2">
          <w:t>Reset Fu</w:t>
        </w:r>
      </w:ins>
      <w:ins w:id="1550" w:author="Liam Coleman" w:date="2021-05-24T15:29:00Z">
        <w:r w:rsidR="00FC13C2">
          <w:t>nction</w:t>
        </w:r>
      </w:ins>
      <w:ins w:id="1551" w:author="Liam Coleman" w:date="2021-05-24T16:05:00Z">
        <w:r>
          <w:t>.</w:t>
        </w:r>
      </w:ins>
      <w:bookmarkEnd w:id="1547"/>
    </w:p>
    <w:p w14:paraId="49D37F6F" w14:textId="59A489D4" w:rsidR="00FC13C2" w:rsidRDefault="00FC13C2" w:rsidP="00FC13C2">
      <w:pPr>
        <w:rPr>
          <w:ins w:id="1552" w:author="Liam Coleman" w:date="2021-05-24T15:29:00Z"/>
        </w:rPr>
      </w:pPr>
      <w:ins w:id="1553" w:author="Liam Coleman" w:date="2021-05-24T15:29:00Z">
        <w:r>
          <w:t xml:space="preserve">The Re-Set </w:t>
        </w:r>
        <w:r w:rsidR="002B7E91">
          <w:t>button,</w:t>
        </w:r>
      </w:ins>
    </w:p>
    <w:p w14:paraId="08680F8D" w14:textId="761EA81F" w:rsidR="00E675E8" w:rsidRDefault="002B7E91" w:rsidP="002B7E91">
      <w:pPr>
        <w:rPr>
          <w:ins w:id="1554" w:author="Liam Coleman" w:date="2021-05-24T15:30:00Z"/>
        </w:rPr>
      </w:pPr>
      <w:ins w:id="1555" w:author="Liam Coleman" w:date="2021-05-24T15:30:00Z">
        <w:r>
          <w:rPr>
            <w:noProof/>
          </w:rPr>
          <mc:AlternateContent>
            <mc:Choice Requires="wps">
              <w:drawing>
                <wp:anchor distT="0" distB="0" distL="114300" distR="114300" simplePos="0" relativeHeight="251750400" behindDoc="0" locked="0" layoutInCell="1" allowOverlap="1" wp14:anchorId="75635C05" wp14:editId="49B5770B">
                  <wp:simplePos x="0" y="0"/>
                  <wp:positionH relativeFrom="column">
                    <wp:posOffset>1014754</wp:posOffset>
                  </wp:positionH>
                  <wp:positionV relativeFrom="paragraph">
                    <wp:posOffset>923422</wp:posOffset>
                  </wp:positionV>
                  <wp:extent cx="1959429" cy="396586"/>
                  <wp:effectExtent l="0" t="19050" r="41275" b="41910"/>
                  <wp:wrapNone/>
                  <wp:docPr id="632" name="Arrow: Right 632"/>
                  <wp:cNvGraphicFramePr/>
                  <a:graphic xmlns:a="http://schemas.openxmlformats.org/drawingml/2006/main">
                    <a:graphicData uri="http://schemas.microsoft.com/office/word/2010/wordprocessingShape">
                      <wps:wsp>
                        <wps:cNvSpPr/>
                        <wps:spPr>
                          <a:xfrm>
                            <a:off x="0" y="0"/>
                            <a:ext cx="1959429" cy="3965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EF7D" id="Arrow: Right 632" o:spid="_x0000_s1026" type="#_x0000_t13" style="position:absolute;margin-left:79.9pt;margin-top:72.7pt;width:154.3pt;height:31.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" adj="19414" fillcolor="#31b6fd [3204]" strokecolor="#029cee [2564]" strokeweight="1.25pt"/>
              </w:pict>
            </mc:Fallback>
          </mc:AlternateContent>
        </w:r>
      </w:ins>
      <w:ins w:id="1556" w:author="Liam Coleman" w:date="2021-05-24T15:29:00Z">
        <w:r>
          <w:rPr>
            <w:noProof/>
          </w:rPr>
          <w:drawing>
            <wp:inline distT="0" distB="0" distL="0" distR="0" wp14:anchorId="10D2A482" wp14:editId="5AABCB00">
              <wp:extent cx="4407722" cy="3212275"/>
              <wp:effectExtent l="0" t="0" r="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2488" cy="3215748"/>
                      </a:xfrm>
                      <a:prstGeom prst="rect">
                        <a:avLst/>
                      </a:prstGeom>
                    </pic:spPr>
                  </pic:pic>
                </a:graphicData>
              </a:graphic>
            </wp:inline>
          </w:drawing>
        </w:r>
      </w:ins>
    </w:p>
    <w:p w14:paraId="32BC5698" w14:textId="286A5A73" w:rsidR="00276B6F" w:rsidRDefault="002B7E91" w:rsidP="002B7E91">
      <w:pPr>
        <w:rPr>
          <w:ins w:id="1557" w:author="Liam Coleman" w:date="2021-05-24T15:32:00Z"/>
        </w:rPr>
      </w:pPr>
      <w:ins w:id="1558" w:author="Liam Coleman" w:date="2021-05-24T15:30:00Z">
        <w:r>
          <w:t>Allows users to reset the grid</w:t>
        </w:r>
        <w:r w:rsidR="009E3E88">
          <w:t xml:space="preserve"> (zero entries</w:t>
        </w:r>
      </w:ins>
      <w:ins w:id="1559" w:author="Liam Coleman" w:date="2021-05-24T15:35:00Z">
        <w:r w:rsidR="00F7186A">
          <w:t>) and</w:t>
        </w:r>
      </w:ins>
      <w:ins w:id="1560" w:author="Liam Coleman" w:date="2021-05-24T15:30:00Z">
        <w:r w:rsidR="009E3E88">
          <w:t xml:space="preserve"> reset th</w:t>
        </w:r>
      </w:ins>
      <w:ins w:id="1561" w:author="Liam Coleman" w:date="2021-05-24T15:31:00Z">
        <w:r w:rsidR="009E3E88">
          <w:t>e utilities memory.</w:t>
        </w:r>
        <w:r w:rsidR="00276B6F">
          <w:t xml:space="preserve"> Useful when moving on to a new project/company entry. A warning pops up when this </w:t>
        </w:r>
        <w:r w:rsidR="009D4C99">
          <w:t>button is cloc</w:t>
        </w:r>
      </w:ins>
      <w:ins w:id="1562" w:author="Liam Coleman" w:date="2021-05-24T15:32:00Z">
        <w:r w:rsidR="009D4C99">
          <w:t>ked,</w:t>
        </w:r>
      </w:ins>
    </w:p>
    <w:p w14:paraId="418886D9" w14:textId="139A3BE9" w:rsidR="009D4C99" w:rsidRDefault="009D4C99" w:rsidP="002B7E91">
      <w:pPr>
        <w:rPr>
          <w:ins w:id="1563" w:author="Liam Coleman" w:date="2021-05-24T15:32:00Z"/>
        </w:rPr>
      </w:pPr>
      <w:ins w:id="1564" w:author="Liam Coleman" w:date="2021-05-24T15:32:00Z">
        <w:r>
          <w:rPr>
            <w:noProof/>
          </w:rPr>
          <w:drawing>
            <wp:inline distT="0" distB="0" distL="0" distR="0" wp14:anchorId="20DEF37C" wp14:editId="1F18C069">
              <wp:extent cx="2321626" cy="1198880"/>
              <wp:effectExtent l="0" t="0" r="2540" b="12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141" r="2388" b="6200"/>
                      <a:stretch/>
                    </pic:blipFill>
                    <pic:spPr bwMode="auto">
                      <a:xfrm>
                        <a:off x="0" y="0"/>
                        <a:ext cx="2324101" cy="1200158"/>
                      </a:xfrm>
                      <a:prstGeom prst="rect">
                        <a:avLst/>
                      </a:prstGeom>
                      <a:ln>
                        <a:noFill/>
                      </a:ln>
                      <a:extLst>
                        <a:ext uri="{53640926-AAD7-44D8-BBD7-CCE9431645EC}">
                          <a14:shadowObscured xmlns:a14="http://schemas.microsoft.com/office/drawing/2010/main"/>
                        </a:ext>
                      </a:extLst>
                    </pic:spPr>
                  </pic:pic>
                </a:graphicData>
              </a:graphic>
            </wp:inline>
          </w:drawing>
        </w:r>
      </w:ins>
    </w:p>
    <w:p w14:paraId="1EF9233A" w14:textId="5CA7ABEF" w:rsidR="009D4C99" w:rsidRDefault="009D4C99" w:rsidP="002B7E91">
      <w:pPr>
        <w:rPr>
          <w:ins w:id="1565" w:author="Liam Coleman" w:date="2021-05-24T15:32:00Z"/>
        </w:rPr>
      </w:pPr>
    </w:p>
    <w:p w14:paraId="277BD7FA" w14:textId="131CB4E3" w:rsidR="009D4C99" w:rsidRDefault="009D4C99" w:rsidP="002B7E91">
      <w:pPr>
        <w:rPr>
          <w:ins w:id="1566" w:author="Liam Coleman" w:date="2021-05-24T15:35:00Z"/>
        </w:rPr>
      </w:pPr>
      <w:ins w:id="1567" w:author="Liam Coleman" w:date="2021-05-24T15:32:00Z">
        <w:r>
          <w:t xml:space="preserve">Clicking okay will result in </w:t>
        </w:r>
        <w:r w:rsidR="00DB1B4D">
          <w:t>an empty utility.</w:t>
        </w:r>
      </w:ins>
    </w:p>
    <w:p w14:paraId="4F542A67" w14:textId="6AEB8543" w:rsidR="00F7186A" w:rsidRDefault="00F7186A" w:rsidP="002B7E91">
      <w:pPr>
        <w:rPr>
          <w:ins w:id="1568" w:author="Liam Coleman" w:date="2021-05-24T15:35:00Z"/>
        </w:rPr>
      </w:pPr>
    </w:p>
    <w:p w14:paraId="68643EFE" w14:textId="4E8C9295" w:rsidR="00F7186A" w:rsidRDefault="00713853">
      <w:pPr>
        <w:pStyle w:val="Heading2"/>
        <w:numPr>
          <w:ilvl w:val="0"/>
          <w:numId w:val="0"/>
        </w:numPr>
        <w:ind w:left="1134" w:hanging="1134"/>
        <w:rPr>
          <w:ins w:id="1569" w:author="Liam Coleman" w:date="2021-05-24T15:32:00Z"/>
        </w:rPr>
        <w:pPrChange w:id="1570" w:author="Liam Coleman" w:date="2021-05-24T15:36:00Z">
          <w:pPr/>
        </w:pPrChange>
      </w:pPr>
      <w:bookmarkStart w:id="1571" w:name="_Toc76630253"/>
      <w:ins w:id="1572" w:author="Liam Coleman" w:date="2021-05-24T15:35:00Z">
        <w:r>
          <w:t>4.</w:t>
        </w:r>
      </w:ins>
      <w:ins w:id="1573" w:author="Liam Coleman" w:date="2021-05-24T16:05:00Z">
        <w:r w:rsidR="00EE71F1">
          <w:t>11</w:t>
        </w:r>
      </w:ins>
      <w:ins w:id="1574" w:author="Liam Coleman" w:date="2021-05-24T15:35:00Z">
        <w:r>
          <w:t xml:space="preserve"> </w:t>
        </w:r>
      </w:ins>
      <w:ins w:id="1575" w:author="Liam Coleman" w:date="2021-05-24T15:36:00Z">
        <w:r>
          <w:t>Exit Function</w:t>
        </w:r>
      </w:ins>
      <w:bookmarkEnd w:id="1571"/>
    </w:p>
    <w:p w14:paraId="2F28FD2A" w14:textId="41A9BD4E" w:rsidR="002A1AE4" w:rsidRDefault="002A1AE4" w:rsidP="002B7E91">
      <w:pPr>
        <w:rPr>
          <w:ins w:id="1576" w:author="Liam Coleman" w:date="2021-05-24T15:37:00Z"/>
        </w:rPr>
      </w:pPr>
      <w:ins w:id="1577" w:author="Liam Coleman" w:date="2021-05-24T15:37:00Z">
        <w:r>
          <w:t>The Exit button close</w:t>
        </w:r>
        <w:r w:rsidR="000C78D6">
          <w:t>s the utility down</w:t>
        </w:r>
      </w:ins>
      <w:ins w:id="1578" w:author="Liam Coleman" w:date="2021-05-24T15:38:00Z">
        <w:r w:rsidR="000C78D6">
          <w:t xml:space="preserve"> completely. </w:t>
        </w:r>
      </w:ins>
    </w:p>
    <w:p w14:paraId="6D88F637" w14:textId="2189665F" w:rsidR="00DB1B4D" w:rsidRDefault="00713853">
      <w:pPr>
        <w:rPr>
          <w:ins w:id="1579" w:author="Liam Coleman" w:date="2021-05-20T15:24:00Z"/>
        </w:rPr>
        <w:pPrChange w:id="1580" w:author="Liam Coleman" w:date="2021-05-24T15:30:00Z">
          <w:pPr>
            <w:spacing w:before="0" w:after="200"/>
            <w:jc w:val="left"/>
          </w:pPr>
        </w:pPrChange>
      </w:pPr>
      <w:ins w:id="1581" w:author="Liam Coleman" w:date="2021-05-24T15:36:00Z">
        <w:r>
          <w:rPr>
            <w:noProof/>
          </w:rPr>
          <w:lastRenderedPageBreak/>
          <mc:AlternateContent>
            <mc:Choice Requires="wps">
              <w:drawing>
                <wp:anchor distT="0" distB="0" distL="114300" distR="114300" simplePos="0" relativeHeight="251752448" behindDoc="0" locked="0" layoutInCell="1" allowOverlap="1" wp14:anchorId="00C3669D" wp14:editId="27038509">
                  <wp:simplePos x="0" y="0"/>
                  <wp:positionH relativeFrom="column">
                    <wp:posOffset>1555189</wp:posOffset>
                  </wp:positionH>
                  <wp:positionV relativeFrom="paragraph">
                    <wp:posOffset>880687</wp:posOffset>
                  </wp:positionV>
                  <wp:extent cx="1686296" cy="249382"/>
                  <wp:effectExtent l="0" t="19050" r="47625" b="36830"/>
                  <wp:wrapNone/>
                  <wp:docPr id="635" name="Arrow: Right 635"/>
                  <wp:cNvGraphicFramePr/>
                  <a:graphic xmlns:a="http://schemas.openxmlformats.org/drawingml/2006/main">
                    <a:graphicData uri="http://schemas.microsoft.com/office/word/2010/wordprocessingShape">
                      <wps:wsp>
                        <wps:cNvSpPr/>
                        <wps:spPr>
                          <a:xfrm>
                            <a:off x="0" y="0"/>
                            <a:ext cx="1686296" cy="24938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17501" id="Arrow: Right 635" o:spid="_x0000_s1026" type="#_x0000_t13" style="position:absolute;margin-left:122.45pt;margin-top:69.35pt;width:132.8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" adj="20003" fillcolor="red" strokecolor="red" strokeweight="1.25pt"/>
              </w:pict>
            </mc:Fallback>
          </mc:AlternateContent>
        </w:r>
      </w:ins>
      <w:ins w:id="1582" w:author="Liam Coleman" w:date="2021-05-24T15:33:00Z">
        <w:r w:rsidR="00DB1B4D">
          <w:rPr>
            <w:noProof/>
          </w:rPr>
          <w:drawing>
            <wp:inline distT="0" distB="0" distL="0" distR="0" wp14:anchorId="0D7698EB" wp14:editId="5FEC1898">
              <wp:extent cx="3912919" cy="2778407"/>
              <wp:effectExtent l="0" t="0" r="0" b="31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6697" cy="2781089"/>
                      </a:xfrm>
                      <a:prstGeom prst="rect">
                        <a:avLst/>
                      </a:prstGeom>
                    </pic:spPr>
                  </pic:pic>
                </a:graphicData>
              </a:graphic>
            </wp:inline>
          </w:drawing>
        </w:r>
      </w:ins>
    </w:p>
    <w:p w14:paraId="5B76071B" w14:textId="6FD208BA" w:rsidR="00137190" w:rsidRPr="000D7B5E" w:rsidRDefault="00137190">
      <w:pPr>
        <w:pStyle w:val="Heading3"/>
        <w:numPr>
          <w:ilvl w:val="0"/>
          <w:numId w:val="0"/>
        </w:numPr>
        <w:rPr>
          <w:ins w:id="1583" w:author="Liam Coleman" w:date="2021-03-16T16:57:00Z"/>
        </w:rPr>
        <w:pPrChange w:id="1584" w:author="Liam Coleman" w:date="2021-05-20T15:24:00Z">
          <w:pPr/>
        </w:pPrChange>
      </w:pPr>
    </w:p>
    <w:p w14:paraId="12BD2E84" w14:textId="5AB916B9" w:rsidR="00136E2A" w:rsidRDefault="00136E2A">
      <w:pPr>
        <w:pStyle w:val="Heading2"/>
        <w:numPr>
          <w:ilvl w:val="1"/>
          <w:numId w:val="128"/>
        </w:numPr>
        <w:rPr>
          <w:ins w:id="1585" w:author="Liam Coleman" w:date="2021-04-22T14:53:00Z"/>
          <w:lang w:val="en-GB"/>
        </w:rPr>
        <w:pPrChange w:id="1586" w:author="Liam Coleman" w:date="2021-05-24T16:06:00Z">
          <w:pPr>
            <w:pStyle w:val="Heading2"/>
          </w:pPr>
        </w:pPrChange>
      </w:pPr>
      <w:bookmarkStart w:id="1587" w:name="_Ref76563089"/>
      <w:bookmarkStart w:id="1588" w:name="_Toc76630254"/>
      <w:ins w:id="1589" w:author="Liam Coleman" w:date="2021-04-22T14:53:00Z">
        <w:r>
          <w:rPr>
            <w:lang w:val="en-GB"/>
          </w:rPr>
          <w:t>Config Function</w:t>
        </w:r>
        <w:bookmarkEnd w:id="1587"/>
        <w:bookmarkEnd w:id="1588"/>
      </w:ins>
    </w:p>
    <w:p w14:paraId="7EAE2729" w14:textId="77777777" w:rsidR="00136E2A" w:rsidRDefault="00136E2A" w:rsidP="00136E2A">
      <w:pPr>
        <w:rPr>
          <w:ins w:id="1590" w:author="Liam Coleman" w:date="2021-04-22T14:53:00Z"/>
          <w:lang w:val="en-GB"/>
        </w:rPr>
      </w:pPr>
    </w:p>
    <w:p w14:paraId="7A214C59" w14:textId="31D4E2D4" w:rsidR="00136E2A" w:rsidRDefault="00136E2A" w:rsidP="00136E2A">
      <w:pPr>
        <w:rPr>
          <w:ins w:id="1591" w:author="Liam Coleman" w:date="2021-04-22T14:53:00Z"/>
          <w:rFonts w:cs="Times New Roman"/>
          <w:color w:val="000000"/>
          <w:sz w:val="24"/>
          <w:szCs w:val="24"/>
          <w:lang w:val="en-GB"/>
        </w:rPr>
      </w:pPr>
      <w:ins w:id="1592" w:author="Liam Coleman" w:date="2021-04-22T14:53:00Z">
        <w:r w:rsidRPr="00F27D52">
          <w:rPr>
            <w:rFonts w:cs="Times New Roman"/>
            <w:color w:val="000000"/>
            <w:sz w:val="24"/>
            <w:szCs w:val="24"/>
            <w:lang w:val="en-GB"/>
          </w:rPr>
          <w:t>The Config button (</w:t>
        </w:r>
        <w:r w:rsidRPr="00F27D52">
          <w:rPr>
            <w:rFonts w:cs="Times New Roman"/>
            <w:color w:val="000000"/>
            <w:sz w:val="24"/>
            <w:szCs w:val="24"/>
            <w:lang w:val="en-GB"/>
          </w:rPr>
          <w:fldChar w:fldCharType="begin"/>
        </w:r>
        <w:r w:rsidRPr="00F27D52">
          <w:rPr>
            <w:rFonts w:cs="Times New Roman"/>
            <w:color w:val="000000"/>
            <w:sz w:val="24"/>
            <w:szCs w:val="24"/>
            <w:lang w:val="en-GB"/>
          </w:rPr>
          <w:instrText xml:space="preserve"> REF _Ref66789153 \h  \* MERGEFORMAT </w:instrText>
        </w:r>
      </w:ins>
      <w:r w:rsidRPr="00F27D52">
        <w:rPr>
          <w:rFonts w:cs="Times New Roman"/>
          <w:color w:val="000000"/>
          <w:sz w:val="24"/>
          <w:szCs w:val="24"/>
          <w:lang w:val="en-GB"/>
        </w:rPr>
      </w:r>
      <w:ins w:id="1593" w:author="Liam Coleman" w:date="2021-04-22T14:53:00Z">
        <w:r w:rsidRPr="00F27D52">
          <w:rPr>
            <w:rFonts w:cs="Times New Roman"/>
            <w:color w:val="000000"/>
            <w:sz w:val="24"/>
            <w:szCs w:val="24"/>
            <w:lang w:val="en-GB"/>
          </w:rPr>
          <w:fldChar w:fldCharType="separate"/>
        </w:r>
      </w:ins>
      <w:ins w:id="1594" w:author="Liam Coleman" w:date="2021-05-24T15:35:00Z">
        <w:r w:rsidR="007C311A" w:rsidRPr="007C311A">
          <w:rPr>
            <w:rFonts w:cs="Times New Roman"/>
            <w:sz w:val="24"/>
            <w:szCs w:val="24"/>
            <w:rPrChange w:id="1595" w:author="Liam Coleman" w:date="2021-05-24T15:35:00Z">
              <w:rPr/>
            </w:rPrChange>
          </w:rPr>
          <w:t xml:space="preserve">Figure </w:t>
        </w:r>
        <w:r w:rsidR="007C311A" w:rsidRPr="007C311A">
          <w:rPr>
            <w:rFonts w:cs="Times New Roman"/>
            <w:noProof/>
            <w:sz w:val="24"/>
            <w:szCs w:val="24"/>
            <w:rPrChange w:id="1596" w:author="Liam Coleman" w:date="2021-05-24T15:35:00Z">
              <w:rPr>
                <w:noProof/>
              </w:rPr>
            </w:rPrChange>
          </w:rPr>
          <w:t>9</w:t>
        </w:r>
        <w:r w:rsidR="007C311A" w:rsidRPr="007C311A">
          <w:rPr>
            <w:rFonts w:cs="Times New Roman"/>
            <w:sz w:val="24"/>
            <w:szCs w:val="24"/>
            <w:rPrChange w:id="1597" w:author="Liam Coleman" w:date="2021-05-24T15:35:00Z">
              <w:rPr/>
            </w:rPrChange>
          </w:rPr>
          <w:t xml:space="preserve"> Config</w:t>
        </w:r>
        <w:r w:rsidR="007C311A">
          <w:t xml:space="preserve"> Button</w:t>
        </w:r>
      </w:ins>
      <w:ins w:id="1598" w:author="Liam Coleman" w:date="2021-04-22T14:53:00Z">
        <w:r w:rsidRPr="00F27D52">
          <w:rPr>
            <w:rFonts w:cs="Times New Roman"/>
            <w:color w:val="000000"/>
            <w:sz w:val="24"/>
            <w:szCs w:val="24"/>
            <w:lang w:val="en-GB"/>
          </w:rPr>
          <w:fldChar w:fldCharType="end"/>
        </w:r>
        <w:r w:rsidRPr="00F27D52">
          <w:rPr>
            <w:rFonts w:cs="Times New Roman"/>
            <w:color w:val="000000"/>
            <w:sz w:val="24"/>
            <w:szCs w:val="24"/>
            <w:lang w:val="en-GB"/>
          </w:rPr>
          <w:t xml:space="preserve">), </w:t>
        </w:r>
      </w:ins>
      <w:ins w:id="1599" w:author="Liam Coleman" w:date="2021-04-22T14:57:00Z">
        <w:r w:rsidR="00542AE7">
          <w:rPr>
            <w:rFonts w:cs="Times New Roman"/>
            <w:color w:val="000000"/>
            <w:sz w:val="24"/>
            <w:szCs w:val="24"/>
            <w:lang w:val="en-GB"/>
          </w:rPr>
          <w:t xml:space="preserve">allows </w:t>
        </w:r>
      </w:ins>
      <w:ins w:id="1600" w:author="Liam Coleman" w:date="2021-04-26T09:52:00Z">
        <w:r w:rsidR="00342E1C">
          <w:rPr>
            <w:rFonts w:cs="Times New Roman"/>
            <w:color w:val="000000"/>
            <w:sz w:val="24"/>
            <w:szCs w:val="24"/>
            <w:lang w:val="en-GB"/>
          </w:rPr>
          <w:t>users to</w:t>
        </w:r>
      </w:ins>
      <w:ins w:id="1601" w:author="Liam Coleman" w:date="2021-04-22T14:57:00Z">
        <w:r w:rsidR="00542AE7">
          <w:rPr>
            <w:rFonts w:cs="Times New Roman"/>
            <w:color w:val="000000"/>
            <w:sz w:val="24"/>
            <w:szCs w:val="24"/>
            <w:lang w:val="en-GB"/>
          </w:rPr>
          <w:t xml:space="preserve"> perform a mapping of the produc</w:t>
        </w:r>
      </w:ins>
      <w:ins w:id="1602" w:author="Liam Coleman" w:date="2021-04-22T14:58:00Z">
        <w:r w:rsidR="00542AE7">
          <w:rPr>
            <w:rFonts w:cs="Times New Roman"/>
            <w:color w:val="000000"/>
            <w:sz w:val="24"/>
            <w:szCs w:val="24"/>
            <w:lang w:val="en-GB"/>
          </w:rPr>
          <w:t>t name from what is s</w:t>
        </w:r>
      </w:ins>
      <w:ins w:id="1603" w:author="Liam Coleman" w:date="2021-05-20T15:37:00Z">
        <w:r w:rsidR="00CD0230">
          <w:rPr>
            <w:rFonts w:cs="Times New Roman"/>
            <w:color w:val="000000"/>
            <w:sz w:val="24"/>
            <w:szCs w:val="24"/>
            <w:lang w:val="en-GB"/>
          </w:rPr>
          <w:t>t</w:t>
        </w:r>
      </w:ins>
      <w:ins w:id="1604" w:author="Liam Coleman" w:date="2021-04-22T14:58:00Z">
        <w:r w:rsidR="00542AE7">
          <w:rPr>
            <w:rFonts w:cs="Times New Roman"/>
            <w:color w:val="000000"/>
            <w:sz w:val="24"/>
            <w:szCs w:val="24"/>
            <w:lang w:val="en-GB"/>
          </w:rPr>
          <w:t xml:space="preserve">ored in the receipt </w:t>
        </w:r>
        <w:r w:rsidR="00E34C72">
          <w:rPr>
            <w:rFonts w:cs="Times New Roman"/>
            <w:color w:val="000000"/>
            <w:sz w:val="24"/>
            <w:szCs w:val="24"/>
            <w:lang w:val="en-GB"/>
          </w:rPr>
          <w:t>against what AT expects.</w:t>
        </w:r>
      </w:ins>
    </w:p>
    <w:p w14:paraId="080816EB" w14:textId="77777777" w:rsidR="00136E2A" w:rsidRDefault="00136E2A" w:rsidP="00136E2A">
      <w:pPr>
        <w:keepNext/>
        <w:rPr>
          <w:ins w:id="1605" w:author="Liam Coleman" w:date="2021-04-22T14:53:00Z"/>
        </w:rPr>
      </w:pPr>
      <w:ins w:id="1606" w:author="Liam Coleman" w:date="2021-04-22T14:53:00Z">
        <w:r>
          <w:rPr>
            <w:noProof/>
          </w:rPr>
          <mc:AlternateContent>
            <mc:Choice Requires="wps">
              <w:drawing>
                <wp:anchor distT="0" distB="0" distL="114300" distR="114300" simplePos="0" relativeHeight="251574272" behindDoc="0" locked="0" layoutInCell="1" allowOverlap="1" wp14:anchorId="0828F5D8" wp14:editId="1519AB4A">
                  <wp:simplePos x="0" y="0"/>
                  <wp:positionH relativeFrom="column">
                    <wp:posOffset>1844411</wp:posOffset>
                  </wp:positionH>
                  <wp:positionV relativeFrom="paragraph">
                    <wp:posOffset>786963</wp:posOffset>
                  </wp:positionV>
                  <wp:extent cx="1871085" cy="100425"/>
                  <wp:effectExtent l="0" t="0" r="15240" b="13970"/>
                  <wp:wrapNone/>
                  <wp:docPr id="30" name="Arrow: Left 30"/>
                  <wp:cNvGraphicFramePr/>
                  <a:graphic xmlns:a="http://schemas.openxmlformats.org/drawingml/2006/main">
                    <a:graphicData uri="http://schemas.microsoft.com/office/word/2010/wordprocessingShape">
                      <wps:wsp>
                        <wps:cNvSpPr/>
                        <wps:spPr>
                          <a:xfrm>
                            <a:off x="0" y="0"/>
                            <a:ext cx="1871085" cy="100425"/>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2D2A70" id="Arrow: Left 30" o:spid="_x0000_s1026" type="#_x0000_t66" style="position:absolute;margin-left:145.25pt;margin-top:61.95pt;width:147.35pt;height:7.9pt;z-index:25157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" adj="580" fillcolor="yellow" strokecolor="#029cee [2564]" strokeweight="1.25pt"/>
              </w:pict>
            </mc:Fallback>
          </mc:AlternateContent>
        </w:r>
        <w:r>
          <w:rPr>
            <w:noProof/>
          </w:rPr>
          <w:drawing>
            <wp:inline distT="0" distB="0" distL="0" distR="0" wp14:anchorId="19F1CD2B" wp14:editId="4045C607">
              <wp:extent cx="2422273" cy="1879497"/>
              <wp:effectExtent l="0" t="0" r="0" b="698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2273" cy="1879497"/>
                      </a:xfrm>
                      <a:prstGeom prst="rect">
                        <a:avLst/>
                      </a:prstGeom>
                    </pic:spPr>
                  </pic:pic>
                </a:graphicData>
              </a:graphic>
            </wp:inline>
          </w:drawing>
        </w:r>
      </w:ins>
    </w:p>
    <w:p w14:paraId="3963F3B6" w14:textId="04F28A2A" w:rsidR="00136E2A" w:rsidRDefault="00136E2A" w:rsidP="00136E2A">
      <w:pPr>
        <w:pStyle w:val="Caption"/>
        <w:rPr>
          <w:ins w:id="1607" w:author="Liam Coleman" w:date="2021-04-22T15:15:00Z"/>
        </w:rPr>
      </w:pPr>
      <w:bookmarkStart w:id="1608" w:name="_Ref66789153"/>
      <w:ins w:id="1609" w:author="Liam Coleman" w:date="2021-04-22T14:53:00Z">
        <w:r>
          <w:t xml:space="preserve">Figure </w:t>
        </w:r>
        <w:r>
          <w:fldChar w:fldCharType="begin"/>
        </w:r>
        <w:r>
          <w:instrText xml:space="preserve"> SEQ Figure \* ARABIC </w:instrText>
        </w:r>
        <w:r>
          <w:fldChar w:fldCharType="separate"/>
        </w:r>
      </w:ins>
      <w:ins w:id="1610" w:author="Liam Coleman" w:date="2021-07-07T15:08:00Z">
        <w:r w:rsidR="00425F3D">
          <w:rPr>
            <w:noProof/>
          </w:rPr>
          <w:t>9</w:t>
        </w:r>
      </w:ins>
      <w:ins w:id="1611" w:author="Liam Coleman" w:date="2021-04-22T14:53:00Z">
        <w:r>
          <w:fldChar w:fldCharType="end"/>
        </w:r>
        <w:r>
          <w:t xml:space="preserve"> Config Button</w:t>
        </w:r>
      </w:ins>
      <w:bookmarkEnd w:id="1608"/>
    </w:p>
    <w:p w14:paraId="51E59FB6" w14:textId="401779CA" w:rsidR="001A2624" w:rsidRPr="00250CB5" w:rsidRDefault="001A2624">
      <w:pPr>
        <w:pStyle w:val="Heading3"/>
        <w:numPr>
          <w:ilvl w:val="0"/>
          <w:numId w:val="0"/>
        </w:numPr>
        <w:ind w:left="1134" w:hanging="1134"/>
        <w:rPr>
          <w:ins w:id="1612" w:author="Liam Coleman" w:date="2021-04-22T14:53:00Z"/>
        </w:rPr>
        <w:pPrChange w:id="1613" w:author="Liam Coleman" w:date="2021-04-22T15:16:00Z">
          <w:pPr>
            <w:pStyle w:val="Caption"/>
          </w:pPr>
        </w:pPrChange>
      </w:pPr>
      <w:bookmarkStart w:id="1614" w:name="_Toc76630255"/>
      <w:ins w:id="1615" w:author="Liam Coleman" w:date="2021-04-22T15:16:00Z">
        <w:r>
          <w:t>4.</w:t>
        </w:r>
      </w:ins>
      <w:ins w:id="1616" w:author="Liam Coleman" w:date="2021-05-24T16:06:00Z">
        <w:r w:rsidR="0060209F">
          <w:t>12</w:t>
        </w:r>
      </w:ins>
      <w:ins w:id="1617" w:author="Liam Coleman" w:date="2021-04-22T15:16:00Z">
        <w:r>
          <w:t>.1 Mapping Config Form</w:t>
        </w:r>
      </w:ins>
      <w:bookmarkEnd w:id="1614"/>
    </w:p>
    <w:p w14:paraId="07429506" w14:textId="01E00D34" w:rsidR="00B743F8" w:rsidRDefault="00136E2A" w:rsidP="00136E2A">
      <w:pPr>
        <w:rPr>
          <w:ins w:id="1618" w:author="Liam Coleman" w:date="2021-04-22T14:53:00Z"/>
          <w:i/>
          <w:iCs/>
        </w:rPr>
      </w:pPr>
      <w:ins w:id="1619" w:author="Liam Coleman" w:date="2021-04-22T14:53:00Z">
        <w:r>
          <w:t xml:space="preserve">After the config button is clicked, the user will be presented with the </w:t>
        </w:r>
        <w:r w:rsidRPr="00F27D52">
          <w:rPr>
            <w:i/>
            <w:iCs/>
          </w:rPr>
          <w:t>Mapping Config Form</w:t>
        </w:r>
      </w:ins>
      <w:ins w:id="1620" w:author="Liam Coleman" w:date="2021-04-22T15:22:00Z">
        <w:r w:rsidR="00BF48C6">
          <w:rPr>
            <w:i/>
            <w:iCs/>
          </w:rPr>
          <w:t>.</w:t>
        </w:r>
      </w:ins>
    </w:p>
    <w:p w14:paraId="14F78E67" w14:textId="77777777" w:rsidR="00136E2A" w:rsidRDefault="00136E2A" w:rsidP="00136E2A">
      <w:pPr>
        <w:keepNext/>
        <w:rPr>
          <w:ins w:id="1621" w:author="Liam Coleman" w:date="2021-04-22T14:53:00Z"/>
        </w:rPr>
      </w:pPr>
      <w:ins w:id="1622" w:author="Liam Coleman" w:date="2021-04-22T14:53:00Z">
        <w:r>
          <w:rPr>
            <w:noProof/>
          </w:rPr>
          <w:lastRenderedPageBreak/>
          <w:drawing>
            <wp:inline distT="0" distB="0" distL="0" distR="0" wp14:anchorId="203FC50A" wp14:editId="449C8D54">
              <wp:extent cx="2494356" cy="2081847"/>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94356" cy="2081847"/>
                      </a:xfrm>
                      <a:prstGeom prst="rect">
                        <a:avLst/>
                      </a:prstGeom>
                    </pic:spPr>
                  </pic:pic>
                </a:graphicData>
              </a:graphic>
            </wp:inline>
          </w:drawing>
        </w:r>
      </w:ins>
    </w:p>
    <w:p w14:paraId="781EBD3D" w14:textId="38109D3F" w:rsidR="00136E2A" w:rsidRDefault="00136E2A" w:rsidP="00136E2A">
      <w:pPr>
        <w:pStyle w:val="Caption"/>
        <w:rPr>
          <w:ins w:id="1623" w:author="Liam Coleman" w:date="2021-04-22T15:24:00Z"/>
        </w:rPr>
      </w:pPr>
      <w:ins w:id="1624" w:author="Liam Coleman" w:date="2021-04-22T14:53:00Z">
        <w:r>
          <w:t xml:space="preserve">Figure </w:t>
        </w:r>
        <w:r>
          <w:fldChar w:fldCharType="begin"/>
        </w:r>
        <w:r>
          <w:instrText xml:space="preserve"> SEQ Figure \* ARABIC </w:instrText>
        </w:r>
        <w:r>
          <w:fldChar w:fldCharType="separate"/>
        </w:r>
      </w:ins>
      <w:ins w:id="1625" w:author="Liam Coleman" w:date="2021-07-07T15:08:00Z">
        <w:r w:rsidR="00425F3D">
          <w:rPr>
            <w:noProof/>
          </w:rPr>
          <w:t>10</w:t>
        </w:r>
      </w:ins>
      <w:ins w:id="1626" w:author="Liam Coleman" w:date="2021-04-22T14:53:00Z">
        <w:r>
          <w:fldChar w:fldCharType="end"/>
        </w:r>
        <w:r>
          <w:t xml:space="preserve"> Mapping Config Form</w:t>
        </w:r>
      </w:ins>
    </w:p>
    <w:p w14:paraId="30696790" w14:textId="45204326" w:rsidR="00500592" w:rsidRDefault="00500592" w:rsidP="00500592">
      <w:pPr>
        <w:rPr>
          <w:ins w:id="1627" w:author="Liam Coleman" w:date="2021-04-22T15:24:00Z"/>
        </w:rPr>
      </w:pPr>
    </w:p>
    <w:p w14:paraId="44C47480" w14:textId="6D8C6924" w:rsidR="00500592" w:rsidRDefault="00500592" w:rsidP="00500592">
      <w:pPr>
        <w:rPr>
          <w:ins w:id="1628" w:author="Liam Coleman" w:date="2021-04-22T15:24:00Z"/>
        </w:rPr>
      </w:pPr>
      <w:ins w:id="1629" w:author="Liam Coleman" w:date="2021-04-22T15:24:00Z">
        <w:r>
          <w:t>When the utility is converting the receipt into the CSV, it will perform a quick look up of the mappings file</w:t>
        </w:r>
      </w:ins>
      <w:ins w:id="1630" w:author="Liam Coleman" w:date="2021-05-20T15:40:00Z">
        <w:r w:rsidR="00217BAB">
          <w:t xml:space="preserve"> (C</w:t>
        </w:r>
      </w:ins>
      <w:ins w:id="1631" w:author="Liam Coleman" w:date="2021-05-20T15:41:00Z">
        <w:r w:rsidR="00217BAB">
          <w:t>SV file stored locally)</w:t>
        </w:r>
      </w:ins>
      <w:ins w:id="1632" w:author="Liam Coleman" w:date="2021-04-22T15:24:00Z">
        <w:r>
          <w:t>, see if the description has a different name in AT, if it does it will replace it with the AT name.</w:t>
        </w:r>
      </w:ins>
    </w:p>
    <w:p w14:paraId="3FB624B2" w14:textId="5B05E822" w:rsidR="00500592" w:rsidRDefault="00500592" w:rsidP="00500592">
      <w:pPr>
        <w:rPr>
          <w:ins w:id="1633" w:author="Liam Coleman" w:date="2021-05-20T15:40:00Z"/>
        </w:rPr>
      </w:pPr>
      <w:ins w:id="1634" w:author="Liam Coleman" w:date="2021-04-22T15:24:00Z">
        <w:r>
          <w:t xml:space="preserve"> </w:t>
        </w:r>
      </w:ins>
      <w:ins w:id="1635" w:author="Liam Coleman" w:date="2021-05-20T15:41:00Z">
        <w:r w:rsidR="006434AE">
          <w:t xml:space="preserve">This CSV </w:t>
        </w:r>
      </w:ins>
      <w:ins w:id="1636" w:author="Liam Coleman" w:date="2021-04-22T15:24:00Z">
        <w:r>
          <w:t xml:space="preserve">file will exist to check/save/edit all mappings, </w:t>
        </w:r>
      </w:ins>
      <w:ins w:id="1637" w:author="Liam Coleman" w:date="2021-05-20T15:41:00Z">
        <w:r w:rsidR="00F70BD8">
          <w:t xml:space="preserve">as mentioned </w:t>
        </w:r>
      </w:ins>
      <w:ins w:id="1638" w:author="Liam Coleman" w:date="2021-04-22T15:24:00Z">
        <w:r>
          <w:t xml:space="preserve">it will live alongside the utility, and is represented visually on the form </w:t>
        </w:r>
      </w:ins>
      <w:ins w:id="1639" w:author="Liam Coleman" w:date="2021-05-20T15:39:00Z">
        <w:r w:rsidR="00EA212F">
          <w:t>in the grid</w:t>
        </w:r>
      </w:ins>
      <w:ins w:id="1640" w:author="Liam Coleman" w:date="2021-04-22T15:24:00Z">
        <w:r w:rsidR="00E00BFB">
          <w:t xml:space="preserve">, </w:t>
        </w:r>
      </w:ins>
      <w:ins w:id="1641" w:author="Liam Coleman" w:date="2021-04-22T15:25:00Z">
        <w:r w:rsidR="00E00BFB">
          <w:t xml:space="preserve">with the </w:t>
        </w:r>
        <w:r w:rsidR="00E00BFB" w:rsidRPr="00E00BFB">
          <w:rPr>
            <w:i/>
            <w:iCs/>
            <w:rPrChange w:id="1642" w:author="Liam Coleman" w:date="2021-04-22T15:25:00Z">
              <w:rPr/>
            </w:rPrChange>
          </w:rPr>
          <w:t>Receipt</w:t>
        </w:r>
        <w:r w:rsidR="00E00BFB">
          <w:t xml:space="preserve"> name on the left and the </w:t>
        </w:r>
        <w:r w:rsidR="00E00BFB" w:rsidRPr="00E00BFB">
          <w:rPr>
            <w:i/>
            <w:iCs/>
            <w:rPrChange w:id="1643" w:author="Liam Coleman" w:date="2021-04-22T15:25:00Z">
              <w:rPr/>
            </w:rPrChange>
          </w:rPr>
          <w:t>AT name</w:t>
        </w:r>
        <w:r w:rsidR="00E00BFB">
          <w:t xml:space="preserve"> on the </w:t>
        </w:r>
      </w:ins>
      <w:ins w:id="1644" w:author="Liam Coleman" w:date="2021-04-22T15:26:00Z">
        <w:r w:rsidR="00E00BFB">
          <w:t>right</w:t>
        </w:r>
      </w:ins>
      <w:ins w:id="1645" w:author="Liam Coleman" w:date="2021-04-22T15:25:00Z">
        <w:r w:rsidR="00E00BFB">
          <w:t xml:space="preserve"> (</w:t>
        </w:r>
      </w:ins>
      <w:ins w:id="1646" w:author="Liam Coleman" w:date="2021-05-20T15:44:00Z">
        <w:r w:rsidR="000B557A">
          <w:fldChar w:fldCharType="begin"/>
        </w:r>
        <w:r w:rsidR="000B557A">
          <w:instrText xml:space="preserve"> REF _Ref72417886 \h </w:instrText>
        </w:r>
      </w:ins>
      <w:r w:rsidR="000B557A">
        <w:fldChar w:fldCharType="separate"/>
      </w:r>
      <w:ins w:id="1647" w:author="Liam Coleman" w:date="2021-05-24T15:35:00Z">
        <w:r w:rsidR="007C311A">
          <w:t xml:space="preserve">Figure </w:t>
        </w:r>
        <w:r w:rsidR="007C311A">
          <w:rPr>
            <w:noProof/>
          </w:rPr>
          <w:t>11</w:t>
        </w:r>
        <w:r w:rsidR="007C311A">
          <w:t xml:space="preserve"> Mapping Grid.</w:t>
        </w:r>
      </w:ins>
      <w:ins w:id="1648" w:author="Liam Coleman" w:date="2021-05-20T15:44:00Z">
        <w:r w:rsidR="000B557A">
          <w:fldChar w:fldCharType="end"/>
        </w:r>
      </w:ins>
      <w:ins w:id="1649" w:author="Liam Coleman" w:date="2021-04-22T15:25:00Z">
        <w:r w:rsidR="00E00BFB">
          <w:t>)</w:t>
        </w:r>
      </w:ins>
      <w:ins w:id="1650" w:author="Liam Coleman" w:date="2021-04-22T15:28:00Z">
        <w:r w:rsidR="009C4F10">
          <w:t xml:space="preserve">. The </w:t>
        </w:r>
        <w:r w:rsidR="009C4F10" w:rsidRPr="009C4F10">
          <w:rPr>
            <w:i/>
            <w:iCs/>
            <w:rPrChange w:id="1651" w:author="Liam Coleman" w:date="2021-04-22T15:28:00Z">
              <w:rPr/>
            </w:rPrChange>
          </w:rPr>
          <w:t>Mapping Config Form</w:t>
        </w:r>
        <w:r w:rsidR="009C4F10">
          <w:t xml:space="preserve"> is a means of editing this </w:t>
        </w:r>
      </w:ins>
      <w:ins w:id="1652" w:author="Liam Coleman" w:date="2021-05-20T15:42:00Z">
        <w:r w:rsidR="00D33817">
          <w:t>CSV</w:t>
        </w:r>
      </w:ins>
      <w:ins w:id="1653" w:author="Liam Coleman" w:date="2021-04-22T15:28:00Z">
        <w:r w:rsidR="009C4F10">
          <w:t xml:space="preserve"> file.</w:t>
        </w:r>
      </w:ins>
    </w:p>
    <w:p w14:paraId="05FACB33" w14:textId="77777777" w:rsidR="00575382" w:rsidRDefault="00575382" w:rsidP="00575382">
      <w:pPr>
        <w:rPr>
          <w:ins w:id="1654" w:author="Liam Coleman" w:date="2021-05-20T15:40:00Z"/>
        </w:rPr>
      </w:pPr>
      <w:ins w:id="1655" w:author="Liam Coleman" w:date="2021-05-20T15:40:00Z">
        <w:r>
          <w:t>When the utility is converting the receipt into the CSV, it will perform a quick look up of the mappings file, see if the description has a different name in AT, if it does it will replace it with the AT name.</w:t>
        </w:r>
      </w:ins>
    </w:p>
    <w:p w14:paraId="2BA221E3" w14:textId="77777777" w:rsidR="00575382" w:rsidRDefault="00575382" w:rsidP="00500592">
      <w:pPr>
        <w:rPr>
          <w:ins w:id="1656" w:author="Liam Coleman" w:date="2021-04-22T15:26:00Z"/>
        </w:rPr>
      </w:pPr>
    </w:p>
    <w:p w14:paraId="35BA47B3" w14:textId="0024AC61" w:rsidR="002A42F0" w:rsidRDefault="002A42F0">
      <w:pPr>
        <w:keepNext/>
        <w:rPr>
          <w:ins w:id="1657" w:author="Liam Coleman" w:date="2021-04-22T15:27:00Z"/>
        </w:rPr>
        <w:pPrChange w:id="1658" w:author="Liam Coleman" w:date="2021-04-22T15:27:00Z">
          <w:pPr/>
        </w:pPrChange>
      </w:pPr>
      <w:ins w:id="1659" w:author="Liam Coleman" w:date="2021-04-22T15:27:00Z">
        <w:r>
          <w:rPr>
            <w:noProof/>
          </w:rPr>
          <mc:AlternateContent>
            <mc:Choice Requires="wps">
              <w:drawing>
                <wp:anchor distT="0" distB="0" distL="114300" distR="114300" simplePos="0" relativeHeight="251576320" behindDoc="0" locked="0" layoutInCell="1" allowOverlap="1" wp14:anchorId="19F5A83C" wp14:editId="2678B0C4">
                  <wp:simplePos x="0" y="0"/>
                  <wp:positionH relativeFrom="column">
                    <wp:posOffset>1209420</wp:posOffset>
                  </wp:positionH>
                  <wp:positionV relativeFrom="paragraph">
                    <wp:posOffset>751204</wp:posOffset>
                  </wp:positionV>
                  <wp:extent cx="1247390" cy="227279"/>
                  <wp:effectExtent l="19050" t="19050" r="10160" b="40005"/>
                  <wp:wrapNone/>
                  <wp:docPr id="447" name="Arrow: Right 447"/>
                  <wp:cNvGraphicFramePr/>
                  <a:graphic xmlns:a="http://schemas.openxmlformats.org/drawingml/2006/main">
                    <a:graphicData uri="http://schemas.microsoft.com/office/word/2010/wordprocessingShape">
                      <wps:wsp>
                        <wps:cNvSpPr/>
                        <wps:spPr>
                          <a:xfrm rot="10800000">
                            <a:off x="0" y="0"/>
                            <a:ext cx="1247390" cy="22727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EF3299" id="Arrow: Right 447" o:spid="_x0000_s1026" type="#_x0000_t13" style="position:absolute;margin-left:95.25pt;margin-top:59.15pt;width:98.2pt;height:17.9pt;rotation:180;z-index:25157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" adj="19632" fillcolor="red" strokecolor="#029cee [2564]" strokeweight="1.25pt"/>
              </w:pict>
            </mc:Fallback>
          </mc:AlternateContent>
        </w:r>
      </w:ins>
      <w:ins w:id="1660" w:author="Liam Coleman" w:date="2021-04-22T15:26:00Z">
        <w:r>
          <w:rPr>
            <w:noProof/>
          </w:rPr>
          <w:drawing>
            <wp:inline distT="0" distB="0" distL="0" distR="0" wp14:anchorId="79125777" wp14:editId="114B7CE2">
              <wp:extent cx="1807406" cy="1508503"/>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7406" cy="1508503"/>
                      </a:xfrm>
                      <a:prstGeom prst="rect">
                        <a:avLst/>
                      </a:prstGeom>
                    </pic:spPr>
                  </pic:pic>
                </a:graphicData>
              </a:graphic>
            </wp:inline>
          </w:drawing>
        </w:r>
      </w:ins>
    </w:p>
    <w:p w14:paraId="6C33927C" w14:textId="35771F99" w:rsidR="00E00BFB" w:rsidRDefault="002A42F0">
      <w:pPr>
        <w:pStyle w:val="Caption"/>
        <w:rPr>
          <w:ins w:id="1661" w:author="Liam Coleman" w:date="2021-05-20T16:07:00Z"/>
        </w:rPr>
      </w:pPr>
      <w:bookmarkStart w:id="1662" w:name="_Ref72417810"/>
      <w:bookmarkStart w:id="1663" w:name="_Ref72417886"/>
      <w:ins w:id="1664" w:author="Liam Coleman" w:date="2021-04-22T15:27:00Z">
        <w:r>
          <w:t xml:space="preserve">Figure </w:t>
        </w:r>
        <w:r>
          <w:fldChar w:fldCharType="begin"/>
        </w:r>
        <w:r>
          <w:instrText xml:space="preserve"> SEQ Figure \* ARABIC </w:instrText>
        </w:r>
      </w:ins>
      <w:r>
        <w:fldChar w:fldCharType="separate"/>
      </w:r>
      <w:ins w:id="1665" w:author="Liam Coleman" w:date="2021-07-07T15:08:00Z">
        <w:r w:rsidR="00425F3D">
          <w:rPr>
            <w:noProof/>
          </w:rPr>
          <w:t>11</w:t>
        </w:r>
      </w:ins>
      <w:ins w:id="1666" w:author="Liam Coleman" w:date="2021-04-22T15:27:00Z">
        <w:r>
          <w:fldChar w:fldCharType="end"/>
        </w:r>
        <w:r>
          <w:t xml:space="preserve"> </w:t>
        </w:r>
      </w:ins>
      <w:bookmarkEnd w:id="1662"/>
      <w:ins w:id="1667" w:author="Liam Coleman" w:date="2021-05-20T15:43:00Z">
        <w:r w:rsidR="00023666">
          <w:t>Mapping Grid.</w:t>
        </w:r>
      </w:ins>
      <w:bookmarkEnd w:id="1663"/>
    </w:p>
    <w:p w14:paraId="0F448847" w14:textId="0C64FE07" w:rsidR="00F7259F" w:rsidRPr="00A0286E" w:rsidRDefault="00F7259F" w:rsidP="00F7259F">
      <w:pPr>
        <w:pStyle w:val="Heading3"/>
        <w:numPr>
          <w:ilvl w:val="0"/>
          <w:numId w:val="0"/>
        </w:numPr>
        <w:ind w:left="1134" w:hanging="1134"/>
        <w:rPr>
          <w:ins w:id="1668" w:author="Liam Coleman" w:date="2021-05-20T16:07:00Z"/>
        </w:rPr>
      </w:pPr>
      <w:bookmarkStart w:id="1669" w:name="_Toc76630256"/>
      <w:ins w:id="1670" w:author="Liam Coleman" w:date="2021-05-20T16:07:00Z">
        <w:r>
          <w:t>4.</w:t>
        </w:r>
      </w:ins>
      <w:ins w:id="1671" w:author="Liam Coleman" w:date="2021-05-24T16:06:00Z">
        <w:r w:rsidR="0060209F">
          <w:t>12</w:t>
        </w:r>
      </w:ins>
      <w:ins w:id="1672" w:author="Liam Coleman" w:date="2021-05-20T16:07:00Z">
        <w:r>
          <w:t>.2 Mapping Config Form Error</w:t>
        </w:r>
        <w:bookmarkEnd w:id="1669"/>
      </w:ins>
    </w:p>
    <w:p w14:paraId="42E78062" w14:textId="77777777" w:rsidR="004158B1" w:rsidRPr="00250CB5" w:rsidRDefault="004158B1">
      <w:pPr>
        <w:rPr>
          <w:ins w:id="1673" w:author="Liam Coleman" w:date="2021-05-20T15:44:00Z"/>
        </w:rPr>
        <w:pPrChange w:id="1674" w:author="Liam Coleman" w:date="2021-05-20T16:07:00Z">
          <w:pPr>
            <w:pStyle w:val="Caption"/>
          </w:pPr>
        </w:pPrChange>
      </w:pPr>
    </w:p>
    <w:p w14:paraId="4FC84B07" w14:textId="1CFF5668" w:rsidR="000B557A" w:rsidRDefault="00AD57B9" w:rsidP="000B557A">
      <w:pPr>
        <w:rPr>
          <w:ins w:id="1675" w:author="Liam Coleman" w:date="2021-05-20T15:47:00Z"/>
        </w:rPr>
      </w:pPr>
      <w:ins w:id="1676" w:author="Liam Coleman" w:date="2021-05-20T15:44:00Z">
        <w:r>
          <w:t>Note:</w:t>
        </w:r>
      </w:ins>
      <w:ins w:id="1677" w:author="Liam Coleman" w:date="2021-05-20T15:45:00Z">
        <w:r>
          <w:t xml:space="preserve"> If there is an error in the mapping CSV file, the most common being a duplicate entry, the utility will show a message box </w:t>
        </w:r>
        <w:r w:rsidR="00F63664">
          <w:t>alerting the user</w:t>
        </w:r>
      </w:ins>
      <w:ins w:id="1678" w:author="Liam Coleman" w:date="2021-05-20T15:47:00Z">
        <w:r w:rsidR="002E7895">
          <w:t xml:space="preserve">. In the example illustrated below we can see that the </w:t>
        </w:r>
        <w:r w:rsidR="00F543D9">
          <w:t>last 2 entries in the grid are identical.</w:t>
        </w:r>
      </w:ins>
    </w:p>
    <w:p w14:paraId="74B3C74A" w14:textId="77777777" w:rsidR="004D4C52" w:rsidRDefault="004D4C52">
      <w:pPr>
        <w:keepNext/>
        <w:rPr>
          <w:ins w:id="1679" w:author="Liam Coleman" w:date="2021-05-20T15:48:00Z"/>
        </w:rPr>
        <w:pPrChange w:id="1680" w:author="Liam Coleman" w:date="2021-05-20T15:48:00Z">
          <w:pPr/>
        </w:pPrChange>
      </w:pPr>
      <w:ins w:id="1681" w:author="Liam Coleman" w:date="2021-05-20T15:48:00Z">
        <w:r>
          <w:rPr>
            <w:noProof/>
          </w:rPr>
          <w:lastRenderedPageBreak/>
          <w:drawing>
            <wp:inline distT="0" distB="0" distL="0" distR="0" wp14:anchorId="0A0321FC" wp14:editId="6DC75193">
              <wp:extent cx="5731510" cy="1904365"/>
              <wp:effectExtent l="0" t="0" r="2540" b="63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04365"/>
                      </a:xfrm>
                      <a:prstGeom prst="rect">
                        <a:avLst/>
                      </a:prstGeom>
                    </pic:spPr>
                  </pic:pic>
                </a:graphicData>
              </a:graphic>
            </wp:inline>
          </w:drawing>
        </w:r>
      </w:ins>
    </w:p>
    <w:p w14:paraId="0AA28949" w14:textId="06A9155B" w:rsidR="00F543D9" w:rsidRDefault="004D4C52" w:rsidP="004D4C52">
      <w:pPr>
        <w:pStyle w:val="Caption"/>
        <w:rPr>
          <w:ins w:id="1682" w:author="Liam Coleman" w:date="2021-05-20T15:49:00Z"/>
        </w:rPr>
      </w:pPr>
      <w:ins w:id="1683" w:author="Liam Coleman" w:date="2021-05-20T15:48:00Z">
        <w:r>
          <w:t xml:space="preserve">Figure </w:t>
        </w:r>
        <w:r>
          <w:fldChar w:fldCharType="begin"/>
        </w:r>
        <w:r>
          <w:instrText xml:space="preserve"> SEQ Figure \* ARABIC </w:instrText>
        </w:r>
      </w:ins>
      <w:r>
        <w:fldChar w:fldCharType="separate"/>
      </w:r>
      <w:ins w:id="1684" w:author="Liam Coleman" w:date="2021-07-07T15:08:00Z">
        <w:r w:rsidR="00425F3D">
          <w:rPr>
            <w:noProof/>
          </w:rPr>
          <w:t>12</w:t>
        </w:r>
      </w:ins>
      <w:ins w:id="1685" w:author="Liam Coleman" w:date="2021-05-20T15:48:00Z">
        <w:r>
          <w:fldChar w:fldCharType="end"/>
        </w:r>
        <w:r>
          <w:t xml:space="preserve"> Config </w:t>
        </w:r>
        <w:r w:rsidR="00061F3C">
          <w:t>M</w:t>
        </w:r>
        <w:r>
          <w:t>apping Duplicate Entry.</w:t>
        </w:r>
      </w:ins>
    </w:p>
    <w:p w14:paraId="58E87527" w14:textId="5A19BA87" w:rsidR="00061F3C" w:rsidRDefault="00061F3C" w:rsidP="00061F3C">
      <w:pPr>
        <w:rPr>
          <w:ins w:id="1686" w:author="Liam Coleman" w:date="2021-05-20T15:50:00Z"/>
        </w:rPr>
      </w:pPr>
      <w:ins w:id="1687" w:author="Liam Coleman" w:date="2021-05-20T15:49:00Z">
        <w:r>
          <w:t xml:space="preserve">When the user goes to export the </w:t>
        </w:r>
        <w:r w:rsidR="00153E35">
          <w:t>CSV in the main GUI</w:t>
        </w:r>
      </w:ins>
      <w:ins w:id="1688" w:author="Liam Coleman" w:date="2021-05-20T15:50:00Z">
        <w:r w:rsidR="004C43BF">
          <w:t xml:space="preserve"> by clicking the Export CSV Button,</w:t>
        </w:r>
      </w:ins>
    </w:p>
    <w:p w14:paraId="72452DCE" w14:textId="04F7645B" w:rsidR="004C43BF" w:rsidRPr="00061F3C" w:rsidRDefault="004C43BF">
      <w:pPr>
        <w:rPr>
          <w:ins w:id="1689" w:author="Liam Coleman" w:date="2021-05-20T15:46:00Z"/>
        </w:rPr>
      </w:pPr>
      <w:ins w:id="1690" w:author="Liam Coleman" w:date="2021-05-20T15:50:00Z">
        <w:r>
          <w:rPr>
            <w:noProof/>
          </w:rPr>
          <mc:AlternateContent>
            <mc:Choice Requires="wps">
              <w:drawing>
                <wp:anchor distT="0" distB="0" distL="114300" distR="114300" simplePos="0" relativeHeight="251676672" behindDoc="0" locked="0" layoutInCell="1" allowOverlap="1" wp14:anchorId="21D1A9A3" wp14:editId="68AAD72A">
                  <wp:simplePos x="0" y="0"/>
                  <wp:positionH relativeFrom="column">
                    <wp:posOffset>2115044</wp:posOffset>
                  </wp:positionH>
                  <wp:positionV relativeFrom="paragraph">
                    <wp:posOffset>1548937</wp:posOffset>
                  </wp:positionV>
                  <wp:extent cx="1690997" cy="206581"/>
                  <wp:effectExtent l="19050" t="19050" r="24130" b="41275"/>
                  <wp:wrapNone/>
                  <wp:docPr id="201" name="Arrow: Right 201"/>
                  <wp:cNvGraphicFramePr/>
                  <a:graphic xmlns:a="http://schemas.openxmlformats.org/drawingml/2006/main">
                    <a:graphicData uri="http://schemas.microsoft.com/office/word/2010/wordprocessingShape">
                      <wps:wsp>
                        <wps:cNvSpPr/>
                        <wps:spPr>
                          <a:xfrm rot="10800000">
                            <a:off x="0" y="0"/>
                            <a:ext cx="1690997" cy="206581"/>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F6775" id="Arrow: Right 201" o:spid="_x0000_s1026" type="#_x0000_t13" style="position:absolute;margin-left:166.55pt;margin-top:121.95pt;width:133.15pt;height:16.25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" adj="20281" fillcolor="red" strokecolor="#029cee [2564]" strokeweight="1.25pt"/>
              </w:pict>
            </mc:Fallback>
          </mc:AlternateContent>
        </w:r>
        <w:r>
          <w:rPr>
            <w:noProof/>
          </w:rPr>
          <w:drawing>
            <wp:inline distT="0" distB="0" distL="0" distR="0" wp14:anchorId="307D81AF" wp14:editId="51ED4E31">
              <wp:extent cx="2336100" cy="1822862"/>
              <wp:effectExtent l="0" t="0" r="7620" b="63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49418" cy="1833254"/>
                      </a:xfrm>
                      <a:prstGeom prst="rect">
                        <a:avLst/>
                      </a:prstGeom>
                    </pic:spPr>
                  </pic:pic>
                </a:graphicData>
              </a:graphic>
            </wp:inline>
          </w:drawing>
        </w:r>
      </w:ins>
    </w:p>
    <w:p w14:paraId="63096ACE" w14:textId="3074B57B" w:rsidR="00F63664" w:rsidRDefault="00B95CA7" w:rsidP="000B557A">
      <w:pPr>
        <w:rPr>
          <w:ins w:id="1691" w:author="Liam Coleman" w:date="2021-05-20T15:51:00Z"/>
        </w:rPr>
      </w:pPr>
      <w:ins w:id="1692" w:author="Liam Coleman" w:date="2021-05-20T15:51:00Z">
        <w:r>
          <w:t xml:space="preserve">The </w:t>
        </w:r>
        <w:r w:rsidR="00E72CFE">
          <w:t>file save dialog will appear,</w:t>
        </w:r>
      </w:ins>
    </w:p>
    <w:p w14:paraId="0862F9B7" w14:textId="53935840" w:rsidR="00E72CFE" w:rsidRDefault="006C1E26" w:rsidP="000B557A">
      <w:pPr>
        <w:rPr>
          <w:ins w:id="1693" w:author="Liam Coleman" w:date="2021-05-20T15:52:00Z"/>
        </w:rPr>
      </w:pPr>
      <w:ins w:id="1694" w:author="Liam Coleman" w:date="2021-05-20T15:52:00Z">
        <w:r>
          <w:rPr>
            <w:noProof/>
          </w:rPr>
          <w:drawing>
            <wp:inline distT="0" distB="0" distL="0" distR="0" wp14:anchorId="38FA4651" wp14:editId="62B4F7CD">
              <wp:extent cx="2707574" cy="160726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8865" cy="1613969"/>
                      </a:xfrm>
                      <a:prstGeom prst="rect">
                        <a:avLst/>
                      </a:prstGeom>
                    </pic:spPr>
                  </pic:pic>
                </a:graphicData>
              </a:graphic>
            </wp:inline>
          </w:drawing>
        </w:r>
      </w:ins>
    </w:p>
    <w:p w14:paraId="43A721DF" w14:textId="0834519B" w:rsidR="00077B48" w:rsidRDefault="006C1E26" w:rsidP="000B557A">
      <w:pPr>
        <w:rPr>
          <w:ins w:id="1695" w:author="Liam Coleman" w:date="2021-05-20T15:54:00Z"/>
        </w:rPr>
      </w:pPr>
      <w:ins w:id="1696" w:author="Liam Coleman" w:date="2021-05-20T15:52:00Z">
        <w:r>
          <w:t>When the user ent</w:t>
        </w:r>
      </w:ins>
      <w:ins w:id="1697" w:author="Liam Coleman" w:date="2021-05-20T16:08:00Z">
        <w:r w:rsidR="008C623D">
          <w:t>ers</w:t>
        </w:r>
      </w:ins>
      <w:ins w:id="1698" w:author="Liam Coleman" w:date="2021-05-20T15:52:00Z">
        <w:r>
          <w:t xml:space="preserve"> a filename and location</w:t>
        </w:r>
        <w:r w:rsidR="00482E12">
          <w:t xml:space="preserve"> and clicks save, A warning message will app</w:t>
        </w:r>
      </w:ins>
      <w:ins w:id="1699" w:author="Liam Coleman" w:date="2021-05-20T15:53:00Z">
        <w:r w:rsidR="00482E12">
          <w:t xml:space="preserve">ear. Alert them to check </w:t>
        </w:r>
        <w:r w:rsidR="00B50820">
          <w:t xml:space="preserve">the Mapping Config Form Grid for possible </w:t>
        </w:r>
      </w:ins>
      <w:ins w:id="1700" w:author="Liam Coleman" w:date="2021-05-20T15:54:00Z">
        <w:r w:rsidR="00B50820">
          <w:t>duplicates.</w:t>
        </w:r>
      </w:ins>
    </w:p>
    <w:p w14:paraId="56AD74DA" w14:textId="3C141639" w:rsidR="006C1E26" w:rsidRDefault="00077B48" w:rsidP="000B557A">
      <w:pPr>
        <w:rPr>
          <w:ins w:id="1701" w:author="Liam Coleman" w:date="2021-05-20T15:52:00Z"/>
        </w:rPr>
      </w:pPr>
      <w:ins w:id="1702" w:author="Liam Coleman" w:date="2021-05-20T15:55:00Z">
        <w:r>
          <w:rPr>
            <w:noProof/>
          </w:rPr>
          <w:lastRenderedPageBreak/>
          <mc:AlternateContent>
            <mc:Choice Requires="wps">
              <w:drawing>
                <wp:anchor distT="0" distB="0" distL="114300" distR="114300" simplePos="0" relativeHeight="251678720" behindDoc="0" locked="0" layoutInCell="1" allowOverlap="1" wp14:anchorId="69A56A7C" wp14:editId="17BC7CC8">
                  <wp:simplePos x="0" y="0"/>
                  <wp:positionH relativeFrom="column">
                    <wp:posOffset>1834160</wp:posOffset>
                  </wp:positionH>
                  <wp:positionV relativeFrom="paragraph">
                    <wp:posOffset>831999</wp:posOffset>
                  </wp:positionV>
                  <wp:extent cx="1615044" cy="255320"/>
                  <wp:effectExtent l="0" t="19050" r="42545" b="30480"/>
                  <wp:wrapNone/>
                  <wp:docPr id="545" name="Arrow: Right 545"/>
                  <wp:cNvGraphicFramePr/>
                  <a:graphic xmlns:a="http://schemas.openxmlformats.org/drawingml/2006/main">
                    <a:graphicData uri="http://schemas.microsoft.com/office/word/2010/wordprocessingShape">
                      <wps:wsp>
                        <wps:cNvSpPr/>
                        <wps:spPr>
                          <a:xfrm>
                            <a:off x="0" y="0"/>
                            <a:ext cx="1615044" cy="2553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996759" id="Arrow: Right 545" o:spid="_x0000_s1026" type="#_x0000_t13" style="position:absolute;margin-left:144.4pt;margin-top:65.5pt;width:127.15pt;height:2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" adj="19893" fillcolor="red" strokecolor="#029cee [2564]" strokeweight="1.25pt"/>
              </w:pict>
            </mc:Fallback>
          </mc:AlternateContent>
        </w:r>
      </w:ins>
      <w:ins w:id="1703" w:author="Liam Coleman" w:date="2021-05-20T15:54:00Z">
        <w:r>
          <w:rPr>
            <w:noProof/>
          </w:rPr>
          <w:drawing>
            <wp:inline distT="0" distB="0" distL="0" distR="0" wp14:anchorId="0DE21F97" wp14:editId="55F04389">
              <wp:extent cx="5011387" cy="231636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9448" cy="2320091"/>
                      </a:xfrm>
                      <a:prstGeom prst="rect">
                        <a:avLst/>
                      </a:prstGeom>
                    </pic:spPr>
                  </pic:pic>
                </a:graphicData>
              </a:graphic>
            </wp:inline>
          </w:drawing>
        </w:r>
      </w:ins>
      <w:ins w:id="1704" w:author="Liam Coleman" w:date="2021-05-20T15:53:00Z">
        <w:r w:rsidR="00B50820">
          <w:t xml:space="preserve"> </w:t>
        </w:r>
      </w:ins>
    </w:p>
    <w:p w14:paraId="3979FABE" w14:textId="1834220F" w:rsidR="00482E12" w:rsidRDefault="00242DF5" w:rsidP="000B557A">
      <w:pPr>
        <w:rPr>
          <w:ins w:id="1705" w:author="Liam Coleman" w:date="2021-05-20T15:56:00Z"/>
        </w:rPr>
      </w:pPr>
      <w:ins w:id="1706" w:author="Liam Coleman" w:date="2021-05-20T15:55:00Z">
        <w:r>
          <w:t xml:space="preserve">By returning to the Mapping Config Form grid and deleting the </w:t>
        </w:r>
      </w:ins>
      <w:ins w:id="1707" w:author="Liam Coleman" w:date="2021-05-20T15:56:00Z">
        <w:r>
          <w:t xml:space="preserve">duplicate entry, </w:t>
        </w:r>
      </w:ins>
      <w:ins w:id="1708" w:author="Liam Coleman" w:date="2021-05-20T16:05:00Z">
        <w:r w:rsidR="000F2B4F">
          <w:t>it</w:t>
        </w:r>
      </w:ins>
      <w:ins w:id="1709" w:author="Liam Coleman" w:date="2021-05-20T15:56:00Z">
        <w:r>
          <w:t xml:space="preserve"> will fix this error</w:t>
        </w:r>
        <w:r w:rsidR="00473F71">
          <w:t>.</w:t>
        </w:r>
      </w:ins>
    </w:p>
    <w:p w14:paraId="747D7BD3" w14:textId="443F569D" w:rsidR="00473F71" w:rsidRPr="000B557A" w:rsidRDefault="00473F71">
      <w:pPr>
        <w:rPr>
          <w:ins w:id="1710" w:author="Liam Coleman" w:date="2021-04-22T15:26:00Z"/>
        </w:rPr>
      </w:pPr>
      <w:ins w:id="1711" w:author="Liam Coleman" w:date="2021-05-20T15:56:00Z">
        <w:r>
          <w:t>(</w:t>
        </w:r>
        <w:proofErr w:type="gramStart"/>
        <w:r>
          <w:t>see</w:t>
        </w:r>
        <w:proofErr w:type="gramEnd"/>
        <w:r>
          <w:t xml:space="preserve"> </w:t>
        </w:r>
      </w:ins>
      <w:ins w:id="1712" w:author="Liam Coleman" w:date="2021-05-20T16:08:00Z">
        <w:r w:rsidR="008C623D">
          <w:t xml:space="preserve">the next section </w:t>
        </w:r>
        <w:r w:rsidR="009B240A">
          <w:t xml:space="preserve">for the </w:t>
        </w:r>
      </w:ins>
      <w:ins w:id="1713" w:author="Liam Coleman" w:date="2021-05-20T16:09:00Z">
        <w:r w:rsidR="009B240A">
          <w:t>Delete Button Function</w:t>
        </w:r>
      </w:ins>
      <w:ins w:id="1714" w:author="Liam Coleman" w:date="2021-05-20T16:05:00Z">
        <w:r w:rsidR="000F2B4F">
          <w:t>)</w:t>
        </w:r>
        <w:r w:rsidR="003425AF">
          <w:t>.</w:t>
        </w:r>
      </w:ins>
    </w:p>
    <w:p w14:paraId="5A2B675F" w14:textId="0D129BCD" w:rsidR="008C623D" w:rsidRPr="00A0286E" w:rsidRDefault="008C623D" w:rsidP="008C623D">
      <w:pPr>
        <w:pStyle w:val="Heading3"/>
        <w:numPr>
          <w:ilvl w:val="0"/>
          <w:numId w:val="0"/>
        </w:numPr>
        <w:ind w:left="1134" w:hanging="1134"/>
        <w:rPr>
          <w:ins w:id="1715" w:author="Liam Coleman" w:date="2021-05-20T16:08:00Z"/>
        </w:rPr>
      </w:pPr>
      <w:bookmarkStart w:id="1716" w:name="_Toc76630257"/>
      <w:ins w:id="1717" w:author="Liam Coleman" w:date="2021-05-20T16:08:00Z">
        <w:r>
          <w:t>4.</w:t>
        </w:r>
      </w:ins>
      <w:ins w:id="1718" w:author="Liam Coleman" w:date="2021-05-24T16:06:00Z">
        <w:r w:rsidR="0060209F">
          <w:t>12</w:t>
        </w:r>
      </w:ins>
      <w:ins w:id="1719" w:author="Liam Coleman" w:date="2021-05-20T16:08:00Z">
        <w:r>
          <w:t>.</w:t>
        </w:r>
      </w:ins>
      <w:ins w:id="1720" w:author="Liam Coleman" w:date="2021-05-20T16:09:00Z">
        <w:r w:rsidR="009B240A">
          <w:t>3</w:t>
        </w:r>
      </w:ins>
      <w:ins w:id="1721" w:author="Liam Coleman" w:date="2021-05-20T16:08:00Z">
        <w:r>
          <w:t xml:space="preserve"> Mapping Config Form Delete Button</w:t>
        </w:r>
        <w:bookmarkEnd w:id="1716"/>
      </w:ins>
    </w:p>
    <w:p w14:paraId="01BCEE90" w14:textId="06BDA360" w:rsidR="00500592" w:rsidRDefault="007125C1">
      <w:pPr>
        <w:rPr>
          <w:ins w:id="1722" w:author="Liam Coleman" w:date="2021-05-20T16:11:00Z"/>
        </w:rPr>
      </w:pPr>
      <w:ins w:id="1723" w:author="Liam Coleman" w:date="2021-05-20T16:10:00Z">
        <w:r>
          <w:t xml:space="preserve">In the previous example we have seen how it may be </w:t>
        </w:r>
      </w:ins>
      <w:ins w:id="1724" w:author="Liam Coleman" w:date="2021-05-20T16:11:00Z">
        <w:r w:rsidR="006A76DF">
          <w:t>necessary</w:t>
        </w:r>
      </w:ins>
      <w:ins w:id="1725" w:author="Liam Coleman" w:date="2021-05-20T16:10:00Z">
        <w:r>
          <w:t xml:space="preserve"> to delete an entry from the </w:t>
        </w:r>
        <w:r w:rsidR="00906940">
          <w:t xml:space="preserve">Mapping Config Form grid, due to duplicate entries in this case. To perform the deletion </w:t>
        </w:r>
      </w:ins>
      <w:ins w:id="1726" w:author="Liam Coleman" w:date="2021-05-20T16:11:00Z">
        <w:r w:rsidR="006A76DF">
          <w:t>the user would select the entry this wish to delete</w:t>
        </w:r>
        <w:r w:rsidR="006E5D5B">
          <w:t xml:space="preserve"> (the entire ro</w:t>
        </w:r>
      </w:ins>
      <w:ins w:id="1727" w:author="Liam Coleman" w:date="2021-05-20T16:12:00Z">
        <w:r w:rsidR="006E5D5B">
          <w:t>w will be highlighted in blue)</w:t>
        </w:r>
      </w:ins>
    </w:p>
    <w:p w14:paraId="33E166AD" w14:textId="3C772641" w:rsidR="006A76DF" w:rsidRDefault="006E5D5B">
      <w:pPr>
        <w:rPr>
          <w:ins w:id="1728" w:author="Liam Coleman" w:date="2021-05-20T16:11:00Z"/>
        </w:rPr>
      </w:pPr>
      <w:ins w:id="1729" w:author="Liam Coleman" w:date="2021-05-20T16:12:00Z">
        <w:r>
          <w:rPr>
            <w:noProof/>
          </w:rPr>
          <w:drawing>
            <wp:inline distT="0" distB="0" distL="0" distR="0" wp14:anchorId="42035B99" wp14:editId="050B2E99">
              <wp:extent cx="5731510" cy="166370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63700"/>
                      </a:xfrm>
                      <a:prstGeom prst="rect">
                        <a:avLst/>
                      </a:prstGeom>
                    </pic:spPr>
                  </pic:pic>
                </a:graphicData>
              </a:graphic>
            </wp:inline>
          </w:drawing>
        </w:r>
      </w:ins>
    </w:p>
    <w:p w14:paraId="0232F07E" w14:textId="6A3FFFFD" w:rsidR="006A76DF" w:rsidRDefault="007364DB">
      <w:pPr>
        <w:rPr>
          <w:ins w:id="1730" w:author="Liam Coleman" w:date="2021-05-20T16:12:00Z"/>
        </w:rPr>
      </w:pPr>
      <w:ins w:id="1731" w:author="Liam Coleman" w:date="2021-05-20T16:12:00Z">
        <w:r>
          <w:t>The user then clicks the Delete Button,</w:t>
        </w:r>
      </w:ins>
    </w:p>
    <w:p w14:paraId="344C7955" w14:textId="2436A25D" w:rsidR="007364DB" w:rsidRDefault="00D35A17">
      <w:pPr>
        <w:rPr>
          <w:ins w:id="1732" w:author="Liam Coleman" w:date="2021-05-20T16:12:00Z"/>
        </w:rPr>
      </w:pPr>
      <w:ins w:id="1733" w:author="Liam Coleman" w:date="2021-05-20T16:14:00Z">
        <w:r>
          <w:rPr>
            <w:noProof/>
          </w:rPr>
          <mc:AlternateContent>
            <mc:Choice Requires="wps">
              <w:drawing>
                <wp:anchor distT="0" distB="0" distL="114300" distR="114300" simplePos="0" relativeHeight="251680768" behindDoc="0" locked="0" layoutInCell="1" allowOverlap="1" wp14:anchorId="5EFF94B6" wp14:editId="59E25D27">
                  <wp:simplePos x="0" y="0"/>
                  <wp:positionH relativeFrom="column">
                    <wp:posOffset>1715770</wp:posOffset>
                  </wp:positionH>
                  <wp:positionV relativeFrom="paragraph">
                    <wp:posOffset>387474</wp:posOffset>
                  </wp:positionV>
                  <wp:extent cx="926276" cy="178130"/>
                  <wp:effectExtent l="19050" t="19050" r="26670" b="31750"/>
                  <wp:wrapNone/>
                  <wp:docPr id="546" name="Arrow: Right 546"/>
                  <wp:cNvGraphicFramePr/>
                  <a:graphic xmlns:a="http://schemas.openxmlformats.org/drawingml/2006/main">
                    <a:graphicData uri="http://schemas.microsoft.com/office/word/2010/wordprocessingShape">
                      <wps:wsp>
                        <wps:cNvSpPr/>
                        <wps:spPr>
                          <a:xfrm rot="10800000">
                            <a:off x="0" y="0"/>
                            <a:ext cx="926276" cy="17813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59AE1" id="Arrow: Right 546" o:spid="_x0000_s1026" type="#_x0000_t13" style="position:absolute;margin-left:135.1pt;margin-top:30.5pt;width:72.95pt;height:14.05pt;rotation:18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" adj="19523" fillcolor="red" strokecolor="red" strokeweight="1.25pt"/>
              </w:pict>
            </mc:Fallback>
          </mc:AlternateContent>
        </w:r>
      </w:ins>
      <w:ins w:id="1734" w:author="Liam Coleman" w:date="2021-05-20T16:13:00Z">
        <w:r w:rsidR="0024142F">
          <w:rPr>
            <w:noProof/>
          </w:rPr>
          <w:drawing>
            <wp:inline distT="0" distB="0" distL="0" distR="0" wp14:anchorId="2A1F0E77" wp14:editId="047AAF32">
              <wp:extent cx="1807406" cy="1508503"/>
              <wp:effectExtent l="0" t="0" r="254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7406" cy="1508503"/>
                      </a:xfrm>
                      <a:prstGeom prst="rect">
                        <a:avLst/>
                      </a:prstGeom>
                    </pic:spPr>
                  </pic:pic>
                </a:graphicData>
              </a:graphic>
            </wp:inline>
          </w:drawing>
        </w:r>
      </w:ins>
    </w:p>
    <w:p w14:paraId="5C1610DD" w14:textId="43DB553D" w:rsidR="007364DB" w:rsidRDefault="005F35A1">
      <w:pPr>
        <w:rPr>
          <w:ins w:id="1735" w:author="Liam Coleman" w:date="2021-05-20T16:15:00Z"/>
        </w:rPr>
      </w:pPr>
      <w:ins w:id="1736" w:author="Liam Coleman" w:date="2021-05-20T16:15:00Z">
        <w:r>
          <w:t>A waring will pop up asking for confirmation of this deletion</w:t>
        </w:r>
        <w:r w:rsidR="00FA614D">
          <w:t>,</w:t>
        </w:r>
      </w:ins>
    </w:p>
    <w:p w14:paraId="5061DD34" w14:textId="66B44D25" w:rsidR="00FA614D" w:rsidRDefault="00FA614D">
      <w:pPr>
        <w:rPr>
          <w:ins w:id="1737" w:author="Liam Coleman" w:date="2021-05-20T16:15:00Z"/>
        </w:rPr>
      </w:pPr>
      <w:ins w:id="1738" w:author="Liam Coleman" w:date="2021-05-20T16:15:00Z">
        <w:r>
          <w:rPr>
            <w:noProof/>
          </w:rPr>
          <w:lastRenderedPageBreak/>
          <w:drawing>
            <wp:inline distT="0" distB="0" distL="0" distR="0" wp14:anchorId="51D6D7AB" wp14:editId="20909BC3">
              <wp:extent cx="2067059" cy="1371600"/>
              <wp:effectExtent l="0" t="0" r="952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81156" cy="1380954"/>
                      </a:xfrm>
                      <a:prstGeom prst="rect">
                        <a:avLst/>
                      </a:prstGeom>
                    </pic:spPr>
                  </pic:pic>
                </a:graphicData>
              </a:graphic>
            </wp:inline>
          </w:drawing>
        </w:r>
      </w:ins>
    </w:p>
    <w:p w14:paraId="2E008552" w14:textId="674F8124" w:rsidR="00FA614D" w:rsidRDefault="00FA614D">
      <w:pPr>
        <w:rPr>
          <w:ins w:id="1739" w:author="Liam Coleman" w:date="2021-05-20T16:16:00Z"/>
        </w:rPr>
      </w:pPr>
      <w:ins w:id="1740" w:author="Liam Coleman" w:date="2021-05-20T16:16:00Z">
        <w:r>
          <w:t>Users clicks ok and the record will be deleted from the grid.</w:t>
        </w:r>
      </w:ins>
    </w:p>
    <w:p w14:paraId="208B61A9" w14:textId="78F87B89" w:rsidR="00E10587" w:rsidRDefault="00E10587" w:rsidP="00E10587">
      <w:pPr>
        <w:pStyle w:val="Heading3"/>
        <w:numPr>
          <w:ilvl w:val="0"/>
          <w:numId w:val="0"/>
        </w:numPr>
        <w:ind w:left="1134" w:hanging="1134"/>
        <w:rPr>
          <w:ins w:id="1741" w:author="Liam Coleman" w:date="2021-05-20T16:17:00Z"/>
        </w:rPr>
      </w:pPr>
      <w:bookmarkStart w:id="1742" w:name="_Toc76630258"/>
      <w:ins w:id="1743" w:author="Liam Coleman" w:date="2021-05-20T16:16:00Z">
        <w:r>
          <w:t>4.</w:t>
        </w:r>
      </w:ins>
      <w:ins w:id="1744" w:author="Liam Coleman" w:date="2021-05-24T16:06:00Z">
        <w:r w:rsidR="0060209F">
          <w:t>12</w:t>
        </w:r>
      </w:ins>
      <w:ins w:id="1745" w:author="Liam Coleman" w:date="2021-05-20T16:16:00Z">
        <w:r>
          <w:t>.</w:t>
        </w:r>
      </w:ins>
      <w:ins w:id="1746" w:author="Liam Coleman" w:date="2021-05-20T16:17:00Z">
        <w:r>
          <w:t>4</w:t>
        </w:r>
      </w:ins>
      <w:ins w:id="1747" w:author="Liam Coleman" w:date="2021-05-20T16:16:00Z">
        <w:r>
          <w:t xml:space="preserve"> Mapping Config Form </w:t>
        </w:r>
      </w:ins>
      <w:ins w:id="1748" w:author="Liam Coleman" w:date="2021-05-20T16:17:00Z">
        <w:r w:rsidR="00086BA1">
          <w:t>New</w:t>
        </w:r>
      </w:ins>
      <w:ins w:id="1749" w:author="Liam Coleman" w:date="2021-05-20T16:16:00Z">
        <w:r>
          <w:t xml:space="preserve"> Button</w:t>
        </w:r>
      </w:ins>
      <w:bookmarkEnd w:id="1742"/>
    </w:p>
    <w:p w14:paraId="4FF6CDF0" w14:textId="6162D3AC" w:rsidR="00086BA1" w:rsidRDefault="00086BA1" w:rsidP="00086BA1">
      <w:pPr>
        <w:rPr>
          <w:ins w:id="1750" w:author="Liam Coleman" w:date="2021-05-20T16:18:00Z"/>
        </w:rPr>
      </w:pPr>
      <w:ins w:id="1751" w:author="Liam Coleman" w:date="2021-05-20T16:17:00Z">
        <w:r>
          <w:t xml:space="preserve">The New Button allows Users to create a new entry </w:t>
        </w:r>
        <w:proofErr w:type="gramStart"/>
        <w:r>
          <w:t>in to</w:t>
        </w:r>
        <w:proofErr w:type="gramEnd"/>
        <w:r>
          <w:t xml:space="preserve"> the grid, and </w:t>
        </w:r>
      </w:ins>
      <w:ins w:id="1752" w:author="Liam Coleman" w:date="2021-05-20T16:18:00Z">
        <w:r>
          <w:t>ultimately</w:t>
        </w:r>
      </w:ins>
      <w:ins w:id="1753" w:author="Liam Coleman" w:date="2021-05-20T16:17:00Z">
        <w:r>
          <w:t xml:space="preserve"> store this new mapping in the system</w:t>
        </w:r>
      </w:ins>
      <w:ins w:id="1754" w:author="Liam Coleman" w:date="2021-05-20T16:18:00Z">
        <w:r>
          <w:t xml:space="preserve"> (see the Export Button section). To create a new entry the user enters </w:t>
        </w:r>
        <w:r w:rsidR="00754DED">
          <w:t>the receipt name in the corresponding textbox,</w:t>
        </w:r>
      </w:ins>
    </w:p>
    <w:p w14:paraId="275F624D" w14:textId="28D0DE0E" w:rsidR="00754DED" w:rsidRPr="00250CB5" w:rsidRDefault="006177C9">
      <w:pPr>
        <w:rPr>
          <w:ins w:id="1755" w:author="Liam Coleman" w:date="2021-05-20T16:16:00Z"/>
        </w:rPr>
        <w:pPrChange w:id="1756" w:author="Liam Coleman" w:date="2021-05-20T16:17:00Z">
          <w:pPr>
            <w:pStyle w:val="Heading3"/>
            <w:numPr>
              <w:ilvl w:val="0"/>
              <w:numId w:val="0"/>
            </w:numPr>
            <w:ind w:left="0" w:firstLine="0"/>
          </w:pPr>
        </w:pPrChange>
      </w:pPr>
      <w:ins w:id="1757" w:author="Liam Coleman" w:date="2021-05-20T16:19:00Z">
        <w:r>
          <w:rPr>
            <w:noProof/>
          </w:rPr>
          <w:drawing>
            <wp:inline distT="0" distB="0" distL="0" distR="0" wp14:anchorId="6FE374F5" wp14:editId="598EDE36">
              <wp:extent cx="3794166" cy="1289243"/>
              <wp:effectExtent l="0" t="0" r="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2842" cy="1295589"/>
                      </a:xfrm>
                      <a:prstGeom prst="rect">
                        <a:avLst/>
                      </a:prstGeom>
                    </pic:spPr>
                  </pic:pic>
                </a:graphicData>
              </a:graphic>
            </wp:inline>
          </w:drawing>
        </w:r>
      </w:ins>
    </w:p>
    <w:p w14:paraId="701A2129" w14:textId="4A55CBFF" w:rsidR="00FA614D" w:rsidRDefault="006177C9">
      <w:pPr>
        <w:rPr>
          <w:ins w:id="1758" w:author="Liam Coleman" w:date="2021-05-20T16:20:00Z"/>
        </w:rPr>
      </w:pPr>
      <w:ins w:id="1759" w:author="Liam Coleman" w:date="2021-05-20T16:19:00Z">
        <w:r>
          <w:t>And they</w:t>
        </w:r>
      </w:ins>
      <w:ins w:id="1760" w:author="Liam Coleman" w:date="2021-05-20T16:20:00Z">
        <w:r w:rsidR="008F01B9">
          <w:t xml:space="preserve"> then</w:t>
        </w:r>
      </w:ins>
      <w:ins w:id="1761" w:author="Liam Coleman" w:date="2021-05-20T16:19:00Z">
        <w:r>
          <w:t xml:space="preserve"> enter the AT name in the corresponding </w:t>
        </w:r>
      </w:ins>
      <w:ins w:id="1762" w:author="Liam Coleman" w:date="2021-05-20T16:20:00Z">
        <w:r w:rsidR="008F01B9">
          <w:t>textbox,</w:t>
        </w:r>
      </w:ins>
    </w:p>
    <w:p w14:paraId="4EB618F4" w14:textId="77777777" w:rsidR="00D34A79" w:rsidRDefault="00D34A79">
      <w:pPr>
        <w:rPr>
          <w:ins w:id="1763" w:author="Liam Coleman" w:date="2021-05-20T16:21:00Z"/>
          <w:noProof/>
        </w:rPr>
      </w:pPr>
    </w:p>
    <w:p w14:paraId="587FD312" w14:textId="3AE82FD1" w:rsidR="008F01B9" w:rsidRDefault="00D34A79">
      <w:pPr>
        <w:rPr>
          <w:ins w:id="1764" w:author="Liam Coleman" w:date="2021-05-20T16:21:00Z"/>
        </w:rPr>
      </w:pPr>
      <w:ins w:id="1765" w:author="Liam Coleman" w:date="2021-05-20T16:20:00Z">
        <w:r>
          <w:rPr>
            <w:noProof/>
          </w:rPr>
          <w:drawing>
            <wp:inline distT="0" distB="0" distL="0" distR="0" wp14:anchorId="1FE4FA21" wp14:editId="0F44A841">
              <wp:extent cx="3682076" cy="1294130"/>
              <wp:effectExtent l="0" t="0" r="0" b="12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87"/>
                      <a:stretch/>
                    </pic:blipFill>
                    <pic:spPr bwMode="auto">
                      <a:xfrm>
                        <a:off x="0" y="0"/>
                        <a:ext cx="3696271" cy="1299119"/>
                      </a:xfrm>
                      <a:prstGeom prst="rect">
                        <a:avLst/>
                      </a:prstGeom>
                      <a:ln>
                        <a:noFill/>
                      </a:ln>
                      <a:extLst>
                        <a:ext uri="{53640926-AAD7-44D8-BBD7-CCE9431645EC}">
                          <a14:shadowObscured xmlns:a14="http://schemas.microsoft.com/office/drawing/2010/main"/>
                        </a:ext>
                      </a:extLst>
                    </pic:spPr>
                  </pic:pic>
                </a:graphicData>
              </a:graphic>
            </wp:inline>
          </w:drawing>
        </w:r>
      </w:ins>
    </w:p>
    <w:p w14:paraId="787F4355" w14:textId="31281267" w:rsidR="00D34A79" w:rsidRDefault="00D34A79">
      <w:pPr>
        <w:rPr>
          <w:ins w:id="1766" w:author="Liam Coleman" w:date="2021-05-20T16:21:00Z"/>
        </w:rPr>
      </w:pPr>
      <w:ins w:id="1767" w:author="Liam Coleman" w:date="2021-05-20T16:21:00Z">
        <w:r>
          <w:t xml:space="preserve">Then the user </w:t>
        </w:r>
        <w:r w:rsidR="008B7885">
          <w:t>clicks</w:t>
        </w:r>
        <w:r>
          <w:t xml:space="preserve"> the New Button</w:t>
        </w:r>
        <w:r w:rsidR="008B7885">
          <w:t>,</w:t>
        </w:r>
      </w:ins>
    </w:p>
    <w:p w14:paraId="40A94FAC" w14:textId="77777777" w:rsidR="008B7885" w:rsidRDefault="008B7885">
      <w:pPr>
        <w:rPr>
          <w:ins w:id="1768" w:author="Liam Coleman" w:date="2021-05-20T16:21:00Z"/>
          <w:noProof/>
        </w:rPr>
      </w:pPr>
    </w:p>
    <w:p w14:paraId="6956BA4E" w14:textId="6962A5FA" w:rsidR="008B7885" w:rsidRDefault="008B7885">
      <w:pPr>
        <w:rPr>
          <w:ins w:id="1769" w:author="Liam Coleman" w:date="2021-05-20T16:21:00Z"/>
        </w:rPr>
      </w:pPr>
      <w:ins w:id="1770" w:author="Liam Coleman" w:date="2021-05-20T16:22:00Z">
        <w:r>
          <w:rPr>
            <w:noProof/>
          </w:rPr>
          <mc:AlternateContent>
            <mc:Choice Requires="wps">
              <w:drawing>
                <wp:anchor distT="0" distB="0" distL="114300" distR="114300" simplePos="0" relativeHeight="251682816" behindDoc="0" locked="0" layoutInCell="1" allowOverlap="1" wp14:anchorId="088659A4" wp14:editId="01AC21D8">
                  <wp:simplePos x="0" y="0"/>
                  <wp:positionH relativeFrom="column">
                    <wp:posOffset>605048</wp:posOffset>
                  </wp:positionH>
                  <wp:positionV relativeFrom="paragraph">
                    <wp:posOffset>707992</wp:posOffset>
                  </wp:positionV>
                  <wp:extent cx="789709" cy="148441"/>
                  <wp:effectExtent l="19050" t="19050" r="10795" b="42545"/>
                  <wp:wrapNone/>
                  <wp:docPr id="551" name="Arrow: Right 551"/>
                  <wp:cNvGraphicFramePr/>
                  <a:graphic xmlns:a="http://schemas.openxmlformats.org/drawingml/2006/main">
                    <a:graphicData uri="http://schemas.microsoft.com/office/word/2010/wordprocessingShape">
                      <wps:wsp>
                        <wps:cNvSpPr/>
                        <wps:spPr>
                          <a:xfrm rot="10800000">
                            <a:off x="0" y="0"/>
                            <a:ext cx="789709" cy="14844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F27E9E" id="Arrow: Right 551" o:spid="_x0000_s1026" type="#_x0000_t13" style="position:absolute;margin-left:47.65pt;margin-top:55.75pt;width:62.2pt;height:11.7pt;rotation:180;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" adj="19570" fillcolor="red" strokecolor="red" strokeweight="1.25pt"/>
              </w:pict>
            </mc:Fallback>
          </mc:AlternateContent>
        </w:r>
      </w:ins>
      <w:ins w:id="1771" w:author="Liam Coleman" w:date="2021-05-20T16:21:00Z">
        <w:r>
          <w:rPr>
            <w:noProof/>
          </w:rPr>
          <w:drawing>
            <wp:inline distT="0" distB="0" distL="0" distR="0" wp14:anchorId="1B2CCFDD" wp14:editId="5BB0F12B">
              <wp:extent cx="2956801" cy="10350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90"/>
                      <a:stretch/>
                    </pic:blipFill>
                    <pic:spPr bwMode="auto">
                      <a:xfrm>
                        <a:off x="0" y="0"/>
                        <a:ext cx="2976583" cy="1041975"/>
                      </a:xfrm>
                      <a:prstGeom prst="rect">
                        <a:avLst/>
                      </a:prstGeom>
                      <a:ln>
                        <a:noFill/>
                      </a:ln>
                      <a:extLst>
                        <a:ext uri="{53640926-AAD7-44D8-BBD7-CCE9431645EC}">
                          <a14:shadowObscured xmlns:a14="http://schemas.microsoft.com/office/drawing/2010/main"/>
                        </a:ext>
                      </a:extLst>
                    </pic:spPr>
                  </pic:pic>
                </a:graphicData>
              </a:graphic>
            </wp:inline>
          </w:drawing>
        </w:r>
      </w:ins>
    </w:p>
    <w:p w14:paraId="52F98565" w14:textId="77777777" w:rsidR="008B7885" w:rsidRDefault="008B7885">
      <w:pPr>
        <w:rPr>
          <w:ins w:id="1772" w:author="Liam Coleman" w:date="2021-05-20T16:15:00Z"/>
        </w:rPr>
      </w:pPr>
    </w:p>
    <w:p w14:paraId="4BCA4BD9" w14:textId="5C0C71BD" w:rsidR="00D93EBA" w:rsidRDefault="005C58D9">
      <w:pPr>
        <w:rPr>
          <w:ins w:id="1773" w:author="Liam Coleman" w:date="2021-05-20T16:22:00Z"/>
        </w:rPr>
      </w:pPr>
      <w:ins w:id="1774" w:author="Liam Coleman" w:date="2021-05-20T16:22:00Z">
        <w:r>
          <w:t>This will then populate the grid below with the new entry</w:t>
        </w:r>
      </w:ins>
      <w:ins w:id="1775" w:author="Liam Coleman" w:date="2021-05-24T09:36:00Z">
        <w:r w:rsidR="00AD654C">
          <w:t xml:space="preserve"> </w:t>
        </w:r>
      </w:ins>
      <w:ins w:id="1776" w:author="Liam Coleman" w:date="2021-05-20T16:23:00Z">
        <w:r w:rsidR="00C07B63">
          <w:t>(highlighted in blue below).</w:t>
        </w:r>
      </w:ins>
    </w:p>
    <w:p w14:paraId="782E7E30" w14:textId="5F3DC5E4" w:rsidR="005C58D9" w:rsidRPr="007364DB" w:rsidRDefault="00C07B63">
      <w:pPr>
        <w:rPr>
          <w:ins w:id="1777" w:author="Liam Coleman" w:date="2021-04-22T14:53:00Z"/>
          <w:i/>
          <w:iCs/>
          <w:rPrChange w:id="1778" w:author="Liam Coleman" w:date="2021-05-20T16:12:00Z">
            <w:rPr>
              <w:ins w:id="1779" w:author="Liam Coleman" w:date="2021-04-22T14:53:00Z"/>
              <w:i w:val="0"/>
              <w:iCs w:val="0"/>
            </w:rPr>
          </w:rPrChange>
        </w:rPr>
        <w:pPrChange w:id="1780" w:author="Liam Coleman" w:date="2021-04-22T15:24:00Z">
          <w:pPr>
            <w:pStyle w:val="Caption"/>
          </w:pPr>
        </w:pPrChange>
      </w:pPr>
      <w:ins w:id="1781" w:author="Liam Coleman" w:date="2021-05-20T16:23:00Z">
        <w:r>
          <w:rPr>
            <w:noProof/>
          </w:rPr>
          <w:lastRenderedPageBreak/>
          <w:drawing>
            <wp:inline distT="0" distB="0" distL="0" distR="0" wp14:anchorId="5FDDAB8B" wp14:editId="65DAAA98">
              <wp:extent cx="4203048" cy="2790701"/>
              <wp:effectExtent l="0" t="0" r="762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8598" cy="2801026"/>
                      </a:xfrm>
                      <a:prstGeom prst="rect">
                        <a:avLst/>
                      </a:prstGeom>
                    </pic:spPr>
                  </pic:pic>
                </a:graphicData>
              </a:graphic>
            </wp:inline>
          </w:drawing>
        </w:r>
      </w:ins>
    </w:p>
    <w:p w14:paraId="4E4EB35D" w14:textId="6F6CF0C4" w:rsidR="00136E2A" w:rsidRDefault="001F4093">
      <w:pPr>
        <w:pStyle w:val="Heading3"/>
        <w:numPr>
          <w:ilvl w:val="0"/>
          <w:numId w:val="0"/>
        </w:numPr>
        <w:ind w:left="1134" w:hanging="1134"/>
        <w:rPr>
          <w:ins w:id="1782" w:author="Liam Coleman" w:date="2021-04-22T14:53:00Z"/>
        </w:rPr>
        <w:pPrChange w:id="1783" w:author="Liam Coleman" w:date="2021-04-22T15:16:00Z">
          <w:pPr/>
        </w:pPrChange>
      </w:pPr>
      <w:bookmarkStart w:id="1784" w:name="_Toc76630259"/>
      <w:ins w:id="1785" w:author="Liam Coleman" w:date="2021-04-22T15:16:00Z">
        <w:r>
          <w:t>4.</w:t>
        </w:r>
      </w:ins>
      <w:ins w:id="1786" w:author="Liam Coleman" w:date="2021-05-24T16:06:00Z">
        <w:r w:rsidR="0060209F">
          <w:t>12</w:t>
        </w:r>
      </w:ins>
      <w:ins w:id="1787" w:author="Liam Coleman" w:date="2021-05-20T16:30:00Z">
        <w:r w:rsidR="00D544C1">
          <w:t>.5</w:t>
        </w:r>
      </w:ins>
      <w:ins w:id="1788" w:author="Liam Coleman" w:date="2021-04-22T15:16:00Z">
        <w:r>
          <w:t xml:space="preserve"> </w:t>
        </w:r>
      </w:ins>
      <w:ins w:id="1789" w:author="Liam Coleman" w:date="2021-05-20T16:30:00Z">
        <w:r w:rsidR="00D544C1">
          <w:t xml:space="preserve">Mapping Config Form </w:t>
        </w:r>
      </w:ins>
      <w:ins w:id="1790" w:author="Liam Coleman" w:date="2021-05-20T16:32:00Z">
        <w:r w:rsidR="00730611">
          <w:t>Import Function</w:t>
        </w:r>
      </w:ins>
      <w:bookmarkEnd w:id="1784"/>
    </w:p>
    <w:p w14:paraId="4EBB426F" w14:textId="0DA411B9" w:rsidR="00367B8D" w:rsidRDefault="0042211C" w:rsidP="00136E2A">
      <w:pPr>
        <w:rPr>
          <w:ins w:id="1791" w:author="Liam Coleman" w:date="2021-04-22T15:29:00Z"/>
        </w:rPr>
      </w:pPr>
      <w:ins w:id="1792" w:author="Liam Coleman" w:date="2021-04-22T15:29:00Z">
        <w:r>
          <w:t xml:space="preserve">The </w:t>
        </w:r>
        <w:r w:rsidR="005F5350">
          <w:t xml:space="preserve">form has an </w:t>
        </w:r>
      </w:ins>
      <w:ins w:id="1793" w:author="Liam Coleman" w:date="2021-05-20T16:30:00Z">
        <w:r w:rsidR="00D544C1">
          <w:t>import</w:t>
        </w:r>
      </w:ins>
      <w:ins w:id="1794" w:author="Liam Coleman" w:date="2021-04-22T15:29:00Z">
        <w:r w:rsidR="005F5350">
          <w:t xml:space="preserve"> function</w:t>
        </w:r>
      </w:ins>
      <w:ins w:id="1795" w:author="Liam Coleman" w:date="2021-04-22T15:33:00Z">
        <w:r w:rsidR="00C9060D">
          <w:t xml:space="preserve"> </w:t>
        </w:r>
        <w:r w:rsidR="00100DD4">
          <w:t>(</w:t>
        </w:r>
      </w:ins>
      <w:ins w:id="1796" w:author="Liam Coleman" w:date="2021-05-20T16:32:00Z">
        <w:r w:rsidR="00730611">
          <w:fldChar w:fldCharType="begin"/>
        </w:r>
        <w:r w:rsidR="00730611">
          <w:instrText xml:space="preserve"> REF _Ref72420738 \h </w:instrText>
        </w:r>
      </w:ins>
      <w:r w:rsidR="00730611">
        <w:fldChar w:fldCharType="separate"/>
      </w:r>
      <w:ins w:id="1797" w:author="Liam Coleman" w:date="2021-05-24T15:35:00Z">
        <w:r w:rsidR="007C311A">
          <w:t xml:space="preserve">Figure </w:t>
        </w:r>
        <w:r w:rsidR="007C311A">
          <w:rPr>
            <w:noProof/>
          </w:rPr>
          <w:t>13</w:t>
        </w:r>
        <w:r w:rsidR="007C311A">
          <w:t xml:space="preserve"> Import Function</w:t>
        </w:r>
      </w:ins>
      <w:ins w:id="1798" w:author="Liam Coleman" w:date="2021-05-20T16:32:00Z">
        <w:r w:rsidR="00730611">
          <w:fldChar w:fldCharType="end"/>
        </w:r>
      </w:ins>
      <w:ins w:id="1799" w:author="Liam Coleman" w:date="2021-04-22T15:33:00Z">
        <w:r w:rsidR="00100DD4">
          <w:t>)</w:t>
        </w:r>
      </w:ins>
      <w:ins w:id="1800" w:author="Liam Coleman" w:date="2021-04-22T15:29:00Z">
        <w:r w:rsidR="005F5350">
          <w:t>:</w:t>
        </w:r>
      </w:ins>
    </w:p>
    <w:p w14:paraId="380721B4" w14:textId="77777777" w:rsidR="005F5350" w:rsidRDefault="005F5350">
      <w:pPr>
        <w:keepNext/>
        <w:rPr>
          <w:ins w:id="1801" w:author="Liam Coleman" w:date="2021-04-22T15:30:00Z"/>
        </w:rPr>
        <w:pPrChange w:id="1802" w:author="Liam Coleman" w:date="2021-04-22T15:30:00Z">
          <w:pPr/>
        </w:pPrChange>
      </w:pPr>
      <w:ins w:id="1803" w:author="Liam Coleman" w:date="2021-04-22T15:29:00Z">
        <w:r>
          <w:rPr>
            <w:noProof/>
          </w:rPr>
          <mc:AlternateContent>
            <mc:Choice Requires="wps">
              <w:drawing>
                <wp:anchor distT="0" distB="0" distL="114300" distR="114300" simplePos="0" relativeHeight="251578368" behindDoc="0" locked="0" layoutInCell="1" allowOverlap="1" wp14:anchorId="07FEF9C5" wp14:editId="31EC45DD">
                  <wp:simplePos x="0" y="0"/>
                  <wp:positionH relativeFrom="column">
                    <wp:posOffset>1133863</wp:posOffset>
                  </wp:positionH>
                  <wp:positionV relativeFrom="paragraph">
                    <wp:posOffset>1834449</wp:posOffset>
                  </wp:positionV>
                  <wp:extent cx="2512728" cy="227279"/>
                  <wp:effectExtent l="19050" t="19050" r="20955" b="40005"/>
                  <wp:wrapNone/>
                  <wp:docPr id="193" name="Arrow: Right 193"/>
                  <wp:cNvGraphicFramePr/>
                  <a:graphic xmlns:a="http://schemas.openxmlformats.org/drawingml/2006/main">
                    <a:graphicData uri="http://schemas.microsoft.com/office/word/2010/wordprocessingShape">
                      <wps:wsp>
                        <wps:cNvSpPr/>
                        <wps:spPr>
                          <a:xfrm rot="10800000">
                            <a:off x="0" y="0"/>
                            <a:ext cx="2512728" cy="22727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CE292A" id="Arrow: Right 193" o:spid="_x0000_s1026" type="#_x0000_t13" style="position:absolute;margin-left:89.3pt;margin-top:144.45pt;width:197.85pt;height:17.9pt;rotation:180;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" adj="20623" fillcolor="red" strokecolor="#029cee [2564]" strokeweight="1.25pt"/>
              </w:pict>
            </mc:Fallback>
          </mc:AlternateContent>
        </w:r>
        <w:r>
          <w:rPr>
            <w:noProof/>
          </w:rPr>
          <w:drawing>
            <wp:inline distT="0" distB="0" distL="0" distR="0" wp14:anchorId="2EE8752C" wp14:editId="71AF6ED7">
              <wp:extent cx="2476429" cy="2081847"/>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76429" cy="2081847"/>
                      </a:xfrm>
                      <a:prstGeom prst="rect">
                        <a:avLst/>
                      </a:prstGeom>
                    </pic:spPr>
                  </pic:pic>
                </a:graphicData>
              </a:graphic>
            </wp:inline>
          </w:drawing>
        </w:r>
      </w:ins>
    </w:p>
    <w:p w14:paraId="38FF9EC8" w14:textId="6B868C42" w:rsidR="005F5350" w:rsidRDefault="005F5350" w:rsidP="005F5350">
      <w:pPr>
        <w:pStyle w:val="Caption"/>
        <w:rPr>
          <w:ins w:id="1804" w:author="Liam Coleman" w:date="2021-04-22T15:31:00Z"/>
        </w:rPr>
      </w:pPr>
      <w:bookmarkStart w:id="1805" w:name="_Ref72420738"/>
      <w:ins w:id="1806" w:author="Liam Coleman" w:date="2021-04-22T15:30:00Z">
        <w:r>
          <w:t xml:space="preserve">Figure </w:t>
        </w:r>
        <w:r>
          <w:fldChar w:fldCharType="begin"/>
        </w:r>
        <w:r>
          <w:instrText xml:space="preserve"> SEQ Figure \* ARABIC </w:instrText>
        </w:r>
      </w:ins>
      <w:r>
        <w:fldChar w:fldCharType="separate"/>
      </w:r>
      <w:ins w:id="1807" w:author="Liam Coleman" w:date="2021-07-07T15:08:00Z">
        <w:r w:rsidR="00425F3D">
          <w:rPr>
            <w:noProof/>
          </w:rPr>
          <w:t>13</w:t>
        </w:r>
      </w:ins>
      <w:ins w:id="1808" w:author="Liam Coleman" w:date="2021-04-22T15:30:00Z">
        <w:r>
          <w:fldChar w:fldCharType="end"/>
        </w:r>
        <w:r>
          <w:t xml:space="preserve"> </w:t>
        </w:r>
      </w:ins>
      <w:ins w:id="1809" w:author="Liam Coleman" w:date="2021-05-20T16:31:00Z">
        <w:r w:rsidR="003B0529">
          <w:t>Import</w:t>
        </w:r>
      </w:ins>
      <w:ins w:id="1810" w:author="Liam Coleman" w:date="2021-04-22T15:30:00Z">
        <w:r>
          <w:t xml:space="preserve"> Function</w:t>
        </w:r>
      </w:ins>
      <w:bookmarkEnd w:id="1805"/>
    </w:p>
    <w:p w14:paraId="3D61E937" w14:textId="64A2B2C9" w:rsidR="009C4EA3" w:rsidRDefault="00936FED" w:rsidP="0013365A">
      <w:pPr>
        <w:rPr>
          <w:ins w:id="1811" w:author="Liam Coleman" w:date="2021-05-20T16:33:00Z"/>
        </w:rPr>
      </w:pPr>
      <w:ins w:id="1812" w:author="Liam Coleman" w:date="2021-05-20T16:32:00Z">
        <w:r>
          <w:t xml:space="preserve">When the user clicks on the Import button a </w:t>
        </w:r>
      </w:ins>
      <w:ins w:id="1813" w:author="Liam Coleman" w:date="2021-05-20T16:34:00Z">
        <w:r w:rsidR="00FB7F89">
          <w:t>File dialog</w:t>
        </w:r>
      </w:ins>
      <w:ins w:id="1814" w:author="Liam Coleman" w:date="2021-05-20T16:32:00Z">
        <w:r>
          <w:t xml:space="preserve"> appears </w:t>
        </w:r>
        <w:r w:rsidR="00CA6619">
          <w:t>prompting them to choose a file for imp</w:t>
        </w:r>
      </w:ins>
      <w:ins w:id="1815" w:author="Liam Coleman" w:date="2021-05-20T16:33:00Z">
        <w:r w:rsidR="00CA6619">
          <w:t>ort (Note: the file must be in CSV format).</w:t>
        </w:r>
      </w:ins>
    </w:p>
    <w:p w14:paraId="3B9B9DCE" w14:textId="6FA27DAE" w:rsidR="00FB7F89" w:rsidRDefault="00FB7F89" w:rsidP="0013365A">
      <w:pPr>
        <w:rPr>
          <w:ins w:id="1816" w:author="Liam Coleman" w:date="2021-05-20T16:34:00Z"/>
        </w:rPr>
      </w:pPr>
      <w:ins w:id="1817" w:author="Liam Coleman" w:date="2021-05-20T16:34:00Z">
        <w:r>
          <w:rPr>
            <w:noProof/>
          </w:rPr>
          <w:lastRenderedPageBreak/>
          <w:drawing>
            <wp:inline distT="0" distB="0" distL="0" distR="0" wp14:anchorId="6DCCEDAC" wp14:editId="454127D9">
              <wp:extent cx="2924175" cy="2455711"/>
              <wp:effectExtent l="0" t="0" r="0" b="190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2591" cy="2471177"/>
                      </a:xfrm>
                      <a:prstGeom prst="rect">
                        <a:avLst/>
                      </a:prstGeom>
                    </pic:spPr>
                  </pic:pic>
                </a:graphicData>
              </a:graphic>
            </wp:inline>
          </w:drawing>
        </w:r>
      </w:ins>
    </w:p>
    <w:p w14:paraId="0BCE31FA" w14:textId="38B6FDF5" w:rsidR="00DF4A7E" w:rsidRDefault="00FB3295" w:rsidP="0013365A">
      <w:pPr>
        <w:rPr>
          <w:ins w:id="1818" w:author="Liam Coleman" w:date="2021-05-20T16:36:00Z"/>
        </w:rPr>
      </w:pPr>
      <w:ins w:id="1819" w:author="Liam Coleman" w:date="2021-05-20T16:34:00Z">
        <w:r>
          <w:t xml:space="preserve">The user would click </w:t>
        </w:r>
        <w:r w:rsidR="00476E27">
          <w:t>O</w:t>
        </w:r>
      </w:ins>
      <w:ins w:id="1820" w:author="Liam Coleman" w:date="2021-05-20T16:35:00Z">
        <w:r w:rsidR="00476E27">
          <w:t>pen</w:t>
        </w:r>
      </w:ins>
      <w:ins w:id="1821" w:author="Liam Coleman" w:date="2021-05-20T16:34:00Z">
        <w:r w:rsidR="00476E27">
          <w:t xml:space="preserve"> in the File Dialog an</w:t>
        </w:r>
      </w:ins>
      <w:ins w:id="1822" w:author="Liam Coleman" w:date="2021-05-20T16:35:00Z">
        <w:r w:rsidR="00476E27">
          <w:t>d the grid in the Mapping Config Form will populate</w:t>
        </w:r>
        <w:r w:rsidR="004B7FF9">
          <w:t xml:space="preserve">. </w:t>
        </w:r>
      </w:ins>
      <w:ins w:id="1823" w:author="Liam Coleman" w:date="2021-05-20T16:38:00Z">
        <w:r w:rsidR="000868AA">
          <w:t>An</w:t>
        </w:r>
      </w:ins>
      <w:ins w:id="1824" w:author="Liam Coleman" w:date="2021-05-20T16:35:00Z">
        <w:r w:rsidR="004B7FF9">
          <w:t xml:space="preserve"> example of what a pre-formatted CSV file would look like is shown </w:t>
        </w:r>
      </w:ins>
      <w:ins w:id="1825" w:author="Liam Coleman" w:date="2021-05-20T16:38:00Z">
        <w:r w:rsidR="000868AA">
          <w:t>below</w:t>
        </w:r>
      </w:ins>
      <w:ins w:id="1826" w:author="Liam Coleman" w:date="2021-05-24T09:37:00Z">
        <w:r w:rsidR="00861477">
          <w:t xml:space="preserve"> (</w:t>
        </w:r>
        <w:r w:rsidR="00861477">
          <w:fldChar w:fldCharType="begin"/>
        </w:r>
        <w:r w:rsidR="00861477">
          <w:instrText xml:space="preserve"> REF _Ref72741494 \h </w:instrText>
        </w:r>
      </w:ins>
      <w:r w:rsidR="00861477">
        <w:fldChar w:fldCharType="separate"/>
      </w:r>
      <w:ins w:id="1827" w:author="Liam Coleman" w:date="2021-05-24T15:35:00Z">
        <w:r w:rsidR="007C311A">
          <w:t xml:space="preserve">Figure </w:t>
        </w:r>
        <w:r w:rsidR="007C311A">
          <w:rPr>
            <w:noProof/>
          </w:rPr>
          <w:t>14</w:t>
        </w:r>
        <w:r w:rsidR="007C311A">
          <w:t xml:space="preserve"> Example of Mapping File to Import</w:t>
        </w:r>
      </w:ins>
      <w:ins w:id="1828" w:author="Liam Coleman" w:date="2021-05-24T09:37:00Z">
        <w:r w:rsidR="00861477">
          <w:fldChar w:fldCharType="end"/>
        </w:r>
        <w:r w:rsidR="00861477">
          <w:t>)</w:t>
        </w:r>
      </w:ins>
      <w:ins w:id="1829" w:author="Liam Coleman" w:date="2021-05-20T16:38:00Z">
        <w:r w:rsidR="000868AA">
          <w:t>. Please</w:t>
        </w:r>
      </w:ins>
      <w:ins w:id="1830" w:author="Liam Coleman" w:date="2021-05-20T16:36:00Z">
        <w:r w:rsidR="00DF4A7E">
          <w:t xml:space="preserve"> note:</w:t>
        </w:r>
      </w:ins>
    </w:p>
    <w:p w14:paraId="7381C014" w14:textId="44CEB5F7" w:rsidR="00E116A9" w:rsidRDefault="00E116A9">
      <w:pPr>
        <w:pStyle w:val="ListParagraph"/>
        <w:numPr>
          <w:ilvl w:val="0"/>
          <w:numId w:val="117"/>
        </w:numPr>
        <w:rPr>
          <w:ins w:id="1831" w:author="Liam Coleman" w:date="2021-05-20T16:37:00Z"/>
        </w:rPr>
        <w:pPrChange w:id="1832" w:author="Liam Coleman" w:date="2021-05-20T16:38:00Z">
          <w:pPr/>
        </w:pPrChange>
      </w:pPr>
      <w:ins w:id="1833" w:author="Liam Coleman" w:date="2021-05-20T16:36:00Z">
        <w:r>
          <w:t>It will hav</w:t>
        </w:r>
      </w:ins>
      <w:ins w:id="1834" w:author="Liam Coleman" w:date="2021-05-20T16:37:00Z">
        <w:r>
          <w:t>e 2 entries</w:t>
        </w:r>
      </w:ins>
      <w:ins w:id="1835" w:author="Liam Coleman" w:date="2021-05-24T09:38:00Z">
        <w:r w:rsidR="002B6482">
          <w:t xml:space="preserve"> per line</w:t>
        </w:r>
      </w:ins>
      <w:ins w:id="1836" w:author="Liam Coleman" w:date="2021-05-20T16:38:00Z">
        <w:r w:rsidR="000868AA">
          <w:t>.</w:t>
        </w:r>
      </w:ins>
    </w:p>
    <w:p w14:paraId="0C1DE812" w14:textId="3F61C2AE" w:rsidR="00E116A9" w:rsidRDefault="00E116A9">
      <w:pPr>
        <w:pStyle w:val="ListParagraph"/>
        <w:numPr>
          <w:ilvl w:val="0"/>
          <w:numId w:val="116"/>
        </w:numPr>
        <w:rPr>
          <w:ins w:id="1837" w:author="Liam Coleman" w:date="2021-05-20T16:37:00Z"/>
        </w:rPr>
        <w:pPrChange w:id="1838" w:author="Liam Coleman" w:date="2021-05-20T16:38:00Z">
          <w:pPr/>
        </w:pPrChange>
      </w:pPr>
      <w:ins w:id="1839" w:author="Liam Coleman" w:date="2021-05-20T16:37:00Z">
        <w:r>
          <w:t xml:space="preserve">The entries must be </w:t>
        </w:r>
      </w:ins>
      <w:ins w:id="1840" w:author="Liam Coleman" w:date="2021-05-20T16:38:00Z">
        <w:r w:rsidR="000868AA">
          <w:t>separated</w:t>
        </w:r>
      </w:ins>
      <w:ins w:id="1841" w:author="Liam Coleman" w:date="2021-05-20T16:37:00Z">
        <w:r>
          <w:t xml:space="preserve"> with a comma</w:t>
        </w:r>
      </w:ins>
      <w:ins w:id="1842" w:author="Liam Coleman" w:date="2021-05-20T16:38:00Z">
        <w:r w:rsidR="000868AA">
          <w:t>.</w:t>
        </w:r>
      </w:ins>
    </w:p>
    <w:p w14:paraId="3D568D34" w14:textId="4C6632F2" w:rsidR="000868AA" w:rsidRDefault="00E116A9">
      <w:pPr>
        <w:pStyle w:val="ListParagraph"/>
        <w:numPr>
          <w:ilvl w:val="0"/>
          <w:numId w:val="116"/>
        </w:numPr>
        <w:rPr>
          <w:ins w:id="1843" w:author="Liam Coleman" w:date="2021-05-20T16:37:00Z"/>
        </w:rPr>
        <w:pPrChange w:id="1844" w:author="Liam Coleman" w:date="2021-05-20T16:38:00Z">
          <w:pPr/>
        </w:pPrChange>
      </w:pPr>
      <w:ins w:id="1845" w:author="Liam Coleman" w:date="2021-05-20T16:37:00Z">
        <w:r>
          <w:t xml:space="preserve">The </w:t>
        </w:r>
      </w:ins>
      <w:ins w:id="1846" w:author="Liam Coleman" w:date="2021-05-20T16:38:00Z">
        <w:r w:rsidR="000868AA">
          <w:t>left-hand</w:t>
        </w:r>
      </w:ins>
      <w:ins w:id="1847" w:author="Liam Coleman" w:date="2021-05-20T16:37:00Z">
        <w:r>
          <w:t xml:space="preserve"> side entry will be the </w:t>
        </w:r>
      </w:ins>
      <w:ins w:id="1848" w:author="Liam Coleman" w:date="2021-05-20T16:38:00Z">
        <w:r w:rsidR="000868AA">
          <w:t>receipt</w:t>
        </w:r>
      </w:ins>
      <w:ins w:id="1849" w:author="Liam Coleman" w:date="2021-05-20T16:37:00Z">
        <w:r>
          <w:t xml:space="preserve"> name</w:t>
        </w:r>
      </w:ins>
      <w:ins w:id="1850" w:author="Liam Coleman" w:date="2021-05-20T16:38:00Z">
        <w:r w:rsidR="000868AA">
          <w:t>.</w:t>
        </w:r>
      </w:ins>
    </w:p>
    <w:p w14:paraId="2062BC7E" w14:textId="0439FFFF" w:rsidR="000868AA" w:rsidRDefault="000868AA">
      <w:pPr>
        <w:pStyle w:val="ListParagraph"/>
        <w:numPr>
          <w:ilvl w:val="0"/>
          <w:numId w:val="116"/>
        </w:numPr>
        <w:rPr>
          <w:ins w:id="1851" w:author="Liam Coleman" w:date="2021-05-20T16:37:00Z"/>
        </w:rPr>
        <w:pPrChange w:id="1852" w:author="Liam Coleman" w:date="2021-05-20T16:38:00Z">
          <w:pPr/>
        </w:pPrChange>
      </w:pPr>
      <w:ins w:id="1853" w:author="Liam Coleman" w:date="2021-05-20T16:37:00Z">
        <w:r>
          <w:t xml:space="preserve">The </w:t>
        </w:r>
      </w:ins>
      <w:ins w:id="1854" w:author="Liam Coleman" w:date="2021-05-20T16:38:00Z">
        <w:r>
          <w:t>right-hand</w:t>
        </w:r>
      </w:ins>
      <w:ins w:id="1855" w:author="Liam Coleman" w:date="2021-05-20T16:37:00Z">
        <w:r>
          <w:t xml:space="preserve"> side entry will be the AT name</w:t>
        </w:r>
      </w:ins>
      <w:ins w:id="1856" w:author="Liam Coleman" w:date="2021-05-20T16:38:00Z">
        <w:r>
          <w:t>.</w:t>
        </w:r>
      </w:ins>
    </w:p>
    <w:p w14:paraId="47BC71D9" w14:textId="1CFF91C0" w:rsidR="00FB3295" w:rsidRDefault="000868AA" w:rsidP="000868AA">
      <w:pPr>
        <w:pStyle w:val="ListParagraph"/>
        <w:numPr>
          <w:ilvl w:val="0"/>
          <w:numId w:val="116"/>
        </w:numPr>
        <w:rPr>
          <w:ins w:id="1857" w:author="Liam Coleman" w:date="2021-05-20T16:38:00Z"/>
        </w:rPr>
      </w:pPr>
      <w:ins w:id="1858" w:author="Liam Coleman" w:date="2021-05-20T16:37:00Z">
        <w:r>
          <w:t xml:space="preserve">If the format is not </w:t>
        </w:r>
      </w:ins>
      <w:ins w:id="1859" w:author="Liam Coleman" w:date="2021-05-20T16:38:00Z">
        <w:r>
          <w:t>correct, it will not load into the grid.</w:t>
        </w:r>
      </w:ins>
      <w:ins w:id="1860" w:author="Liam Coleman" w:date="2021-05-20T16:35:00Z">
        <w:r w:rsidR="00476E27">
          <w:t xml:space="preserve"> </w:t>
        </w:r>
      </w:ins>
    </w:p>
    <w:p w14:paraId="13872B2D" w14:textId="32906E1B" w:rsidR="00694AA0" w:rsidRDefault="00694AA0" w:rsidP="00694AA0">
      <w:pPr>
        <w:ind w:left="360"/>
        <w:rPr>
          <w:ins w:id="1861" w:author="Liam Coleman" w:date="2021-05-20T16:39:00Z"/>
        </w:rPr>
      </w:pPr>
    </w:p>
    <w:p w14:paraId="66950664" w14:textId="77777777" w:rsidR="00910828" w:rsidRDefault="00910828" w:rsidP="00694AA0">
      <w:pPr>
        <w:ind w:left="360"/>
        <w:rPr>
          <w:ins w:id="1862" w:author="Liam Coleman" w:date="2021-05-20T16:40:00Z"/>
          <w:noProof/>
        </w:rPr>
      </w:pPr>
    </w:p>
    <w:p w14:paraId="5141C0FD" w14:textId="77777777" w:rsidR="00910828" w:rsidRDefault="00910828">
      <w:pPr>
        <w:keepNext/>
        <w:ind w:left="360"/>
        <w:rPr>
          <w:ins w:id="1863" w:author="Liam Coleman" w:date="2021-05-20T16:40:00Z"/>
        </w:rPr>
        <w:pPrChange w:id="1864" w:author="Liam Coleman" w:date="2021-05-20T16:40:00Z">
          <w:pPr>
            <w:ind w:left="360"/>
          </w:pPr>
        </w:pPrChange>
      </w:pPr>
      <w:ins w:id="1865" w:author="Liam Coleman" w:date="2021-05-20T16:39:00Z">
        <w:r>
          <w:rPr>
            <w:noProof/>
          </w:rPr>
          <w:drawing>
            <wp:inline distT="0" distB="0" distL="0" distR="0" wp14:anchorId="5A36D9D8" wp14:editId="16AC46C2">
              <wp:extent cx="2285800" cy="1640552"/>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471" b="-1"/>
                      <a:stretch/>
                    </pic:blipFill>
                    <pic:spPr bwMode="auto">
                      <a:xfrm>
                        <a:off x="0" y="0"/>
                        <a:ext cx="2297235" cy="1648759"/>
                      </a:xfrm>
                      <a:prstGeom prst="rect">
                        <a:avLst/>
                      </a:prstGeom>
                      <a:ln>
                        <a:noFill/>
                      </a:ln>
                      <a:extLst>
                        <a:ext uri="{53640926-AAD7-44D8-BBD7-CCE9431645EC}">
                          <a14:shadowObscured xmlns:a14="http://schemas.microsoft.com/office/drawing/2010/main"/>
                        </a:ext>
                      </a:extLst>
                    </pic:spPr>
                  </pic:pic>
                </a:graphicData>
              </a:graphic>
            </wp:inline>
          </w:drawing>
        </w:r>
      </w:ins>
    </w:p>
    <w:p w14:paraId="69DCCB16" w14:textId="670A379B" w:rsidR="00694AA0" w:rsidRDefault="00910828">
      <w:pPr>
        <w:pStyle w:val="Caption"/>
        <w:rPr>
          <w:ins w:id="1866" w:author="Liam Coleman" w:date="2021-04-22T15:40:00Z"/>
        </w:rPr>
        <w:pPrChange w:id="1867" w:author="Liam Coleman" w:date="2021-05-20T16:40:00Z">
          <w:pPr/>
        </w:pPrChange>
      </w:pPr>
      <w:bookmarkStart w:id="1868" w:name="_Ref72741494"/>
      <w:ins w:id="1869" w:author="Liam Coleman" w:date="2021-05-20T16:40:00Z">
        <w:r>
          <w:t xml:space="preserve">Figure </w:t>
        </w:r>
        <w:r>
          <w:fldChar w:fldCharType="begin"/>
        </w:r>
        <w:r>
          <w:instrText xml:space="preserve"> SEQ Figure \* ARABIC </w:instrText>
        </w:r>
      </w:ins>
      <w:r>
        <w:fldChar w:fldCharType="separate"/>
      </w:r>
      <w:ins w:id="1870" w:author="Liam Coleman" w:date="2021-07-07T15:08:00Z">
        <w:r w:rsidR="00425F3D">
          <w:rPr>
            <w:noProof/>
          </w:rPr>
          <w:t>14</w:t>
        </w:r>
      </w:ins>
      <w:ins w:id="1871" w:author="Liam Coleman" w:date="2021-05-20T16:40:00Z">
        <w:r>
          <w:fldChar w:fldCharType="end"/>
        </w:r>
      </w:ins>
      <w:ins w:id="1872" w:author="Liam Coleman" w:date="2021-05-24T09:38:00Z">
        <w:r w:rsidR="002B6482">
          <w:t xml:space="preserve"> </w:t>
        </w:r>
      </w:ins>
      <w:ins w:id="1873" w:author="Liam Coleman" w:date="2021-05-20T16:40:00Z">
        <w:r>
          <w:t xml:space="preserve">Example of Mapping File </w:t>
        </w:r>
      </w:ins>
      <w:ins w:id="1874" w:author="Liam Coleman" w:date="2021-05-20T16:42:00Z">
        <w:r w:rsidR="00E01D2D">
          <w:t>to</w:t>
        </w:r>
      </w:ins>
      <w:ins w:id="1875" w:author="Liam Coleman" w:date="2021-05-20T16:40:00Z">
        <w:r>
          <w:t xml:space="preserve"> Import</w:t>
        </w:r>
      </w:ins>
      <w:bookmarkEnd w:id="1868"/>
    </w:p>
    <w:p w14:paraId="2E29C541" w14:textId="138F3584" w:rsidR="00EB2009" w:rsidRDefault="00FE55A0">
      <w:pPr>
        <w:keepNext/>
        <w:rPr>
          <w:ins w:id="1876" w:author="Liam Coleman" w:date="2021-05-20T16:42:00Z"/>
        </w:rPr>
      </w:pPr>
      <w:ins w:id="1877" w:author="Liam Coleman" w:date="2021-05-20T16:40:00Z">
        <w:r>
          <w:t>Creating a file to import can be handled by the utilities E</w:t>
        </w:r>
      </w:ins>
      <w:ins w:id="1878" w:author="Liam Coleman" w:date="2021-05-20T16:41:00Z">
        <w:r w:rsidR="00E01D2D">
          <w:t>xport Button (See next Section). By creating the mapping file in this fashion, it will guarantee the format is correct for Import.</w:t>
        </w:r>
      </w:ins>
    </w:p>
    <w:p w14:paraId="7804CCD6" w14:textId="6B331D4F" w:rsidR="00E01D2D" w:rsidRDefault="00E01D2D">
      <w:pPr>
        <w:keepNext/>
        <w:rPr>
          <w:ins w:id="1879" w:author="Liam Coleman" w:date="2021-05-20T16:42:00Z"/>
        </w:rPr>
      </w:pPr>
    </w:p>
    <w:p w14:paraId="22F84B60" w14:textId="04FF5AB1" w:rsidR="00E01D2D" w:rsidRDefault="00012270" w:rsidP="007335EB">
      <w:pPr>
        <w:pStyle w:val="Heading3"/>
        <w:numPr>
          <w:ilvl w:val="0"/>
          <w:numId w:val="0"/>
        </w:numPr>
        <w:ind w:left="1134" w:hanging="1134"/>
        <w:rPr>
          <w:ins w:id="1880" w:author="Liam Coleman" w:date="2021-05-24T09:47:00Z"/>
        </w:rPr>
      </w:pPr>
      <w:bookmarkStart w:id="1881" w:name="_Toc76630260"/>
      <w:ins w:id="1882" w:author="Liam Coleman" w:date="2021-05-24T09:45:00Z">
        <w:r>
          <w:t>4.</w:t>
        </w:r>
      </w:ins>
      <w:ins w:id="1883" w:author="Liam Coleman" w:date="2021-05-24T16:06:00Z">
        <w:r w:rsidR="0060209F">
          <w:t>12</w:t>
        </w:r>
      </w:ins>
      <w:ins w:id="1884" w:author="Liam Coleman" w:date="2021-05-24T09:45:00Z">
        <w:r>
          <w:t>.6 Mapping Config Form Export Function.</w:t>
        </w:r>
      </w:ins>
      <w:bookmarkEnd w:id="1881"/>
    </w:p>
    <w:p w14:paraId="38428A2D" w14:textId="4441A4CE" w:rsidR="000613A6" w:rsidRDefault="000613A6" w:rsidP="000613A6">
      <w:pPr>
        <w:rPr>
          <w:ins w:id="1885" w:author="Liam Coleman" w:date="2021-05-24T09:52:00Z"/>
        </w:rPr>
      </w:pPr>
      <w:ins w:id="1886" w:author="Liam Coleman" w:date="2021-05-24T09:47:00Z">
        <w:r>
          <w:t xml:space="preserve">The </w:t>
        </w:r>
      </w:ins>
      <w:ins w:id="1887" w:author="Liam Coleman" w:date="2021-05-24T09:50:00Z">
        <w:r w:rsidR="00487751">
          <w:t>purpose of</w:t>
        </w:r>
      </w:ins>
      <w:ins w:id="1888" w:author="Liam Coleman" w:date="2021-05-24T09:47:00Z">
        <w:r>
          <w:t xml:space="preserve"> the Export </w:t>
        </w:r>
      </w:ins>
      <w:ins w:id="1889" w:author="Liam Coleman" w:date="2021-05-24T09:50:00Z">
        <w:r w:rsidR="00487751">
          <w:t>Function</w:t>
        </w:r>
      </w:ins>
      <w:ins w:id="1890" w:author="Liam Coleman" w:date="2021-05-24T09:53:00Z">
        <w:r w:rsidR="00262E26">
          <w:t xml:space="preserve"> (</w:t>
        </w:r>
        <w:r w:rsidR="00262E26">
          <w:fldChar w:fldCharType="begin"/>
        </w:r>
        <w:r w:rsidR="00262E26">
          <w:instrText xml:space="preserve"> REF _Ref72742449 \h </w:instrText>
        </w:r>
      </w:ins>
      <w:r w:rsidR="00262E26">
        <w:fldChar w:fldCharType="separate"/>
      </w:r>
      <w:ins w:id="1891" w:author="Liam Coleman" w:date="2021-05-24T15:35:00Z">
        <w:r w:rsidR="007C311A">
          <w:t xml:space="preserve">Figure </w:t>
        </w:r>
        <w:r w:rsidR="007C311A">
          <w:rPr>
            <w:noProof/>
          </w:rPr>
          <w:t>15</w:t>
        </w:r>
        <w:r w:rsidR="007C311A">
          <w:t xml:space="preserve"> Mapping Config Form Export Button</w:t>
        </w:r>
      </w:ins>
      <w:ins w:id="1892" w:author="Liam Coleman" w:date="2021-05-24T09:53:00Z">
        <w:r w:rsidR="00262E26">
          <w:fldChar w:fldCharType="end"/>
        </w:r>
        <w:r w:rsidR="00262E26">
          <w:t>)</w:t>
        </w:r>
      </w:ins>
      <w:ins w:id="1893" w:author="Liam Coleman" w:date="2021-05-24T09:47:00Z">
        <w:r w:rsidR="00CD68C3">
          <w:t xml:space="preserve"> is for the user to export the mappings they are currently working on so that </w:t>
        </w:r>
        <w:r w:rsidR="00654847">
          <w:t xml:space="preserve">they can be saved in a </w:t>
        </w:r>
      </w:ins>
      <w:ins w:id="1894" w:author="Liam Coleman" w:date="2021-05-24T09:48:00Z">
        <w:r w:rsidR="00654847">
          <w:t xml:space="preserve">different location, backed up </w:t>
        </w:r>
        <w:r w:rsidR="005C547C">
          <w:t xml:space="preserve">to an external location or shared with another user. For this </w:t>
        </w:r>
      </w:ins>
      <w:ins w:id="1895" w:author="Liam Coleman" w:date="2021-05-24T09:50:00Z">
        <w:r w:rsidR="00487751">
          <w:t>function</w:t>
        </w:r>
      </w:ins>
      <w:ins w:id="1896" w:author="Liam Coleman" w:date="2021-05-24T09:49:00Z">
        <w:r w:rsidR="005C547C">
          <w:t xml:space="preserve"> to </w:t>
        </w:r>
      </w:ins>
      <w:ins w:id="1897" w:author="Liam Coleman" w:date="2021-05-24T09:50:00Z">
        <w:r w:rsidR="00690D43">
          <w:t>work,</w:t>
        </w:r>
      </w:ins>
      <w:ins w:id="1898" w:author="Liam Coleman" w:date="2021-05-24T09:49:00Z">
        <w:r w:rsidR="005C547C">
          <w:t xml:space="preserve"> the user must have </w:t>
        </w:r>
        <w:r w:rsidR="00053640">
          <w:t>existing entries loaded in the grid (see previous section on how to import a mapping fil</w:t>
        </w:r>
        <w:r w:rsidR="00487751">
          <w:t>le</w:t>
        </w:r>
      </w:ins>
      <w:ins w:id="1899" w:author="Liam Coleman" w:date="2021-05-24T09:50:00Z">
        <w:r w:rsidR="00487751">
          <w:t xml:space="preserve">). The utility will load </w:t>
        </w:r>
        <w:r w:rsidR="00690D43">
          <w:t>the last mappings used automatically.</w:t>
        </w:r>
      </w:ins>
    </w:p>
    <w:p w14:paraId="24C76A4E" w14:textId="77777777" w:rsidR="00262E26" w:rsidRDefault="00262E26">
      <w:pPr>
        <w:keepNext/>
        <w:rPr>
          <w:ins w:id="1900" w:author="Liam Coleman" w:date="2021-05-24T09:53:00Z"/>
        </w:rPr>
        <w:pPrChange w:id="1901" w:author="Liam Coleman" w:date="2021-05-24T09:53:00Z">
          <w:pPr/>
        </w:pPrChange>
      </w:pPr>
      <w:ins w:id="1902" w:author="Liam Coleman" w:date="2021-05-24T09:52:00Z">
        <w:r>
          <w:rPr>
            <w:noProof/>
          </w:rPr>
          <w:lastRenderedPageBreak/>
          <mc:AlternateContent>
            <mc:Choice Requires="wps">
              <w:drawing>
                <wp:anchor distT="0" distB="0" distL="114300" distR="114300" simplePos="0" relativeHeight="251684864" behindDoc="0" locked="0" layoutInCell="1" allowOverlap="1" wp14:anchorId="5C3EB674" wp14:editId="2069802A">
                  <wp:simplePos x="0" y="0"/>
                  <wp:positionH relativeFrom="column">
                    <wp:posOffset>1663782</wp:posOffset>
                  </wp:positionH>
                  <wp:positionV relativeFrom="paragraph">
                    <wp:posOffset>1873298</wp:posOffset>
                  </wp:positionV>
                  <wp:extent cx="1821626" cy="190005"/>
                  <wp:effectExtent l="19050" t="19050" r="26670" b="38735"/>
                  <wp:wrapNone/>
                  <wp:docPr id="544" name="Arrow: Right 544"/>
                  <wp:cNvGraphicFramePr/>
                  <a:graphic xmlns:a="http://schemas.openxmlformats.org/drawingml/2006/main">
                    <a:graphicData uri="http://schemas.microsoft.com/office/word/2010/wordprocessingShape">
                      <wps:wsp>
                        <wps:cNvSpPr/>
                        <wps:spPr>
                          <a:xfrm rot="10800000">
                            <a:off x="0" y="0"/>
                            <a:ext cx="1821626" cy="19000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1EB145" id="Arrow: Right 544" o:spid="_x0000_s1026" type="#_x0000_t13" style="position:absolute;margin-left:131pt;margin-top:147.5pt;width:143.45pt;height:14.95pt;rotation:18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" adj="20474" fillcolor="red" strokecolor="red" strokeweight="1.25pt"/>
              </w:pict>
            </mc:Fallback>
          </mc:AlternateContent>
        </w:r>
        <w:r>
          <w:rPr>
            <w:noProof/>
          </w:rPr>
          <w:drawing>
            <wp:inline distT="0" distB="0" distL="0" distR="0" wp14:anchorId="2F612446" wp14:editId="3CB955FD">
              <wp:extent cx="2476429" cy="2081847"/>
              <wp:effectExtent l="0" t="0" r="63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76429" cy="2081847"/>
                      </a:xfrm>
                      <a:prstGeom prst="rect">
                        <a:avLst/>
                      </a:prstGeom>
                    </pic:spPr>
                  </pic:pic>
                </a:graphicData>
              </a:graphic>
            </wp:inline>
          </w:drawing>
        </w:r>
      </w:ins>
    </w:p>
    <w:p w14:paraId="26B27C83" w14:textId="276BF0E0" w:rsidR="00262E26" w:rsidRPr="00250CB5" w:rsidRDefault="00262E26">
      <w:pPr>
        <w:pStyle w:val="Caption"/>
        <w:rPr>
          <w:ins w:id="1903" w:author="Liam Coleman" w:date="2021-04-22T15:42:00Z"/>
        </w:rPr>
        <w:pPrChange w:id="1904" w:author="Liam Coleman" w:date="2021-05-24T09:53:00Z">
          <w:pPr/>
        </w:pPrChange>
      </w:pPr>
      <w:bookmarkStart w:id="1905" w:name="_Ref72742449"/>
      <w:ins w:id="1906" w:author="Liam Coleman" w:date="2021-05-24T09:53:00Z">
        <w:r>
          <w:t xml:space="preserve">Figure </w:t>
        </w:r>
        <w:r>
          <w:fldChar w:fldCharType="begin"/>
        </w:r>
        <w:r>
          <w:instrText xml:space="preserve"> SEQ Figure \* ARABIC </w:instrText>
        </w:r>
      </w:ins>
      <w:r>
        <w:fldChar w:fldCharType="separate"/>
      </w:r>
      <w:ins w:id="1907" w:author="Liam Coleman" w:date="2021-07-07T15:08:00Z">
        <w:r w:rsidR="00425F3D">
          <w:rPr>
            <w:noProof/>
          </w:rPr>
          <w:t>15</w:t>
        </w:r>
      </w:ins>
      <w:ins w:id="1908" w:author="Liam Coleman" w:date="2021-05-24T09:53:00Z">
        <w:r>
          <w:fldChar w:fldCharType="end"/>
        </w:r>
        <w:r>
          <w:t xml:space="preserve"> Mapping Config Form Export Button</w:t>
        </w:r>
      </w:ins>
      <w:bookmarkEnd w:id="1905"/>
    </w:p>
    <w:p w14:paraId="130AF6C6" w14:textId="2C284057" w:rsidR="005D4C97" w:rsidRDefault="006D6536" w:rsidP="0013365A">
      <w:pPr>
        <w:rPr>
          <w:ins w:id="1909" w:author="Liam Coleman" w:date="2021-05-24T09:54:00Z"/>
        </w:rPr>
      </w:pPr>
      <w:ins w:id="1910" w:author="Liam Coleman" w:date="2021-05-24T09:54:00Z">
        <w:r>
          <w:t xml:space="preserve">To use the export function, the user would, </w:t>
        </w:r>
        <w:r w:rsidR="008D3BDA">
          <w:t>provided the grid is populated:</w:t>
        </w:r>
      </w:ins>
    </w:p>
    <w:p w14:paraId="1F391A15" w14:textId="295EF94C" w:rsidR="008D3BDA" w:rsidRDefault="008C1E20">
      <w:pPr>
        <w:pStyle w:val="ListParagraph"/>
        <w:numPr>
          <w:ilvl w:val="0"/>
          <w:numId w:val="118"/>
        </w:numPr>
        <w:rPr>
          <w:ins w:id="1911" w:author="Liam Coleman" w:date="2021-05-24T09:57:00Z"/>
        </w:rPr>
        <w:pPrChange w:id="1912" w:author="Liam Coleman" w:date="2021-05-24T09:57:00Z">
          <w:pPr/>
        </w:pPrChange>
      </w:pPr>
      <w:ins w:id="1913" w:author="Liam Coleman" w:date="2021-05-24T09:55:00Z">
        <w:r>
          <w:t xml:space="preserve">Click the </w:t>
        </w:r>
        <w:r w:rsidR="00CA05ED">
          <w:t>E</w:t>
        </w:r>
        <w:r>
          <w:t xml:space="preserve">xport </w:t>
        </w:r>
        <w:r w:rsidR="00CA05ED">
          <w:t>Button</w:t>
        </w:r>
      </w:ins>
      <w:ins w:id="1914" w:author="Liam Coleman" w:date="2021-05-24T09:56:00Z">
        <w:r w:rsidR="00CA05ED">
          <w:t xml:space="preserve"> (</w:t>
        </w:r>
        <w:r w:rsidR="00CA05ED">
          <w:fldChar w:fldCharType="begin"/>
        </w:r>
        <w:r w:rsidR="00CA05ED">
          <w:instrText xml:space="preserve"> REF _Ref72742449 \h </w:instrText>
        </w:r>
      </w:ins>
      <w:r w:rsidR="00CA05ED">
        <w:fldChar w:fldCharType="separate"/>
      </w:r>
      <w:ins w:id="1915" w:author="Liam Coleman" w:date="2021-05-24T15:35:00Z">
        <w:r w:rsidR="007C311A">
          <w:t xml:space="preserve">Figure </w:t>
        </w:r>
        <w:r w:rsidR="007C311A">
          <w:rPr>
            <w:noProof/>
          </w:rPr>
          <w:t>15</w:t>
        </w:r>
        <w:r w:rsidR="007C311A">
          <w:t xml:space="preserve"> Mapping Config Form Export Button</w:t>
        </w:r>
      </w:ins>
      <w:ins w:id="1916" w:author="Liam Coleman" w:date="2021-05-24T09:56:00Z">
        <w:r w:rsidR="00CA05ED">
          <w:fldChar w:fldCharType="end"/>
        </w:r>
        <w:r w:rsidR="00CA05ED">
          <w:t>)</w:t>
        </w:r>
      </w:ins>
      <w:ins w:id="1917" w:author="Liam Coleman" w:date="2021-05-24T09:57:00Z">
        <w:r w:rsidR="007C5D40">
          <w:t>.</w:t>
        </w:r>
      </w:ins>
    </w:p>
    <w:p w14:paraId="284D3EB0" w14:textId="447743CD" w:rsidR="007C5D40" w:rsidRDefault="007C5D40" w:rsidP="001B45F5">
      <w:pPr>
        <w:pStyle w:val="ListParagraph"/>
        <w:numPr>
          <w:ilvl w:val="0"/>
          <w:numId w:val="118"/>
        </w:numPr>
        <w:rPr>
          <w:ins w:id="1918" w:author="Liam Coleman" w:date="2021-05-24T09:57:00Z"/>
        </w:rPr>
      </w:pPr>
      <w:ins w:id="1919" w:author="Liam Coleman" w:date="2021-05-24T09:57:00Z">
        <w:r>
          <w:t xml:space="preserve">A </w:t>
        </w:r>
        <w:r w:rsidR="001B45F5">
          <w:t>file dialog</w:t>
        </w:r>
        <w:r>
          <w:t xml:space="preserve"> will appear</w:t>
        </w:r>
        <w:r w:rsidR="001B45F5">
          <w:t>.</w:t>
        </w:r>
      </w:ins>
    </w:p>
    <w:p w14:paraId="2E70E797" w14:textId="163E6920" w:rsidR="001B45F5" w:rsidRDefault="001B45F5">
      <w:pPr>
        <w:rPr>
          <w:ins w:id="1920" w:author="Liam Coleman" w:date="2021-05-24T09:56:00Z"/>
        </w:rPr>
      </w:pPr>
      <w:ins w:id="1921" w:author="Liam Coleman" w:date="2021-05-24T09:57:00Z">
        <w:r>
          <w:rPr>
            <w:noProof/>
          </w:rPr>
          <w:drawing>
            <wp:inline distT="0" distB="0" distL="0" distR="0" wp14:anchorId="7353A419" wp14:editId="694E7938">
              <wp:extent cx="2903517" cy="2424208"/>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8314" cy="2436562"/>
                      </a:xfrm>
                      <a:prstGeom prst="rect">
                        <a:avLst/>
                      </a:prstGeom>
                    </pic:spPr>
                  </pic:pic>
                </a:graphicData>
              </a:graphic>
            </wp:inline>
          </w:drawing>
        </w:r>
      </w:ins>
    </w:p>
    <w:p w14:paraId="2852EBA0" w14:textId="6C16A143" w:rsidR="00CA05ED" w:rsidRDefault="001A6FCA">
      <w:pPr>
        <w:pStyle w:val="ListParagraph"/>
        <w:numPr>
          <w:ilvl w:val="0"/>
          <w:numId w:val="119"/>
        </w:numPr>
        <w:rPr>
          <w:ins w:id="1922" w:author="Liam Coleman" w:date="2021-05-24T09:58:00Z"/>
        </w:rPr>
        <w:pPrChange w:id="1923" w:author="Liam Coleman" w:date="2021-05-24T09:59:00Z">
          <w:pPr/>
        </w:pPrChange>
      </w:pPr>
      <w:ins w:id="1924" w:author="Liam Coleman" w:date="2021-05-24T09:58:00Z">
        <w:r>
          <w:t>The user enters the name they wish to call the file in the File Name textbox.</w:t>
        </w:r>
      </w:ins>
    </w:p>
    <w:p w14:paraId="3B35721D" w14:textId="6AE8AE45" w:rsidR="001A6FCA" w:rsidRDefault="0066090C">
      <w:pPr>
        <w:pStyle w:val="ListParagraph"/>
        <w:numPr>
          <w:ilvl w:val="0"/>
          <w:numId w:val="119"/>
        </w:numPr>
        <w:rPr>
          <w:ins w:id="1925" w:author="Liam Coleman" w:date="2021-04-22T15:43:00Z"/>
        </w:rPr>
        <w:pPrChange w:id="1926" w:author="Liam Coleman" w:date="2021-05-24T09:59:00Z">
          <w:pPr/>
        </w:pPrChange>
      </w:pPr>
      <w:ins w:id="1927" w:author="Liam Coleman" w:date="2021-05-24T09:58:00Z">
        <w:r>
          <w:t>User clicks the File Dialog Save button.</w:t>
        </w:r>
      </w:ins>
    </w:p>
    <w:p w14:paraId="5A525F40" w14:textId="0204C213" w:rsidR="005D4C97" w:rsidRDefault="005D4C97" w:rsidP="0013365A">
      <w:pPr>
        <w:rPr>
          <w:ins w:id="1928" w:author="Liam Coleman" w:date="2021-04-22T15:40:00Z"/>
        </w:rPr>
      </w:pPr>
    </w:p>
    <w:p w14:paraId="300E574A" w14:textId="58103D19" w:rsidR="009E0A78" w:rsidRDefault="009E0A78" w:rsidP="0013365A">
      <w:pPr>
        <w:rPr>
          <w:ins w:id="1929" w:author="Liam Coleman" w:date="2021-04-22T15:45:00Z"/>
        </w:rPr>
      </w:pPr>
    </w:p>
    <w:p w14:paraId="223A2EB8" w14:textId="23E8ED38" w:rsidR="00367B8D" w:rsidRDefault="00F57797" w:rsidP="00F57797">
      <w:pPr>
        <w:pStyle w:val="Heading3"/>
        <w:numPr>
          <w:ilvl w:val="0"/>
          <w:numId w:val="0"/>
        </w:numPr>
        <w:rPr>
          <w:ins w:id="1930" w:author="Liam Coleman" w:date="2021-05-24T10:50:00Z"/>
        </w:rPr>
      </w:pPr>
      <w:bookmarkStart w:id="1931" w:name="_Toc76630261"/>
      <w:ins w:id="1932" w:author="Liam Coleman" w:date="2021-04-22T15:48:00Z">
        <w:r>
          <w:t>4.</w:t>
        </w:r>
      </w:ins>
      <w:ins w:id="1933" w:author="Liam Coleman" w:date="2021-05-24T16:07:00Z">
        <w:r w:rsidR="0060209F">
          <w:t>12</w:t>
        </w:r>
      </w:ins>
      <w:ins w:id="1934" w:author="Liam Coleman" w:date="2021-04-22T15:48:00Z">
        <w:r>
          <w:t>.</w:t>
        </w:r>
      </w:ins>
      <w:ins w:id="1935" w:author="Liam Coleman" w:date="2021-05-24T10:47:00Z">
        <w:r w:rsidR="006D0704">
          <w:t>7</w:t>
        </w:r>
      </w:ins>
      <w:ins w:id="1936" w:author="Liam Coleman" w:date="2021-05-24T10:48:00Z">
        <w:r w:rsidR="006D0704">
          <w:t xml:space="preserve"> Mapping Config Form</w:t>
        </w:r>
      </w:ins>
      <w:ins w:id="1937" w:author="Liam Coleman" w:date="2021-04-22T15:48:00Z">
        <w:r>
          <w:t xml:space="preserve"> </w:t>
        </w:r>
      </w:ins>
      <w:ins w:id="1938" w:author="Liam Coleman" w:date="2021-05-24T10:49:00Z">
        <w:r w:rsidR="00F60DBF">
          <w:t>OK</w:t>
        </w:r>
      </w:ins>
      <w:ins w:id="1939" w:author="Liam Coleman" w:date="2021-04-22T15:48:00Z">
        <w:r>
          <w:t xml:space="preserve"> Function</w:t>
        </w:r>
      </w:ins>
      <w:bookmarkEnd w:id="1931"/>
    </w:p>
    <w:p w14:paraId="71B12073" w14:textId="24FB1B5E" w:rsidR="00F60DBF" w:rsidRDefault="00EA1841" w:rsidP="00F60DBF">
      <w:pPr>
        <w:rPr>
          <w:ins w:id="1940" w:author="Liam Coleman" w:date="2021-05-24T10:53:00Z"/>
        </w:rPr>
      </w:pPr>
      <w:ins w:id="1941" w:author="Liam Coleman" w:date="2021-05-24T10:50:00Z">
        <w:r>
          <w:t>The Ok button plays an import role. Once a new mapping is done, or any</w:t>
        </w:r>
        <w:r w:rsidR="007F7857">
          <w:t xml:space="preserve"> </w:t>
        </w:r>
        <w:r>
          <w:t xml:space="preserve">other </w:t>
        </w:r>
        <w:r w:rsidR="007F7857">
          <w:t>updating/editing</w:t>
        </w:r>
      </w:ins>
      <w:ins w:id="1942" w:author="Liam Coleman" w:date="2021-05-24T10:51:00Z">
        <w:r w:rsidR="007F7857">
          <w:t>/deleting</w:t>
        </w:r>
      </w:ins>
      <w:ins w:id="1943" w:author="Liam Coleman" w:date="2021-05-24T10:50:00Z">
        <w:r w:rsidR="007F7857">
          <w:t xml:space="preserve"> of an</w:t>
        </w:r>
      </w:ins>
      <w:ins w:id="1944" w:author="Liam Coleman" w:date="2021-05-24T10:51:00Z">
        <w:r w:rsidR="007F7857">
          <w:t xml:space="preserve"> entry in the grid displayed on screen, on</w:t>
        </w:r>
        <w:r w:rsidR="004D3FAF">
          <w:t>ce the Ok button is clicked, it updates the grid to the Utilities memory</w:t>
        </w:r>
        <w:r w:rsidR="00FF3C4D">
          <w:t xml:space="preserve"> and the </w:t>
        </w:r>
      </w:ins>
      <w:ins w:id="1945" w:author="Liam Coleman" w:date="2021-05-24T10:52:00Z">
        <w:r w:rsidR="00FF3C4D">
          <w:t>Mappings file stored locally with the utility</w:t>
        </w:r>
        <w:r w:rsidR="007C3C6B">
          <w:t xml:space="preserve">. NB: The user should always click Ok when </w:t>
        </w:r>
      </w:ins>
      <w:ins w:id="1946" w:author="Liam Coleman" w:date="2021-05-24T10:53:00Z">
        <w:r w:rsidR="007C3C6B">
          <w:t>they are happy with the contents of the grid</w:t>
        </w:r>
        <w:r w:rsidR="00020737">
          <w:t xml:space="preserve"> (</w:t>
        </w:r>
        <w:r w:rsidR="00020737">
          <w:fldChar w:fldCharType="begin"/>
        </w:r>
        <w:r w:rsidR="00020737">
          <w:instrText xml:space="preserve"> REF _Ref72746050 \h </w:instrText>
        </w:r>
      </w:ins>
      <w:r w:rsidR="00020737">
        <w:fldChar w:fldCharType="separate"/>
      </w:r>
      <w:ins w:id="1947" w:author="Liam Coleman" w:date="2021-05-24T15:35:00Z">
        <w:r w:rsidR="007C311A">
          <w:t xml:space="preserve">Figure </w:t>
        </w:r>
        <w:r w:rsidR="007C311A">
          <w:rPr>
            <w:noProof/>
          </w:rPr>
          <w:t>16</w:t>
        </w:r>
        <w:r w:rsidR="007C311A">
          <w:t xml:space="preserve"> Mapping Config Form OK Button</w:t>
        </w:r>
      </w:ins>
      <w:ins w:id="1948" w:author="Liam Coleman" w:date="2021-05-24T10:53:00Z">
        <w:r w:rsidR="00020737">
          <w:fldChar w:fldCharType="end"/>
        </w:r>
        <w:r w:rsidR="00020737">
          <w:t>).</w:t>
        </w:r>
      </w:ins>
    </w:p>
    <w:p w14:paraId="6642A270" w14:textId="77777777" w:rsidR="00020737" w:rsidRPr="00250CB5" w:rsidRDefault="00020737">
      <w:pPr>
        <w:rPr>
          <w:ins w:id="1949" w:author="Liam Coleman" w:date="2021-04-22T15:51:00Z"/>
        </w:rPr>
        <w:pPrChange w:id="1950" w:author="Liam Coleman" w:date="2021-05-24T10:50:00Z">
          <w:pPr>
            <w:pStyle w:val="Heading3"/>
            <w:numPr>
              <w:ilvl w:val="0"/>
              <w:numId w:val="0"/>
            </w:numPr>
            <w:ind w:left="0" w:firstLine="0"/>
          </w:pPr>
        </w:pPrChange>
      </w:pPr>
    </w:p>
    <w:p w14:paraId="1E0B45ED" w14:textId="77777777" w:rsidR="00020737" w:rsidRDefault="0084420D">
      <w:pPr>
        <w:keepNext/>
        <w:rPr>
          <w:ins w:id="1951" w:author="Liam Coleman" w:date="2021-05-24T10:53:00Z"/>
        </w:rPr>
        <w:pPrChange w:id="1952" w:author="Liam Coleman" w:date="2021-05-24T10:53:00Z">
          <w:pPr/>
        </w:pPrChange>
      </w:pPr>
      <w:ins w:id="1953" w:author="Liam Coleman" w:date="2021-04-22T15:53:00Z">
        <w:r>
          <w:rPr>
            <w:noProof/>
          </w:rPr>
          <w:lastRenderedPageBreak/>
          <mc:AlternateContent>
            <mc:Choice Requires="wps">
              <w:drawing>
                <wp:anchor distT="0" distB="0" distL="114300" distR="114300" simplePos="0" relativeHeight="251580416" behindDoc="0" locked="0" layoutInCell="1" allowOverlap="1" wp14:anchorId="4C33B661" wp14:editId="4AB9358C">
                  <wp:simplePos x="0" y="0"/>
                  <wp:positionH relativeFrom="column">
                    <wp:posOffset>480629</wp:posOffset>
                  </wp:positionH>
                  <wp:positionV relativeFrom="paragraph">
                    <wp:posOffset>1640592</wp:posOffset>
                  </wp:positionV>
                  <wp:extent cx="2512728" cy="227279"/>
                  <wp:effectExtent l="19050" t="19050" r="20955" b="40005"/>
                  <wp:wrapNone/>
                  <wp:docPr id="203" name="Arrow: Right 203"/>
                  <wp:cNvGraphicFramePr/>
                  <a:graphic xmlns:a="http://schemas.openxmlformats.org/drawingml/2006/main">
                    <a:graphicData uri="http://schemas.microsoft.com/office/word/2010/wordprocessingShape">
                      <wps:wsp>
                        <wps:cNvSpPr/>
                        <wps:spPr>
                          <a:xfrm rot="10800000">
                            <a:off x="0" y="0"/>
                            <a:ext cx="2512728" cy="22727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340A0A" id="Arrow: Right 203" o:spid="_x0000_s1026" type="#_x0000_t13" style="position:absolute;margin-left:37.85pt;margin-top:129.2pt;width:197.85pt;height:17.9pt;rotation:180;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" adj="20623" fillcolor="red" strokecolor="#029cee [2564]" strokeweight="1.25pt"/>
              </w:pict>
            </mc:Fallback>
          </mc:AlternateContent>
        </w:r>
      </w:ins>
      <w:ins w:id="1954" w:author="Liam Coleman" w:date="2021-04-22T15:52:00Z">
        <w:r>
          <w:rPr>
            <w:noProof/>
          </w:rPr>
          <w:drawing>
            <wp:inline distT="0" distB="0" distL="0" distR="0" wp14:anchorId="29DF4D14" wp14:editId="1C15E24A">
              <wp:extent cx="2237759" cy="1879497"/>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2">
                        <a:extLst>
                          <a:ext uri="{28A0092B-C50C-407E-A947-70E740481C1C}">
                            <a14:useLocalDpi xmlns:a14="http://schemas.microsoft.com/office/drawing/2010/main" val="0"/>
                          </a:ext>
                        </a:extLst>
                      </a:blip>
                      <a:stretch>
                        <a:fillRect/>
                      </a:stretch>
                    </pic:blipFill>
                    <pic:spPr>
                      <a:xfrm>
                        <a:off x="0" y="0"/>
                        <a:ext cx="2237759" cy="1879497"/>
                      </a:xfrm>
                      <a:prstGeom prst="rect">
                        <a:avLst/>
                      </a:prstGeom>
                    </pic:spPr>
                  </pic:pic>
                </a:graphicData>
              </a:graphic>
            </wp:inline>
          </w:drawing>
        </w:r>
      </w:ins>
    </w:p>
    <w:p w14:paraId="514DFA7C" w14:textId="31D5C4C8" w:rsidR="00722D01" w:rsidRDefault="00020737">
      <w:pPr>
        <w:pStyle w:val="Caption"/>
        <w:rPr>
          <w:ins w:id="1955" w:author="Liam Coleman" w:date="2021-05-27T09:30:00Z"/>
        </w:rPr>
      </w:pPr>
      <w:bookmarkStart w:id="1956" w:name="_Ref72746050"/>
      <w:ins w:id="1957" w:author="Liam Coleman" w:date="2021-05-24T10:53:00Z">
        <w:r>
          <w:t xml:space="preserve">Figure </w:t>
        </w:r>
        <w:r>
          <w:fldChar w:fldCharType="begin"/>
        </w:r>
        <w:r>
          <w:instrText xml:space="preserve"> SEQ Figure \* ARABIC </w:instrText>
        </w:r>
      </w:ins>
      <w:r>
        <w:fldChar w:fldCharType="separate"/>
      </w:r>
      <w:ins w:id="1958" w:author="Liam Coleman" w:date="2021-07-07T15:08:00Z">
        <w:r w:rsidR="00425F3D">
          <w:rPr>
            <w:noProof/>
          </w:rPr>
          <w:t>16</w:t>
        </w:r>
      </w:ins>
      <w:ins w:id="1959" w:author="Liam Coleman" w:date="2021-05-24T10:53:00Z">
        <w:r>
          <w:fldChar w:fldCharType="end"/>
        </w:r>
        <w:r>
          <w:t xml:space="preserve"> Mapping Config Form OK Button</w:t>
        </w:r>
      </w:ins>
      <w:bookmarkEnd w:id="1956"/>
    </w:p>
    <w:p w14:paraId="1A0C7564" w14:textId="263752A2" w:rsidR="00A40269" w:rsidRPr="00C32477" w:rsidRDefault="00A40269" w:rsidP="00A40269">
      <w:pPr>
        <w:rPr>
          <w:ins w:id="1960" w:author="Liam Coleman" w:date="2021-05-27T09:31:00Z"/>
          <w:sz w:val="24"/>
          <w:szCs w:val="24"/>
          <w:rPrChange w:id="1961" w:author="Liam Coleman" w:date="2021-05-27T09:42:00Z">
            <w:rPr>
              <w:ins w:id="1962" w:author="Liam Coleman" w:date="2021-05-27T09:31:00Z"/>
            </w:rPr>
          </w:rPrChange>
        </w:rPr>
      </w:pPr>
      <w:ins w:id="1963" w:author="Liam Coleman" w:date="2021-05-27T09:30:00Z">
        <w:r w:rsidRPr="00C32477">
          <w:rPr>
            <w:sz w:val="24"/>
            <w:szCs w:val="24"/>
            <w:rPrChange w:id="1964" w:author="Liam Coleman" w:date="2021-05-27T09:42:00Z">
              <w:rPr/>
            </w:rPrChange>
          </w:rPr>
          <w:t xml:space="preserve">Note: If there are any </w:t>
        </w:r>
        <w:r w:rsidR="004130DD" w:rsidRPr="00C32477">
          <w:rPr>
            <w:sz w:val="24"/>
            <w:szCs w:val="24"/>
            <w:rPrChange w:id="1965" w:author="Liam Coleman" w:date="2021-05-27T09:42:00Z">
              <w:rPr/>
            </w:rPrChange>
          </w:rPr>
          <w:t>duplicates mappings</w:t>
        </w:r>
        <w:r w:rsidRPr="00C32477">
          <w:rPr>
            <w:sz w:val="24"/>
            <w:szCs w:val="24"/>
            <w:rPrChange w:id="1966" w:author="Liam Coleman" w:date="2021-05-27T09:42:00Z">
              <w:rPr/>
            </w:rPrChange>
          </w:rPr>
          <w:t xml:space="preserve"> in the </w:t>
        </w:r>
        <w:r w:rsidR="004130DD" w:rsidRPr="00C32477">
          <w:rPr>
            <w:sz w:val="24"/>
            <w:szCs w:val="24"/>
            <w:rPrChange w:id="1967" w:author="Liam Coleman" w:date="2021-05-27T09:42:00Z">
              <w:rPr/>
            </w:rPrChange>
          </w:rPr>
          <w:t>grid/system memory</w:t>
        </w:r>
      </w:ins>
      <w:ins w:id="1968" w:author="Liam Coleman" w:date="2021-05-27T09:31:00Z">
        <w:r w:rsidR="004130DD" w:rsidRPr="00C32477">
          <w:rPr>
            <w:sz w:val="24"/>
            <w:szCs w:val="24"/>
            <w:rPrChange w:id="1969" w:author="Liam Coleman" w:date="2021-05-27T09:42:00Z">
              <w:rPr/>
            </w:rPrChange>
          </w:rPr>
          <w:t xml:space="preserve">, they will be handled </w:t>
        </w:r>
        <w:r w:rsidR="004A6CDC" w:rsidRPr="00C32477">
          <w:rPr>
            <w:sz w:val="24"/>
            <w:szCs w:val="24"/>
            <w:rPrChange w:id="1970" w:author="Liam Coleman" w:date="2021-05-27T09:42:00Z">
              <w:rPr/>
            </w:rPrChange>
          </w:rPr>
          <w:t>when the user clicks ok. An error message will display if a duplicate</w:t>
        </w:r>
        <w:r w:rsidR="00E27F92" w:rsidRPr="00C32477">
          <w:rPr>
            <w:sz w:val="24"/>
            <w:szCs w:val="24"/>
            <w:rPrChange w:id="1971" w:author="Liam Coleman" w:date="2021-05-27T09:42:00Z">
              <w:rPr/>
            </w:rPrChange>
          </w:rPr>
          <w:t xml:space="preserve"> is detected.</w:t>
        </w:r>
      </w:ins>
    </w:p>
    <w:p w14:paraId="3369CD52" w14:textId="73556276" w:rsidR="00E27F92" w:rsidRDefault="00263132" w:rsidP="00A40269">
      <w:pPr>
        <w:rPr>
          <w:ins w:id="1972" w:author="Liam Coleman" w:date="2021-05-27T09:35:00Z"/>
        </w:rPr>
      </w:pPr>
      <w:ins w:id="1973" w:author="Liam Coleman" w:date="2021-05-27T09:35:00Z">
        <w:r>
          <w:rPr>
            <w:noProof/>
          </w:rPr>
          <mc:AlternateContent>
            <mc:Choice Requires="wps">
              <w:drawing>
                <wp:anchor distT="0" distB="0" distL="114300" distR="114300" simplePos="0" relativeHeight="251756544" behindDoc="0" locked="0" layoutInCell="1" allowOverlap="1" wp14:anchorId="441AFB49" wp14:editId="2E55358B">
                  <wp:simplePos x="0" y="0"/>
                  <wp:positionH relativeFrom="column">
                    <wp:posOffset>1144033</wp:posOffset>
                  </wp:positionH>
                  <wp:positionV relativeFrom="paragraph">
                    <wp:posOffset>1468641</wp:posOffset>
                  </wp:positionV>
                  <wp:extent cx="506371" cy="232568"/>
                  <wp:effectExtent l="19050" t="57150" r="27305" b="34290"/>
                  <wp:wrapNone/>
                  <wp:docPr id="464" name="Arrow: Right 464"/>
                  <wp:cNvGraphicFramePr/>
                  <a:graphic xmlns:a="http://schemas.openxmlformats.org/drawingml/2006/main">
                    <a:graphicData uri="http://schemas.microsoft.com/office/word/2010/wordprocessingShape">
                      <wps:wsp>
                        <wps:cNvSpPr/>
                        <wps:spPr>
                          <a:xfrm rot="11798251">
                            <a:off x="0" y="0"/>
                            <a:ext cx="506371" cy="23256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CE306" id="Arrow: Right 464" o:spid="_x0000_s1026" type="#_x0000_t13" style="position:absolute;margin-left:90.1pt;margin-top:115.65pt;width:39.85pt;height:18.3pt;rotation:-10706124fd;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" adj="16640" fillcolor="red" strokecolor="red" strokeweight="1.25pt"/>
              </w:pict>
            </mc:Fallback>
          </mc:AlternateContent>
        </w:r>
      </w:ins>
      <w:ins w:id="1974" w:author="Liam Coleman" w:date="2021-05-27T09:37:00Z">
        <w:r>
          <w:rPr>
            <w:noProof/>
          </w:rPr>
          <mc:AlternateContent>
            <mc:Choice Requires="wps">
              <w:drawing>
                <wp:anchor distT="0" distB="0" distL="114300" distR="114300" simplePos="0" relativeHeight="251758592" behindDoc="0" locked="0" layoutInCell="1" allowOverlap="1" wp14:anchorId="2A364B3C" wp14:editId="0D8D3C18">
                  <wp:simplePos x="0" y="0"/>
                  <wp:positionH relativeFrom="column">
                    <wp:posOffset>1129053</wp:posOffset>
                  </wp:positionH>
                  <wp:positionV relativeFrom="paragraph">
                    <wp:posOffset>1217602</wp:posOffset>
                  </wp:positionV>
                  <wp:extent cx="3499950" cy="211540"/>
                  <wp:effectExtent l="0" t="457200" r="0" b="455295"/>
                  <wp:wrapNone/>
                  <wp:docPr id="478" name="Arrow: Left-Right 478"/>
                  <wp:cNvGraphicFramePr/>
                  <a:graphic xmlns:a="http://schemas.openxmlformats.org/drawingml/2006/main">
                    <a:graphicData uri="http://schemas.microsoft.com/office/word/2010/wordprocessingShape">
                      <wps:wsp>
                        <wps:cNvSpPr/>
                        <wps:spPr>
                          <a:xfrm rot="20647514">
                            <a:off x="0" y="0"/>
                            <a:ext cx="3499950" cy="21154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9967EC"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78" o:spid="_x0000_s1026" type="#_x0000_t69" style="position:absolute;margin-left:88.9pt;margin-top:95.85pt;width:275.6pt;height:16.65pt;rotation:-1040369fd;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" adj="653" fillcolor="red" strokecolor="red" strokeweight="1.25pt"/>
              </w:pict>
            </mc:Fallback>
          </mc:AlternateContent>
        </w:r>
      </w:ins>
      <w:ins w:id="1975" w:author="Liam Coleman" w:date="2021-05-27T09:35:00Z">
        <w:r w:rsidR="00263D65">
          <w:rPr>
            <w:noProof/>
          </w:rPr>
          <w:drawing>
            <wp:inline distT="0" distB="0" distL="0" distR="0" wp14:anchorId="22695CED" wp14:editId="73F0112C">
              <wp:extent cx="5731510" cy="234315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43150"/>
                      </a:xfrm>
                      <a:prstGeom prst="rect">
                        <a:avLst/>
                      </a:prstGeom>
                    </pic:spPr>
                  </pic:pic>
                </a:graphicData>
              </a:graphic>
            </wp:inline>
          </w:drawing>
        </w:r>
      </w:ins>
    </w:p>
    <w:p w14:paraId="49E6F58D" w14:textId="194D3F29" w:rsidR="00263D65" w:rsidRDefault="00263D65" w:rsidP="00A40269">
      <w:pPr>
        <w:rPr>
          <w:ins w:id="1976" w:author="Liam Coleman" w:date="2021-05-27T09:37:00Z"/>
        </w:rPr>
      </w:pPr>
    </w:p>
    <w:p w14:paraId="7A1C4052" w14:textId="55907FB2" w:rsidR="004F1929" w:rsidRPr="00C32477" w:rsidRDefault="009A6A02" w:rsidP="009A6A02">
      <w:pPr>
        <w:spacing w:before="0" w:after="0"/>
        <w:rPr>
          <w:ins w:id="1977" w:author="Liam Coleman" w:date="2021-05-27T09:39:00Z"/>
          <w:rFonts w:eastAsia="Times New Roman" w:cs="Times New Roman"/>
          <w:sz w:val="24"/>
          <w:szCs w:val="24"/>
          <w:lang w:val="en-GB" w:eastAsia="en-GB"/>
        </w:rPr>
      </w:pPr>
      <w:ins w:id="1978" w:author="Liam Coleman" w:date="2021-05-27T09:38:00Z">
        <w:r w:rsidRPr="00C32477">
          <w:rPr>
            <w:sz w:val="24"/>
            <w:szCs w:val="24"/>
            <w:rPrChange w:id="1979" w:author="Liam Coleman" w:date="2021-05-27T09:42:00Z">
              <w:rPr/>
            </w:rPrChange>
          </w:rPr>
          <w:t xml:space="preserve">In the diagram above we can see that </w:t>
        </w:r>
        <w:r w:rsidRPr="00C32477">
          <w:rPr>
            <w:rFonts w:eastAsia="Times New Roman" w:cs="Times New Roman"/>
            <w:sz w:val="24"/>
            <w:szCs w:val="24"/>
            <w:lang w:val="en-GB" w:eastAsia="en-GB"/>
          </w:rPr>
          <w:t xml:space="preserve">POP-UP DRAWER (E has </w:t>
        </w:r>
        <w:r w:rsidR="00DB7D4A" w:rsidRPr="00C32477">
          <w:rPr>
            <w:rFonts w:eastAsia="Times New Roman" w:cs="Times New Roman"/>
            <w:sz w:val="24"/>
            <w:szCs w:val="24"/>
            <w:lang w:val="en-GB" w:eastAsia="en-GB"/>
          </w:rPr>
          <w:t xml:space="preserve">been entered twice, the </w:t>
        </w:r>
      </w:ins>
      <w:ins w:id="1980" w:author="Liam Coleman" w:date="2021-05-27T09:42:00Z">
        <w:r w:rsidR="00C32477" w:rsidRPr="00C32477">
          <w:rPr>
            <w:rFonts w:eastAsia="Times New Roman" w:cs="Times New Roman"/>
            <w:sz w:val="24"/>
            <w:szCs w:val="24"/>
            <w:lang w:val="en-GB" w:eastAsia="en-GB"/>
          </w:rPr>
          <w:t>message box</w:t>
        </w:r>
      </w:ins>
      <w:ins w:id="1981" w:author="Liam Coleman" w:date="2021-05-27T09:38:00Z">
        <w:r w:rsidR="00DB7D4A" w:rsidRPr="00C32477">
          <w:rPr>
            <w:rFonts w:eastAsia="Times New Roman" w:cs="Times New Roman"/>
            <w:sz w:val="24"/>
            <w:szCs w:val="24"/>
            <w:lang w:val="en-GB" w:eastAsia="en-GB"/>
          </w:rPr>
          <w:t xml:space="preserve"> alerts the user to this e</w:t>
        </w:r>
      </w:ins>
      <w:ins w:id="1982" w:author="Liam Coleman" w:date="2021-05-27T09:39:00Z">
        <w:r w:rsidR="00DB7D4A" w:rsidRPr="00C32477">
          <w:rPr>
            <w:rFonts w:eastAsia="Times New Roman" w:cs="Times New Roman"/>
            <w:sz w:val="24"/>
            <w:szCs w:val="24"/>
            <w:lang w:val="en-GB" w:eastAsia="en-GB"/>
          </w:rPr>
          <w:t xml:space="preserve">rror </w:t>
        </w:r>
        <w:proofErr w:type="gramStart"/>
        <w:r w:rsidR="00DB7D4A" w:rsidRPr="00C32477">
          <w:rPr>
            <w:rFonts w:eastAsia="Times New Roman" w:cs="Times New Roman"/>
            <w:sz w:val="24"/>
            <w:szCs w:val="24"/>
            <w:lang w:val="en-GB" w:eastAsia="en-GB"/>
          </w:rPr>
          <w:t>and also</w:t>
        </w:r>
        <w:proofErr w:type="gramEnd"/>
        <w:r w:rsidR="00DB7D4A" w:rsidRPr="00C32477">
          <w:rPr>
            <w:rFonts w:eastAsia="Times New Roman" w:cs="Times New Roman"/>
            <w:sz w:val="24"/>
            <w:szCs w:val="24"/>
            <w:lang w:val="en-GB" w:eastAsia="en-GB"/>
          </w:rPr>
          <w:t xml:space="preserve"> prints the duplicate item.</w:t>
        </w:r>
      </w:ins>
    </w:p>
    <w:p w14:paraId="565F8951" w14:textId="35BB7E60" w:rsidR="004F1929" w:rsidRPr="00C32477" w:rsidRDefault="004F1929" w:rsidP="009A6A02">
      <w:pPr>
        <w:spacing w:before="0" w:after="0"/>
        <w:rPr>
          <w:ins w:id="1983" w:author="Liam Coleman" w:date="2021-05-27T09:39:00Z"/>
          <w:rFonts w:eastAsia="Times New Roman" w:cs="Times New Roman"/>
          <w:sz w:val="24"/>
          <w:szCs w:val="24"/>
          <w:lang w:val="en-GB" w:eastAsia="en-GB"/>
        </w:rPr>
      </w:pPr>
      <w:ins w:id="1984" w:author="Liam Coleman" w:date="2021-05-27T09:39:00Z">
        <w:r w:rsidRPr="00C32477">
          <w:rPr>
            <w:rFonts w:eastAsia="Times New Roman" w:cs="Times New Roman"/>
            <w:sz w:val="24"/>
            <w:szCs w:val="24"/>
            <w:lang w:val="en-GB" w:eastAsia="en-GB"/>
          </w:rPr>
          <w:t xml:space="preserve">To handle this error </w:t>
        </w:r>
      </w:ins>
      <w:ins w:id="1985" w:author="Liam Coleman" w:date="2021-05-27T09:40:00Z">
        <w:r w:rsidR="00B6630B" w:rsidRPr="00C32477">
          <w:rPr>
            <w:rFonts w:eastAsia="Times New Roman" w:cs="Times New Roman"/>
            <w:sz w:val="24"/>
            <w:szCs w:val="24"/>
            <w:lang w:val="en-GB" w:eastAsia="en-GB"/>
          </w:rPr>
          <w:t>the</w:t>
        </w:r>
      </w:ins>
      <w:ins w:id="1986" w:author="Liam Coleman" w:date="2021-05-27T09:39:00Z">
        <w:r w:rsidR="00DB7D4A" w:rsidRPr="00C32477">
          <w:rPr>
            <w:rFonts w:eastAsia="Times New Roman" w:cs="Times New Roman"/>
            <w:sz w:val="24"/>
            <w:szCs w:val="24"/>
            <w:lang w:val="en-GB" w:eastAsia="en-GB"/>
          </w:rPr>
          <w:t xml:space="preserve"> user needs to</w:t>
        </w:r>
      </w:ins>
    </w:p>
    <w:p w14:paraId="285C3C34" w14:textId="74EBF719" w:rsidR="009A6A02" w:rsidRPr="00C32477" w:rsidRDefault="00B6630B">
      <w:pPr>
        <w:pStyle w:val="ListParagraph"/>
        <w:numPr>
          <w:ilvl w:val="0"/>
          <w:numId w:val="136"/>
        </w:numPr>
        <w:spacing w:before="0" w:after="0"/>
        <w:rPr>
          <w:ins w:id="1987" w:author="Liam Coleman" w:date="2021-05-27T09:39:00Z"/>
          <w:rFonts w:eastAsia="Times New Roman" w:cs="Times New Roman"/>
          <w:sz w:val="24"/>
          <w:szCs w:val="24"/>
          <w:lang w:val="en-GB" w:eastAsia="en-GB"/>
        </w:rPr>
        <w:pPrChange w:id="1988" w:author="Liam Coleman" w:date="2021-05-27T09:42:00Z">
          <w:pPr>
            <w:spacing w:before="0" w:after="0"/>
          </w:pPr>
        </w:pPrChange>
      </w:pPr>
      <w:ins w:id="1989" w:author="Liam Coleman" w:date="2021-05-27T09:40:00Z">
        <w:r w:rsidRPr="00C32477">
          <w:rPr>
            <w:rFonts w:eastAsia="Times New Roman" w:cs="Times New Roman"/>
            <w:sz w:val="24"/>
            <w:szCs w:val="24"/>
            <w:lang w:val="en-GB" w:eastAsia="en-GB"/>
          </w:rPr>
          <w:t>T</w:t>
        </w:r>
      </w:ins>
      <w:ins w:id="1990" w:author="Liam Coleman" w:date="2021-05-27T09:39:00Z">
        <w:r w:rsidR="00DB7D4A" w:rsidRPr="00C32477">
          <w:rPr>
            <w:rFonts w:eastAsia="Times New Roman" w:cs="Times New Roman"/>
            <w:sz w:val="24"/>
            <w:szCs w:val="24"/>
            <w:lang w:val="en-GB" w:eastAsia="en-GB"/>
          </w:rPr>
          <w:t>ake note of the duplicate</w:t>
        </w:r>
        <w:r w:rsidR="004F1929" w:rsidRPr="00C32477">
          <w:rPr>
            <w:rFonts w:eastAsia="Times New Roman" w:cs="Times New Roman"/>
            <w:sz w:val="24"/>
            <w:szCs w:val="24"/>
            <w:lang w:val="en-GB" w:eastAsia="en-GB"/>
          </w:rPr>
          <w:t>.</w:t>
        </w:r>
      </w:ins>
    </w:p>
    <w:p w14:paraId="3FAF0F1B" w14:textId="1B736C33" w:rsidR="004F1929" w:rsidRPr="00C32477" w:rsidRDefault="004F1929">
      <w:pPr>
        <w:pStyle w:val="ListParagraph"/>
        <w:numPr>
          <w:ilvl w:val="0"/>
          <w:numId w:val="136"/>
        </w:numPr>
        <w:spacing w:before="0" w:after="0"/>
        <w:rPr>
          <w:ins w:id="1991" w:author="Liam Coleman" w:date="2021-05-27T09:40:00Z"/>
          <w:rFonts w:eastAsia="Times New Roman" w:cs="Times New Roman"/>
          <w:sz w:val="24"/>
          <w:szCs w:val="24"/>
          <w:lang w:val="en-GB" w:eastAsia="en-GB"/>
        </w:rPr>
        <w:pPrChange w:id="1992" w:author="Liam Coleman" w:date="2021-05-27T09:42:00Z">
          <w:pPr>
            <w:spacing w:before="0" w:after="0"/>
          </w:pPr>
        </w:pPrChange>
      </w:pPr>
      <w:ins w:id="1993" w:author="Liam Coleman" w:date="2021-05-27T09:39:00Z">
        <w:r w:rsidRPr="00C32477">
          <w:rPr>
            <w:rFonts w:eastAsia="Times New Roman" w:cs="Times New Roman"/>
            <w:sz w:val="24"/>
            <w:szCs w:val="24"/>
            <w:lang w:val="en-GB" w:eastAsia="en-GB"/>
          </w:rPr>
          <w:t xml:space="preserve">Click the ok </w:t>
        </w:r>
      </w:ins>
      <w:ins w:id="1994" w:author="Liam Coleman" w:date="2021-05-27T09:40:00Z">
        <w:r w:rsidRPr="00C32477">
          <w:rPr>
            <w:rFonts w:eastAsia="Times New Roman" w:cs="Times New Roman"/>
            <w:sz w:val="24"/>
            <w:szCs w:val="24"/>
            <w:lang w:val="en-GB" w:eastAsia="en-GB"/>
          </w:rPr>
          <w:t>button on the warning message</w:t>
        </w:r>
        <w:r w:rsidR="00B6630B" w:rsidRPr="00C32477">
          <w:rPr>
            <w:rFonts w:eastAsia="Times New Roman" w:cs="Times New Roman"/>
            <w:sz w:val="24"/>
            <w:szCs w:val="24"/>
            <w:lang w:val="en-GB" w:eastAsia="en-GB"/>
          </w:rPr>
          <w:t>.</w:t>
        </w:r>
      </w:ins>
    </w:p>
    <w:p w14:paraId="1A77101A" w14:textId="048311D2" w:rsidR="00814F82" w:rsidRPr="00C32477" w:rsidRDefault="00814F82">
      <w:pPr>
        <w:pStyle w:val="ListParagraph"/>
        <w:numPr>
          <w:ilvl w:val="0"/>
          <w:numId w:val="136"/>
        </w:numPr>
        <w:spacing w:before="0" w:after="0"/>
        <w:rPr>
          <w:ins w:id="1995" w:author="Liam Coleman" w:date="2021-05-27T09:41:00Z"/>
          <w:rFonts w:eastAsia="Times New Roman" w:cs="Times New Roman"/>
          <w:sz w:val="24"/>
          <w:szCs w:val="24"/>
          <w:lang w:val="en-GB" w:eastAsia="en-GB"/>
        </w:rPr>
        <w:pPrChange w:id="1996" w:author="Liam Coleman" w:date="2021-05-27T09:42:00Z">
          <w:pPr>
            <w:spacing w:before="0" w:after="0"/>
          </w:pPr>
        </w:pPrChange>
      </w:pPr>
      <w:ins w:id="1997" w:author="Liam Coleman" w:date="2021-05-27T09:41:00Z">
        <w:r w:rsidRPr="00C32477">
          <w:rPr>
            <w:rFonts w:eastAsia="Times New Roman" w:cs="Times New Roman"/>
            <w:sz w:val="24"/>
            <w:szCs w:val="24"/>
            <w:lang w:val="en-GB" w:eastAsia="en-GB"/>
          </w:rPr>
          <w:t>The Mapping Config form re-loads</w:t>
        </w:r>
      </w:ins>
    </w:p>
    <w:p w14:paraId="334F4536" w14:textId="3C20C00E" w:rsidR="00814F82" w:rsidRPr="00C32477" w:rsidRDefault="00814F82">
      <w:pPr>
        <w:pStyle w:val="ListParagraph"/>
        <w:numPr>
          <w:ilvl w:val="0"/>
          <w:numId w:val="136"/>
        </w:numPr>
        <w:spacing w:before="0" w:after="0"/>
        <w:rPr>
          <w:ins w:id="1998" w:author="Liam Coleman" w:date="2021-05-27T09:41:00Z"/>
          <w:rFonts w:eastAsia="Times New Roman" w:cs="Times New Roman"/>
          <w:sz w:val="24"/>
          <w:szCs w:val="24"/>
          <w:lang w:val="en-GB" w:eastAsia="en-GB"/>
        </w:rPr>
        <w:pPrChange w:id="1999" w:author="Liam Coleman" w:date="2021-05-27T09:42:00Z">
          <w:pPr>
            <w:spacing w:before="0" w:after="0"/>
          </w:pPr>
        </w:pPrChange>
      </w:pPr>
      <w:ins w:id="2000" w:author="Liam Coleman" w:date="2021-05-27T09:41:00Z">
        <w:r w:rsidRPr="00C32477">
          <w:rPr>
            <w:rFonts w:eastAsia="Times New Roman" w:cs="Times New Roman"/>
            <w:sz w:val="24"/>
            <w:szCs w:val="24"/>
            <w:lang w:val="en-GB" w:eastAsia="en-GB"/>
          </w:rPr>
          <w:t xml:space="preserve">The user locates duplicate </w:t>
        </w:r>
      </w:ins>
      <w:ins w:id="2001" w:author="Liam Coleman" w:date="2021-05-27T09:42:00Z">
        <w:r w:rsidR="00C32477" w:rsidRPr="00C32477">
          <w:rPr>
            <w:rFonts w:eastAsia="Times New Roman" w:cs="Times New Roman"/>
            <w:sz w:val="24"/>
            <w:szCs w:val="24"/>
            <w:lang w:val="en-GB" w:eastAsia="en-GB"/>
          </w:rPr>
          <w:t>entry.</w:t>
        </w:r>
      </w:ins>
    </w:p>
    <w:p w14:paraId="2487120C" w14:textId="719125AA" w:rsidR="00814F82" w:rsidRPr="00C32477" w:rsidRDefault="00814F82">
      <w:pPr>
        <w:pStyle w:val="ListParagraph"/>
        <w:numPr>
          <w:ilvl w:val="0"/>
          <w:numId w:val="136"/>
        </w:numPr>
        <w:spacing w:before="0" w:after="0"/>
        <w:rPr>
          <w:ins w:id="2002" w:author="Liam Coleman" w:date="2021-05-27T09:40:00Z"/>
          <w:rFonts w:eastAsia="Times New Roman" w:cs="Times New Roman"/>
          <w:sz w:val="24"/>
          <w:szCs w:val="24"/>
          <w:lang w:val="en-GB" w:eastAsia="en-GB"/>
          <w:rPrChange w:id="2003" w:author="Liam Coleman" w:date="2021-05-27T09:42:00Z">
            <w:rPr>
              <w:ins w:id="2004" w:author="Liam Coleman" w:date="2021-05-27T09:40:00Z"/>
              <w:lang w:val="en-GB" w:eastAsia="en-GB"/>
            </w:rPr>
          </w:rPrChange>
        </w:rPr>
        <w:pPrChange w:id="2005" w:author="Liam Coleman" w:date="2021-05-27T09:42:00Z">
          <w:pPr>
            <w:spacing w:before="0" w:after="0"/>
          </w:pPr>
        </w:pPrChange>
      </w:pPr>
      <w:ins w:id="2006" w:author="Liam Coleman" w:date="2021-05-27T09:41:00Z">
        <w:r w:rsidRPr="00C32477">
          <w:rPr>
            <w:rFonts w:eastAsia="Times New Roman" w:cs="Times New Roman"/>
            <w:sz w:val="24"/>
            <w:szCs w:val="24"/>
            <w:lang w:val="en-GB" w:eastAsia="en-GB"/>
          </w:rPr>
          <w:t xml:space="preserve">User </w:t>
        </w:r>
      </w:ins>
      <w:ins w:id="2007" w:author="Liam Coleman" w:date="2021-05-27T09:42:00Z">
        <w:r w:rsidR="00C32477" w:rsidRPr="00C32477">
          <w:rPr>
            <w:rFonts w:eastAsia="Times New Roman" w:cs="Times New Roman"/>
            <w:sz w:val="24"/>
            <w:szCs w:val="24"/>
            <w:lang w:val="en-GB" w:eastAsia="en-GB"/>
          </w:rPr>
          <w:t>clicks</w:t>
        </w:r>
      </w:ins>
      <w:ins w:id="2008" w:author="Liam Coleman" w:date="2021-05-27T09:41:00Z">
        <w:r w:rsidRPr="00C32477">
          <w:rPr>
            <w:rFonts w:eastAsia="Times New Roman" w:cs="Times New Roman"/>
            <w:sz w:val="24"/>
            <w:szCs w:val="24"/>
            <w:lang w:val="en-GB" w:eastAsia="en-GB"/>
          </w:rPr>
          <w:t xml:space="preserve"> t</w:t>
        </w:r>
      </w:ins>
      <w:ins w:id="2009" w:author="Liam Coleman" w:date="2021-05-27T09:42:00Z">
        <w:r w:rsidRPr="00C32477">
          <w:rPr>
            <w:rFonts w:eastAsia="Times New Roman" w:cs="Times New Roman"/>
            <w:sz w:val="24"/>
            <w:szCs w:val="24"/>
            <w:lang w:val="en-GB" w:eastAsia="en-GB"/>
          </w:rPr>
          <w:t>he Delete button</w:t>
        </w:r>
        <w:r w:rsidR="00C32477" w:rsidRPr="00C32477">
          <w:rPr>
            <w:rFonts w:eastAsia="Times New Roman" w:cs="Times New Roman"/>
            <w:sz w:val="24"/>
            <w:szCs w:val="24"/>
            <w:lang w:val="en-GB" w:eastAsia="en-GB"/>
            <w:rPrChange w:id="2010" w:author="Liam Coleman" w:date="2021-05-27T09:42:00Z">
              <w:rPr>
                <w:lang w:val="en-GB" w:eastAsia="en-GB"/>
              </w:rPr>
            </w:rPrChange>
          </w:rPr>
          <w:t>.</w:t>
        </w:r>
      </w:ins>
    </w:p>
    <w:p w14:paraId="630976C3" w14:textId="77777777" w:rsidR="00B6630B" w:rsidRPr="009A6A02" w:rsidRDefault="00B6630B" w:rsidP="009A6A02">
      <w:pPr>
        <w:spacing w:before="0" w:after="0"/>
        <w:rPr>
          <w:ins w:id="2011" w:author="Liam Coleman" w:date="2021-05-27T09:38:00Z"/>
          <w:rFonts w:eastAsia="Times New Roman" w:cs="Times New Roman"/>
          <w:sz w:val="24"/>
          <w:szCs w:val="24"/>
          <w:lang w:val="en-GB" w:eastAsia="en-GB"/>
        </w:rPr>
      </w:pPr>
    </w:p>
    <w:p w14:paraId="437CBA65" w14:textId="15CA0AC7" w:rsidR="009A6A02" w:rsidRPr="00250CB5" w:rsidRDefault="009A6A02">
      <w:pPr>
        <w:rPr>
          <w:ins w:id="2012" w:author="Liam Coleman" w:date="2021-05-24T10:53:00Z"/>
        </w:rPr>
        <w:pPrChange w:id="2013" w:author="Liam Coleman" w:date="2021-05-27T09:30:00Z">
          <w:pPr>
            <w:pStyle w:val="Caption"/>
          </w:pPr>
        </w:pPrChange>
      </w:pPr>
    </w:p>
    <w:p w14:paraId="1015AAEA" w14:textId="18FE7D30" w:rsidR="00B47F9A" w:rsidRDefault="00B47F9A">
      <w:pPr>
        <w:pStyle w:val="Heading3"/>
        <w:numPr>
          <w:ilvl w:val="0"/>
          <w:numId w:val="0"/>
        </w:numPr>
        <w:rPr>
          <w:ins w:id="2014" w:author="Liam Coleman" w:date="2021-04-22T14:53:00Z"/>
        </w:rPr>
        <w:pPrChange w:id="2015" w:author="Liam Coleman" w:date="2021-05-24T10:56:00Z">
          <w:pPr/>
        </w:pPrChange>
      </w:pPr>
      <w:bookmarkStart w:id="2016" w:name="_Toc76630262"/>
      <w:ins w:id="2017" w:author="Liam Coleman" w:date="2021-04-22T16:03:00Z">
        <w:r>
          <w:lastRenderedPageBreak/>
          <w:t>4.</w:t>
        </w:r>
      </w:ins>
      <w:ins w:id="2018" w:author="Liam Coleman" w:date="2021-05-24T16:07:00Z">
        <w:r w:rsidR="0060209F">
          <w:t>12</w:t>
        </w:r>
      </w:ins>
      <w:ins w:id="2019" w:author="Liam Coleman" w:date="2021-04-22T16:03:00Z">
        <w:r>
          <w:t>.</w:t>
        </w:r>
      </w:ins>
      <w:ins w:id="2020" w:author="Liam Coleman" w:date="2021-05-24T10:56:00Z">
        <w:r w:rsidR="00764A34">
          <w:t>8</w:t>
        </w:r>
      </w:ins>
      <w:ins w:id="2021" w:author="Liam Coleman" w:date="2021-04-22T16:03:00Z">
        <w:r>
          <w:t xml:space="preserve"> </w:t>
        </w:r>
      </w:ins>
      <w:ins w:id="2022" w:author="Liam Coleman" w:date="2021-05-24T10:56:00Z">
        <w:r w:rsidR="00B434AA">
          <w:t xml:space="preserve">Mapping Config Form </w:t>
        </w:r>
      </w:ins>
      <w:ins w:id="2023" w:author="Liam Coleman" w:date="2021-05-24T10:57:00Z">
        <w:r w:rsidR="00B434AA">
          <w:t>Exit</w:t>
        </w:r>
      </w:ins>
      <w:ins w:id="2024" w:author="Liam Coleman" w:date="2021-04-22T16:03:00Z">
        <w:r>
          <w:t xml:space="preserve"> </w:t>
        </w:r>
        <w:r w:rsidR="007074F7">
          <w:t>Function.</w:t>
        </w:r>
      </w:ins>
      <w:bookmarkEnd w:id="2016"/>
    </w:p>
    <w:p w14:paraId="407EE176" w14:textId="3792E938" w:rsidR="00077031" w:rsidRDefault="00F5737D" w:rsidP="00136E2A">
      <w:pPr>
        <w:keepNext/>
        <w:rPr>
          <w:ins w:id="2025" w:author="Liam Coleman" w:date="2021-04-22T16:04:00Z"/>
          <w:rFonts w:cs="Times New Roman"/>
          <w:szCs w:val="20"/>
          <w:lang w:val="en-GB"/>
        </w:rPr>
      </w:pPr>
      <w:ins w:id="2026" w:author="Liam Coleman" w:date="2021-05-24T11:00:00Z">
        <w:r>
          <w:rPr>
            <w:rFonts w:cs="Times New Roman"/>
            <w:szCs w:val="20"/>
            <w:lang w:val="en-GB"/>
          </w:rPr>
          <w:t xml:space="preserve">The Exit Button </w:t>
        </w:r>
        <w:proofErr w:type="gramStart"/>
        <w:r>
          <w:rPr>
            <w:rFonts w:cs="Times New Roman"/>
            <w:szCs w:val="20"/>
            <w:lang w:val="en-GB"/>
          </w:rPr>
          <w:t>closes down</w:t>
        </w:r>
        <w:proofErr w:type="gramEnd"/>
        <w:r>
          <w:rPr>
            <w:rFonts w:cs="Times New Roman"/>
            <w:szCs w:val="20"/>
            <w:lang w:val="en-GB"/>
          </w:rPr>
          <w:t xml:space="preserve"> </w:t>
        </w:r>
        <w:r w:rsidR="00077031">
          <w:rPr>
            <w:rFonts w:cs="Times New Roman"/>
            <w:szCs w:val="20"/>
            <w:lang w:val="en-GB"/>
          </w:rPr>
          <w:t xml:space="preserve">the Mapping Config </w:t>
        </w:r>
      </w:ins>
      <w:ins w:id="2027" w:author="Liam Coleman" w:date="2021-05-24T11:01:00Z">
        <w:r w:rsidR="00077031">
          <w:rPr>
            <w:rFonts w:cs="Times New Roman"/>
            <w:szCs w:val="20"/>
            <w:lang w:val="en-GB"/>
          </w:rPr>
          <w:t>form.</w:t>
        </w:r>
      </w:ins>
    </w:p>
    <w:p w14:paraId="3770AEBE" w14:textId="56A4A797" w:rsidR="002C5911" w:rsidRDefault="002C5911" w:rsidP="00136E2A">
      <w:pPr>
        <w:keepNext/>
        <w:rPr>
          <w:ins w:id="2028" w:author="Liam Coleman" w:date="2021-04-22T16:06:00Z"/>
          <w:rFonts w:cs="Times New Roman"/>
          <w:szCs w:val="20"/>
          <w:lang w:val="en-GB"/>
        </w:rPr>
      </w:pPr>
    </w:p>
    <w:p w14:paraId="5B661436" w14:textId="77777777" w:rsidR="00F5737D" w:rsidRDefault="0065028B">
      <w:pPr>
        <w:keepNext/>
        <w:rPr>
          <w:ins w:id="2029" w:author="Liam Coleman" w:date="2021-05-24T11:00:00Z"/>
        </w:rPr>
      </w:pPr>
      <w:ins w:id="2030" w:author="Liam Coleman" w:date="2021-05-24T10:59:00Z">
        <w:r>
          <w:rPr>
            <w:noProof/>
          </w:rPr>
          <mc:AlternateContent>
            <mc:Choice Requires="wps">
              <w:drawing>
                <wp:anchor distT="0" distB="0" distL="114300" distR="114300" simplePos="0" relativeHeight="251686912" behindDoc="0" locked="0" layoutInCell="1" allowOverlap="1" wp14:anchorId="54CCC514" wp14:editId="33B11C02">
                  <wp:simplePos x="0" y="0"/>
                  <wp:positionH relativeFrom="column">
                    <wp:posOffset>1851949</wp:posOffset>
                  </wp:positionH>
                  <wp:positionV relativeFrom="paragraph">
                    <wp:posOffset>1523827</wp:posOffset>
                  </wp:positionV>
                  <wp:extent cx="1466603" cy="200644"/>
                  <wp:effectExtent l="19050" t="19050" r="19685" b="47625"/>
                  <wp:wrapNone/>
                  <wp:docPr id="556" name="Arrow: Right 556"/>
                  <wp:cNvGraphicFramePr/>
                  <a:graphic xmlns:a="http://schemas.openxmlformats.org/drawingml/2006/main">
                    <a:graphicData uri="http://schemas.microsoft.com/office/word/2010/wordprocessingShape">
                      <wps:wsp>
                        <wps:cNvSpPr/>
                        <wps:spPr>
                          <a:xfrm rot="10800000">
                            <a:off x="0" y="0"/>
                            <a:ext cx="1466603" cy="200644"/>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1BD71" id="Arrow: Right 556" o:spid="_x0000_s1026" type="#_x0000_t13" style="position:absolute;margin-left:145.8pt;margin-top:120pt;width:115.5pt;height:15.8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" adj="20122" fillcolor="red" strokecolor="red" strokeweight="1.25pt"/>
              </w:pict>
            </mc:Fallback>
          </mc:AlternateContent>
        </w:r>
      </w:ins>
      <w:ins w:id="2031" w:author="Liam Coleman" w:date="2021-04-22T16:14:00Z">
        <w:r w:rsidR="007E094D">
          <w:rPr>
            <w:noProof/>
          </w:rPr>
          <w:drawing>
            <wp:inline distT="0" distB="0" distL="0" distR="0" wp14:anchorId="18922385" wp14:editId="4EF7828A">
              <wp:extent cx="2055769" cy="1726643"/>
              <wp:effectExtent l="0" t="0" r="190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62">
                        <a:extLst>
                          <a:ext uri="{28A0092B-C50C-407E-A947-70E740481C1C}">
                            <a14:useLocalDpi xmlns:a14="http://schemas.microsoft.com/office/drawing/2010/main" val="0"/>
                          </a:ext>
                        </a:extLst>
                      </a:blip>
                      <a:stretch>
                        <a:fillRect/>
                      </a:stretch>
                    </pic:blipFill>
                    <pic:spPr>
                      <a:xfrm>
                        <a:off x="0" y="0"/>
                        <a:ext cx="2055769" cy="1726643"/>
                      </a:xfrm>
                      <a:prstGeom prst="rect">
                        <a:avLst/>
                      </a:prstGeom>
                    </pic:spPr>
                  </pic:pic>
                </a:graphicData>
              </a:graphic>
            </wp:inline>
          </w:drawing>
        </w:r>
      </w:ins>
    </w:p>
    <w:p w14:paraId="00326794" w14:textId="13C42668" w:rsidR="00136E2A" w:rsidRDefault="00F5737D" w:rsidP="00F5737D">
      <w:pPr>
        <w:pStyle w:val="Caption"/>
        <w:rPr>
          <w:ins w:id="2032" w:author="Liam Coleman" w:date="2021-05-24T11:01:00Z"/>
        </w:rPr>
      </w:pPr>
      <w:ins w:id="2033" w:author="Liam Coleman" w:date="2021-05-24T11:00:00Z">
        <w:r>
          <w:t xml:space="preserve">Figure </w:t>
        </w:r>
        <w:r>
          <w:fldChar w:fldCharType="begin"/>
        </w:r>
        <w:r>
          <w:instrText xml:space="preserve"> SEQ Figure \* ARABIC </w:instrText>
        </w:r>
      </w:ins>
      <w:r>
        <w:fldChar w:fldCharType="separate"/>
      </w:r>
      <w:ins w:id="2034" w:author="Liam Coleman" w:date="2021-07-07T15:08:00Z">
        <w:r w:rsidR="00425F3D">
          <w:rPr>
            <w:noProof/>
          </w:rPr>
          <w:t>17</w:t>
        </w:r>
      </w:ins>
      <w:ins w:id="2035" w:author="Liam Coleman" w:date="2021-05-24T11:00:00Z">
        <w:r>
          <w:fldChar w:fldCharType="end"/>
        </w:r>
        <w:r>
          <w:t xml:space="preserve"> Mapping Config form Exit Button</w:t>
        </w:r>
      </w:ins>
      <w:ins w:id="2036" w:author="Liam Coleman" w:date="2021-05-24T11:04:00Z">
        <w:r w:rsidR="006C4122">
          <w:t>.</w:t>
        </w:r>
      </w:ins>
    </w:p>
    <w:p w14:paraId="046F4104" w14:textId="3B1DDA0B" w:rsidR="00701127" w:rsidRDefault="00701127" w:rsidP="00701127">
      <w:pPr>
        <w:rPr>
          <w:ins w:id="2037" w:author="Liam Coleman" w:date="2021-05-24T11:01:00Z"/>
        </w:rPr>
      </w:pPr>
    </w:p>
    <w:p w14:paraId="0342BC8E" w14:textId="4B82318E" w:rsidR="00701127" w:rsidRDefault="00701127" w:rsidP="00701127">
      <w:pPr>
        <w:rPr>
          <w:ins w:id="2038" w:author="Liam Coleman" w:date="2021-05-24T11:02:00Z"/>
        </w:rPr>
      </w:pPr>
      <w:ins w:id="2039" w:author="Liam Coleman" w:date="2021-05-24T11:01:00Z">
        <w:r>
          <w:t xml:space="preserve">The utility will </w:t>
        </w:r>
        <w:r w:rsidR="00C35998">
          <w:t xml:space="preserve">issue a </w:t>
        </w:r>
        <w:proofErr w:type="spellStart"/>
        <w:r w:rsidR="00C35998">
          <w:t>waring</w:t>
        </w:r>
        <w:proofErr w:type="spellEnd"/>
        <w:r w:rsidR="00C35998">
          <w:t xml:space="preserve"> in a </w:t>
        </w:r>
      </w:ins>
      <w:ins w:id="2040" w:author="Liam Coleman" w:date="2021-05-24T11:02:00Z">
        <w:r w:rsidR="00B03833">
          <w:t>message box</w:t>
        </w:r>
        <w:r w:rsidR="00C35998">
          <w:t xml:space="preserve"> asking the user if they are finished mapping and </w:t>
        </w:r>
      </w:ins>
      <w:ins w:id="2041" w:author="Liam Coleman" w:date="2021-05-24T11:04:00Z">
        <w:r w:rsidR="006C4122">
          <w:t>want to exit</w:t>
        </w:r>
      </w:ins>
      <w:ins w:id="2042" w:author="Liam Coleman" w:date="2021-05-24T11:03:00Z">
        <w:r w:rsidR="00F97B51">
          <w:t>, the user should click ok if they are happy to exit.</w:t>
        </w:r>
      </w:ins>
    </w:p>
    <w:p w14:paraId="517C496C" w14:textId="0C0F2A78" w:rsidR="00B03833" w:rsidRPr="00250CB5" w:rsidRDefault="00B03833">
      <w:pPr>
        <w:rPr>
          <w:ins w:id="2043" w:author="Liam Coleman" w:date="2021-04-22T14:53:00Z"/>
        </w:rPr>
        <w:pPrChange w:id="2044" w:author="Liam Coleman" w:date="2021-05-24T11:01:00Z">
          <w:pPr>
            <w:keepNext/>
          </w:pPr>
        </w:pPrChange>
      </w:pPr>
      <w:ins w:id="2045" w:author="Liam Coleman" w:date="2021-05-24T11:02:00Z">
        <w:r>
          <w:rPr>
            <w:noProof/>
          </w:rPr>
          <w:drawing>
            <wp:inline distT="0" distB="0" distL="0" distR="0" wp14:anchorId="3CDCFE42" wp14:editId="4A379278">
              <wp:extent cx="1288473" cy="1917371"/>
              <wp:effectExtent l="0" t="0" r="6985" b="698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6996" cy="1930054"/>
                      </a:xfrm>
                      <a:prstGeom prst="rect">
                        <a:avLst/>
                      </a:prstGeom>
                    </pic:spPr>
                  </pic:pic>
                </a:graphicData>
              </a:graphic>
            </wp:inline>
          </w:drawing>
        </w:r>
      </w:ins>
    </w:p>
    <w:p w14:paraId="28BC3E9B" w14:textId="77777777" w:rsidR="00136E2A" w:rsidRDefault="00136E2A" w:rsidP="00136E2A">
      <w:pPr>
        <w:keepNext/>
        <w:rPr>
          <w:ins w:id="2046" w:author="Liam Coleman" w:date="2021-04-22T14:53:00Z"/>
          <w:rFonts w:cs="Times New Roman"/>
          <w:szCs w:val="20"/>
        </w:rPr>
      </w:pPr>
    </w:p>
    <w:p w14:paraId="4B58EDF2" w14:textId="7D7B9E77" w:rsidR="00474B83" w:rsidRDefault="00474B83">
      <w:pPr>
        <w:pStyle w:val="Heading2"/>
        <w:numPr>
          <w:ilvl w:val="1"/>
          <w:numId w:val="128"/>
        </w:numPr>
        <w:rPr>
          <w:ins w:id="2047" w:author="Liam Coleman" w:date="2021-05-24T11:33:00Z"/>
        </w:rPr>
        <w:pPrChange w:id="2048" w:author="Liam Coleman" w:date="2021-05-24T16:07:00Z">
          <w:pPr>
            <w:pStyle w:val="Heading2"/>
            <w:numPr>
              <w:ilvl w:val="0"/>
              <w:numId w:val="0"/>
            </w:numPr>
            <w:ind w:left="0" w:firstLine="0"/>
          </w:pPr>
        </w:pPrChange>
      </w:pPr>
      <w:bookmarkStart w:id="2049" w:name="_Ref72762123"/>
      <w:bookmarkStart w:id="2050" w:name="_Toc76630263"/>
      <w:ins w:id="2051" w:author="Liam Coleman" w:date="2021-03-16T16:57:00Z">
        <w:r>
          <w:t>Search Function</w:t>
        </w:r>
      </w:ins>
      <w:bookmarkEnd w:id="2049"/>
      <w:bookmarkEnd w:id="2050"/>
    </w:p>
    <w:p w14:paraId="2D7F4A03" w14:textId="1117E809" w:rsidR="00176598" w:rsidRPr="00250CB5" w:rsidRDefault="00176598">
      <w:pPr>
        <w:rPr>
          <w:ins w:id="2052" w:author="Liam Coleman" w:date="2021-03-16T16:57:00Z"/>
        </w:rPr>
        <w:pPrChange w:id="2053" w:author="Liam Coleman" w:date="2021-05-24T11:33:00Z">
          <w:pPr>
            <w:pStyle w:val="Heading2"/>
            <w:numPr>
              <w:ilvl w:val="0"/>
              <w:numId w:val="0"/>
            </w:numPr>
            <w:ind w:left="0" w:firstLine="0"/>
          </w:pPr>
        </w:pPrChange>
      </w:pPr>
      <w:ins w:id="2054" w:author="Liam Coleman" w:date="2021-05-24T11:33:00Z">
        <w:r>
          <w:t>Users can search the grid in the main GUI by clicking the Search button</w:t>
        </w:r>
      </w:ins>
      <w:ins w:id="2055" w:author="Liam Coleman" w:date="2021-05-24T11:34:00Z">
        <w:r>
          <w:t xml:space="preserve"> </w:t>
        </w:r>
      </w:ins>
      <w:ins w:id="2056" w:author="Liam Coleman" w:date="2021-05-24T11:33:00Z">
        <w:r>
          <w:t>(</w:t>
        </w:r>
      </w:ins>
      <w:ins w:id="2057" w:author="Liam Coleman" w:date="2021-05-24T11:34:00Z">
        <w:r>
          <w:fldChar w:fldCharType="begin"/>
        </w:r>
        <w:r>
          <w:instrText xml:space="preserve"> REF _Ref72748468 \h </w:instrText>
        </w:r>
      </w:ins>
      <w:r>
        <w:fldChar w:fldCharType="separate"/>
      </w:r>
      <w:ins w:id="2058" w:author="Liam Coleman" w:date="2021-05-24T15:35:00Z">
        <w:r w:rsidR="007C311A">
          <w:t xml:space="preserve">Figure </w:t>
        </w:r>
        <w:r w:rsidR="007C311A">
          <w:rPr>
            <w:noProof/>
          </w:rPr>
          <w:t>18</w:t>
        </w:r>
        <w:r w:rsidR="007C311A">
          <w:t xml:space="preserve"> Search Button</w:t>
        </w:r>
      </w:ins>
      <w:ins w:id="2059" w:author="Liam Coleman" w:date="2021-05-24T11:34:00Z">
        <w:r>
          <w:fldChar w:fldCharType="end"/>
        </w:r>
      </w:ins>
      <w:ins w:id="2060" w:author="Liam Coleman" w:date="2021-05-24T11:33:00Z">
        <w:r>
          <w:t>).</w:t>
        </w:r>
      </w:ins>
    </w:p>
    <w:p w14:paraId="2F9170F2" w14:textId="37DCFEED" w:rsidR="00E66979" w:rsidRDefault="003A317A">
      <w:pPr>
        <w:keepNext/>
        <w:rPr>
          <w:ins w:id="2061" w:author="Liam Coleman" w:date="2021-03-16T16:59:00Z"/>
        </w:rPr>
        <w:pPrChange w:id="2062" w:author="Liam Coleman" w:date="2021-03-16T16:59:00Z">
          <w:pPr/>
        </w:pPrChange>
      </w:pPr>
      <w:ins w:id="2063" w:author="Liam Coleman" w:date="2021-04-20T11:13:00Z">
        <w:r>
          <w:rPr>
            <w:noProof/>
          </w:rPr>
          <mc:AlternateContent>
            <mc:Choice Requires="wps">
              <w:drawing>
                <wp:anchor distT="0" distB="0" distL="114300" distR="114300" simplePos="0" relativeHeight="251541504" behindDoc="0" locked="0" layoutInCell="1" allowOverlap="1" wp14:anchorId="342CA450" wp14:editId="322CBA60">
                  <wp:simplePos x="0" y="0"/>
                  <wp:positionH relativeFrom="column">
                    <wp:posOffset>362634</wp:posOffset>
                  </wp:positionH>
                  <wp:positionV relativeFrom="paragraph">
                    <wp:posOffset>414853</wp:posOffset>
                  </wp:positionV>
                  <wp:extent cx="1871085" cy="100425"/>
                  <wp:effectExtent l="0" t="266700" r="0" b="280670"/>
                  <wp:wrapNone/>
                  <wp:docPr id="466" name="Arrow: Left 466"/>
                  <wp:cNvGraphicFramePr/>
                  <a:graphic xmlns:a="http://schemas.openxmlformats.org/drawingml/2006/main">
                    <a:graphicData uri="http://schemas.microsoft.com/office/word/2010/wordprocessingShape">
                      <wps:wsp>
                        <wps:cNvSpPr/>
                        <wps:spPr>
                          <a:xfrm rot="20566677">
                            <a:off x="0" y="0"/>
                            <a:ext cx="1871085" cy="10042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D4BC6" id="Arrow: Left 466" o:spid="_x0000_s1026" type="#_x0000_t66" style="position:absolute;margin-left:28.55pt;margin-top:32.65pt;width:147.35pt;height:7.9pt;rotation:-1128664fd;z-index:25154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" adj="580" fillcolor="red" strokecolor="red" strokeweight="1.25pt"/>
              </w:pict>
            </mc:Fallback>
          </mc:AlternateContent>
        </w:r>
      </w:ins>
      <w:ins w:id="2064" w:author="Liam Coleman" w:date="2021-03-16T16:58:00Z">
        <w:r w:rsidR="00E66979">
          <w:rPr>
            <w:noProof/>
          </w:rPr>
          <w:drawing>
            <wp:inline distT="0" distB="0" distL="0" distR="0" wp14:anchorId="210059A4" wp14:editId="4018A7E7">
              <wp:extent cx="2198060" cy="1725293"/>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65">
                        <a:extLst>
                          <a:ext uri="{28A0092B-C50C-407E-A947-70E740481C1C}">
                            <a14:useLocalDpi xmlns:a14="http://schemas.microsoft.com/office/drawing/2010/main" val="0"/>
                          </a:ext>
                        </a:extLst>
                      </a:blip>
                      <a:stretch>
                        <a:fillRect/>
                      </a:stretch>
                    </pic:blipFill>
                    <pic:spPr>
                      <a:xfrm>
                        <a:off x="0" y="0"/>
                        <a:ext cx="2198060" cy="1725293"/>
                      </a:xfrm>
                      <a:prstGeom prst="rect">
                        <a:avLst/>
                      </a:prstGeom>
                    </pic:spPr>
                  </pic:pic>
                </a:graphicData>
              </a:graphic>
            </wp:inline>
          </w:drawing>
        </w:r>
      </w:ins>
    </w:p>
    <w:p w14:paraId="789B90D8" w14:textId="166A0CE3" w:rsidR="00474B83" w:rsidRDefault="00E66979">
      <w:pPr>
        <w:pStyle w:val="Caption"/>
        <w:rPr>
          <w:ins w:id="2065" w:author="Liam Coleman" w:date="2021-03-22T09:37:00Z"/>
        </w:rPr>
      </w:pPr>
      <w:bookmarkStart w:id="2066" w:name="_Ref72748468"/>
      <w:ins w:id="2067" w:author="Liam Coleman" w:date="2021-03-16T16:59:00Z">
        <w:r>
          <w:t xml:space="preserve">Figure </w:t>
        </w:r>
        <w:r>
          <w:fldChar w:fldCharType="begin"/>
        </w:r>
        <w:r>
          <w:instrText xml:space="preserve"> SEQ Figure \* ARABIC </w:instrText>
        </w:r>
      </w:ins>
      <w:r>
        <w:fldChar w:fldCharType="separate"/>
      </w:r>
      <w:ins w:id="2068" w:author="Liam Coleman" w:date="2021-07-07T15:08:00Z">
        <w:r w:rsidR="00425F3D">
          <w:rPr>
            <w:noProof/>
          </w:rPr>
          <w:t>18</w:t>
        </w:r>
      </w:ins>
      <w:ins w:id="2069" w:author="Liam Coleman" w:date="2021-03-16T16:59:00Z">
        <w:r>
          <w:fldChar w:fldCharType="end"/>
        </w:r>
        <w:r>
          <w:t xml:space="preserve"> Search Button</w:t>
        </w:r>
      </w:ins>
      <w:bookmarkEnd w:id="2066"/>
    </w:p>
    <w:p w14:paraId="32E7FCFE" w14:textId="282C7291" w:rsidR="00FD439D" w:rsidRDefault="00FD439D">
      <w:pPr>
        <w:autoSpaceDE w:val="0"/>
        <w:autoSpaceDN w:val="0"/>
        <w:adjustRightInd w:val="0"/>
        <w:spacing w:before="0" w:after="0" w:line="240" w:lineRule="auto"/>
        <w:rPr>
          <w:ins w:id="2070" w:author="Liam Coleman" w:date="2021-05-24T11:35:00Z"/>
          <w:rFonts w:cs="Times New Roman"/>
          <w:color w:val="000000"/>
          <w:sz w:val="24"/>
          <w:szCs w:val="24"/>
          <w:lang w:val="en-GB"/>
        </w:rPr>
      </w:pPr>
      <w:ins w:id="2071" w:author="Liam Coleman" w:date="2021-03-22T09:37:00Z">
        <w:r w:rsidRPr="00FD439D">
          <w:rPr>
            <w:rFonts w:cs="Times New Roman"/>
            <w:color w:val="000000"/>
            <w:sz w:val="24"/>
            <w:szCs w:val="24"/>
            <w:lang w:val="en-GB"/>
            <w:rPrChange w:id="2072" w:author="Liam Coleman" w:date="2021-03-22T09:38:00Z">
              <w:rPr>
                <w:rFonts w:ascii="Arial" w:hAnsi="Arial" w:cs="Arial"/>
                <w:color w:val="000000"/>
                <w:sz w:val="24"/>
                <w:szCs w:val="24"/>
                <w:lang w:val="en-GB"/>
              </w:rPr>
            </w:rPrChange>
          </w:rPr>
          <w:lastRenderedPageBreak/>
          <w:t xml:space="preserve">To use the search function, the user would enter an existing </w:t>
        </w:r>
      </w:ins>
      <w:ins w:id="2073" w:author="Liam Coleman" w:date="2021-05-24T11:36:00Z">
        <w:r w:rsidR="00117EA6">
          <w:rPr>
            <w:rFonts w:cs="Times New Roman"/>
            <w:color w:val="000000"/>
            <w:sz w:val="24"/>
            <w:szCs w:val="24"/>
            <w:lang w:val="en-GB"/>
          </w:rPr>
          <w:t>Product</w:t>
        </w:r>
        <w:r w:rsidR="00794BC3">
          <w:rPr>
            <w:rFonts w:cs="Times New Roman"/>
            <w:color w:val="000000"/>
            <w:sz w:val="24"/>
            <w:szCs w:val="24"/>
            <w:lang w:val="en-GB"/>
          </w:rPr>
          <w:t xml:space="preserve"> Name</w:t>
        </w:r>
      </w:ins>
      <w:ins w:id="2074" w:author="Liam Coleman" w:date="2021-03-22T09:37:00Z">
        <w:r w:rsidRPr="00FD439D">
          <w:rPr>
            <w:rFonts w:cs="Times New Roman"/>
            <w:color w:val="000000"/>
            <w:sz w:val="24"/>
            <w:szCs w:val="24"/>
            <w:lang w:val="en-GB"/>
            <w:rPrChange w:id="2075" w:author="Liam Coleman" w:date="2021-03-22T09:38:00Z">
              <w:rPr>
                <w:rFonts w:ascii="Arial" w:hAnsi="Arial" w:cs="Arial"/>
                <w:color w:val="000000"/>
                <w:sz w:val="24"/>
                <w:szCs w:val="24"/>
                <w:lang w:val="en-GB"/>
              </w:rPr>
            </w:rPrChange>
          </w:rPr>
          <w:t>/</w:t>
        </w:r>
      </w:ins>
      <w:ins w:id="2076" w:author="Liam Coleman" w:date="2021-04-20T10:50:00Z">
        <w:r w:rsidR="005719B3" w:rsidRPr="005719B3">
          <w:rPr>
            <w:rFonts w:cs="Times New Roman"/>
            <w:color w:val="000000"/>
            <w:sz w:val="24"/>
            <w:szCs w:val="24"/>
            <w:lang w:val="en-GB"/>
          </w:rPr>
          <w:t xml:space="preserve"> </w:t>
        </w:r>
      </w:ins>
      <w:ins w:id="2077" w:author="Liam Coleman" w:date="2021-05-24T11:36:00Z">
        <w:r w:rsidR="00794BC3">
          <w:rPr>
            <w:rFonts w:cs="Times New Roman"/>
            <w:color w:val="000000"/>
            <w:sz w:val="24"/>
            <w:szCs w:val="24"/>
            <w:lang w:val="en-GB"/>
          </w:rPr>
          <w:t>S</w:t>
        </w:r>
      </w:ins>
      <w:ins w:id="2078" w:author="Liam Coleman" w:date="2021-04-20T10:50:00Z">
        <w:r w:rsidR="005719B3">
          <w:rPr>
            <w:rFonts w:cs="Times New Roman"/>
            <w:color w:val="000000"/>
            <w:sz w:val="24"/>
            <w:szCs w:val="24"/>
            <w:lang w:val="en-GB"/>
          </w:rPr>
          <w:t>erial number</w:t>
        </w:r>
      </w:ins>
      <w:ins w:id="2079" w:author="Liam Coleman" w:date="2021-05-24T11:36:00Z">
        <w:r w:rsidR="00794BC3">
          <w:rPr>
            <w:rFonts w:cs="Times New Roman"/>
            <w:color w:val="000000"/>
            <w:sz w:val="24"/>
            <w:szCs w:val="24"/>
            <w:lang w:val="en-GB"/>
          </w:rPr>
          <w:t>/Reference Name</w:t>
        </w:r>
      </w:ins>
      <w:ins w:id="2080" w:author="Liam Coleman" w:date="2021-04-20T10:50:00Z">
        <w:r w:rsidR="005719B3" w:rsidRPr="00FD439D">
          <w:rPr>
            <w:rFonts w:cs="Times New Roman"/>
            <w:color w:val="000000"/>
            <w:sz w:val="24"/>
            <w:szCs w:val="24"/>
            <w:lang w:val="en-GB"/>
          </w:rPr>
          <w:t xml:space="preserve"> </w:t>
        </w:r>
      </w:ins>
      <w:ins w:id="2081" w:author="Liam Coleman" w:date="2021-03-22T09:37:00Z">
        <w:r w:rsidRPr="00FD439D">
          <w:rPr>
            <w:rFonts w:cs="Times New Roman"/>
            <w:color w:val="000000"/>
            <w:sz w:val="24"/>
            <w:szCs w:val="24"/>
            <w:lang w:val="en-GB"/>
            <w:rPrChange w:id="2082" w:author="Liam Coleman" w:date="2021-03-22T09:38:00Z">
              <w:rPr>
                <w:rFonts w:ascii="Arial" w:hAnsi="Arial" w:cs="Arial"/>
                <w:color w:val="000000"/>
                <w:sz w:val="24"/>
                <w:szCs w:val="24"/>
                <w:lang w:val="en-GB"/>
              </w:rPr>
            </w:rPrChange>
          </w:rPr>
          <w:t xml:space="preserve">into the associated text box and click the search button. </w:t>
        </w:r>
      </w:ins>
      <w:ins w:id="2083" w:author="Liam Coleman" w:date="2021-05-24T11:36:00Z">
        <w:r w:rsidR="00794BC3">
          <w:rPr>
            <w:rFonts w:cs="Times New Roman"/>
            <w:color w:val="000000"/>
            <w:sz w:val="24"/>
            <w:szCs w:val="24"/>
            <w:lang w:val="en-GB"/>
          </w:rPr>
          <w:t xml:space="preserve">The grid will populate </w:t>
        </w:r>
      </w:ins>
      <w:ins w:id="2084" w:author="Liam Coleman" w:date="2021-05-24T11:37:00Z">
        <w:r w:rsidR="00794BC3">
          <w:rPr>
            <w:rFonts w:cs="Times New Roman"/>
            <w:color w:val="000000"/>
            <w:sz w:val="24"/>
            <w:szCs w:val="24"/>
            <w:lang w:val="en-GB"/>
          </w:rPr>
          <w:t xml:space="preserve">with all found </w:t>
        </w:r>
        <w:r w:rsidR="00C90853">
          <w:rPr>
            <w:rFonts w:cs="Times New Roman"/>
            <w:color w:val="000000"/>
            <w:sz w:val="24"/>
            <w:szCs w:val="24"/>
            <w:lang w:val="en-GB"/>
          </w:rPr>
          <w:t>entries. NB</w:t>
        </w:r>
        <w:r w:rsidR="00794BC3">
          <w:rPr>
            <w:rFonts w:cs="Times New Roman"/>
            <w:color w:val="000000"/>
            <w:sz w:val="24"/>
            <w:szCs w:val="24"/>
            <w:lang w:val="en-GB"/>
          </w:rPr>
          <w:t>:</w:t>
        </w:r>
        <w:r w:rsidR="00C90853">
          <w:rPr>
            <w:rFonts w:cs="Times New Roman"/>
            <w:color w:val="000000"/>
            <w:sz w:val="24"/>
            <w:szCs w:val="24"/>
            <w:lang w:val="en-GB"/>
          </w:rPr>
          <w:t xml:space="preserve"> Entries must match what is in the </w:t>
        </w:r>
        <w:r w:rsidR="00F11BBB">
          <w:rPr>
            <w:rFonts w:cs="Times New Roman"/>
            <w:color w:val="000000"/>
            <w:sz w:val="24"/>
            <w:szCs w:val="24"/>
            <w:lang w:val="en-GB"/>
          </w:rPr>
          <w:t>grid. I</w:t>
        </w:r>
      </w:ins>
      <w:ins w:id="2085" w:author="Liam Coleman" w:date="2021-05-24T11:38:00Z">
        <w:r w:rsidR="00F11BBB">
          <w:rPr>
            <w:rFonts w:cs="Times New Roman"/>
            <w:color w:val="000000"/>
            <w:sz w:val="24"/>
            <w:szCs w:val="24"/>
            <w:lang w:val="en-GB"/>
          </w:rPr>
          <w:t xml:space="preserve">f a user enters a </w:t>
        </w:r>
        <w:r w:rsidR="00845AEB">
          <w:rPr>
            <w:rFonts w:cs="Times New Roman"/>
            <w:color w:val="000000"/>
            <w:sz w:val="24"/>
            <w:szCs w:val="24"/>
            <w:lang w:val="en-GB"/>
          </w:rPr>
          <w:t>search</w:t>
        </w:r>
        <w:r w:rsidR="00F11BBB">
          <w:rPr>
            <w:rFonts w:cs="Times New Roman"/>
            <w:color w:val="000000"/>
            <w:sz w:val="24"/>
            <w:szCs w:val="24"/>
            <w:lang w:val="en-GB"/>
          </w:rPr>
          <w:t xml:space="preserve"> term in any of the other </w:t>
        </w:r>
      </w:ins>
      <w:ins w:id="2086" w:author="Liam Coleman" w:date="2021-05-24T11:48:00Z">
        <w:r w:rsidR="00121519">
          <w:rPr>
            <w:rFonts w:cs="Times New Roman"/>
            <w:color w:val="000000"/>
            <w:sz w:val="24"/>
            <w:szCs w:val="24"/>
            <w:lang w:val="en-GB"/>
          </w:rPr>
          <w:t>textboxes,</w:t>
        </w:r>
      </w:ins>
      <w:ins w:id="2087" w:author="Liam Coleman" w:date="2021-05-24T11:38:00Z">
        <w:r w:rsidR="00F11BBB">
          <w:rPr>
            <w:rFonts w:cs="Times New Roman"/>
            <w:color w:val="000000"/>
            <w:sz w:val="24"/>
            <w:szCs w:val="24"/>
            <w:lang w:val="en-GB"/>
          </w:rPr>
          <w:t xml:space="preserve"> a</w:t>
        </w:r>
        <w:r w:rsidR="00845AEB">
          <w:rPr>
            <w:rFonts w:cs="Times New Roman"/>
            <w:color w:val="000000"/>
            <w:sz w:val="24"/>
            <w:szCs w:val="24"/>
            <w:lang w:val="en-GB"/>
          </w:rPr>
          <w:t xml:space="preserve"> warning</w:t>
        </w:r>
        <w:r w:rsidR="00F11BBB">
          <w:rPr>
            <w:rFonts w:cs="Times New Roman"/>
            <w:color w:val="000000"/>
            <w:sz w:val="24"/>
            <w:szCs w:val="24"/>
            <w:lang w:val="en-GB"/>
          </w:rPr>
          <w:t xml:space="preserve"> message (shown below) will appear</w:t>
        </w:r>
        <w:r w:rsidR="00845AEB">
          <w:rPr>
            <w:rFonts w:cs="Times New Roman"/>
            <w:color w:val="000000"/>
            <w:sz w:val="24"/>
            <w:szCs w:val="24"/>
            <w:lang w:val="en-GB"/>
          </w:rPr>
          <w:t>.</w:t>
        </w:r>
      </w:ins>
    </w:p>
    <w:p w14:paraId="3F453B82" w14:textId="77777777" w:rsidR="00117EA6" w:rsidRDefault="00117EA6">
      <w:pPr>
        <w:autoSpaceDE w:val="0"/>
        <w:autoSpaceDN w:val="0"/>
        <w:adjustRightInd w:val="0"/>
        <w:spacing w:before="0" w:after="0" w:line="240" w:lineRule="auto"/>
        <w:rPr>
          <w:ins w:id="2088" w:author="Liam Coleman" w:date="2021-05-24T11:36:00Z"/>
          <w:noProof/>
        </w:rPr>
      </w:pPr>
    </w:p>
    <w:p w14:paraId="0A2E787F" w14:textId="7A238228" w:rsidR="00117EA6" w:rsidRDefault="00117EA6">
      <w:pPr>
        <w:autoSpaceDE w:val="0"/>
        <w:autoSpaceDN w:val="0"/>
        <w:adjustRightInd w:val="0"/>
        <w:spacing w:before="0" w:after="0" w:line="240" w:lineRule="auto"/>
        <w:rPr>
          <w:ins w:id="2089" w:author="Liam Coleman" w:date="2021-05-24T11:35:00Z"/>
          <w:rFonts w:cs="Times New Roman"/>
          <w:color w:val="000000"/>
          <w:sz w:val="24"/>
          <w:szCs w:val="24"/>
          <w:lang w:val="en-GB"/>
        </w:rPr>
      </w:pPr>
      <w:ins w:id="2090" w:author="Liam Coleman" w:date="2021-05-24T11:35:00Z">
        <w:r>
          <w:rPr>
            <w:noProof/>
          </w:rPr>
          <w:drawing>
            <wp:inline distT="0" distB="0" distL="0" distR="0" wp14:anchorId="1DB3C537" wp14:editId="23FB48C5">
              <wp:extent cx="3473376" cy="135312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168" t="8417" r="2083" b="20520"/>
                      <a:stretch/>
                    </pic:blipFill>
                    <pic:spPr bwMode="auto">
                      <a:xfrm>
                        <a:off x="0" y="0"/>
                        <a:ext cx="3475000" cy="1353759"/>
                      </a:xfrm>
                      <a:prstGeom prst="rect">
                        <a:avLst/>
                      </a:prstGeom>
                      <a:ln>
                        <a:noFill/>
                      </a:ln>
                      <a:extLst>
                        <a:ext uri="{53640926-AAD7-44D8-BBD7-CCE9431645EC}">
                          <a14:shadowObscured xmlns:a14="http://schemas.microsoft.com/office/drawing/2010/main"/>
                        </a:ext>
                      </a:extLst>
                    </pic:spPr>
                  </pic:pic>
                </a:graphicData>
              </a:graphic>
            </wp:inline>
          </w:drawing>
        </w:r>
      </w:ins>
    </w:p>
    <w:p w14:paraId="35761452" w14:textId="77777777" w:rsidR="00117EA6" w:rsidRPr="00FD439D" w:rsidRDefault="00117EA6">
      <w:pPr>
        <w:autoSpaceDE w:val="0"/>
        <w:autoSpaceDN w:val="0"/>
        <w:adjustRightInd w:val="0"/>
        <w:spacing w:before="0" w:after="0" w:line="240" w:lineRule="auto"/>
        <w:rPr>
          <w:ins w:id="2091" w:author="Liam Coleman" w:date="2021-03-22T09:37:00Z"/>
          <w:rFonts w:cs="Times New Roman"/>
          <w:color w:val="000000"/>
          <w:sz w:val="24"/>
          <w:szCs w:val="24"/>
          <w:lang w:val="en-GB"/>
          <w:rPrChange w:id="2092" w:author="Liam Coleman" w:date="2021-03-22T09:38:00Z">
            <w:rPr>
              <w:ins w:id="2093" w:author="Liam Coleman" w:date="2021-03-22T09:37:00Z"/>
              <w:rFonts w:ascii="Arial" w:hAnsi="Arial" w:cs="Arial"/>
              <w:color w:val="000000"/>
              <w:sz w:val="24"/>
              <w:szCs w:val="24"/>
              <w:lang w:val="en-GB"/>
            </w:rPr>
          </w:rPrChange>
        </w:rPr>
        <w:pPrChange w:id="2094" w:author="Liam Coleman" w:date="2021-03-22T09:38:00Z">
          <w:pPr>
            <w:autoSpaceDE w:val="0"/>
            <w:autoSpaceDN w:val="0"/>
            <w:adjustRightInd w:val="0"/>
            <w:spacing w:before="0" w:after="0" w:line="240" w:lineRule="auto"/>
            <w:jc w:val="left"/>
          </w:pPr>
        </w:pPrChange>
      </w:pPr>
    </w:p>
    <w:p w14:paraId="4F97EFD6" w14:textId="77777777" w:rsidR="00FD439D" w:rsidRDefault="00FD439D" w:rsidP="00FD439D">
      <w:pPr>
        <w:rPr>
          <w:ins w:id="2095" w:author="Liam Coleman" w:date="2021-03-22T14:42:00Z"/>
        </w:rPr>
      </w:pPr>
    </w:p>
    <w:p w14:paraId="78749287" w14:textId="29E46BA6" w:rsidR="008A593D" w:rsidRPr="004E16A5" w:rsidRDefault="008A593D">
      <w:pPr>
        <w:pStyle w:val="Heading3"/>
        <w:numPr>
          <w:ilvl w:val="0"/>
          <w:numId w:val="0"/>
        </w:numPr>
        <w:ind w:left="1134" w:hanging="1134"/>
        <w:rPr>
          <w:ins w:id="2096" w:author="Liam Coleman" w:date="2021-03-22T14:43:00Z"/>
        </w:rPr>
        <w:pPrChange w:id="2097" w:author="Liam Coleman" w:date="2021-04-20T15:02:00Z">
          <w:pPr>
            <w:pStyle w:val="Heading2"/>
            <w:numPr>
              <w:ilvl w:val="0"/>
              <w:numId w:val="0"/>
            </w:numPr>
            <w:ind w:left="0" w:firstLine="0"/>
          </w:pPr>
        </w:pPrChange>
      </w:pPr>
      <w:bookmarkStart w:id="2098" w:name="_Toc76630264"/>
      <w:ins w:id="2099" w:author="Liam Coleman" w:date="2021-03-22T14:42:00Z">
        <w:r w:rsidRPr="006D1413">
          <w:t>4.</w:t>
        </w:r>
      </w:ins>
      <w:ins w:id="2100" w:author="Liam Coleman" w:date="2021-05-24T16:07:00Z">
        <w:r w:rsidR="00D40330">
          <w:t>13</w:t>
        </w:r>
      </w:ins>
      <w:ins w:id="2101" w:author="Liam Coleman" w:date="2021-03-22T14:42:00Z">
        <w:r w:rsidR="00E610C6" w:rsidRPr="006D1413">
          <w:t xml:space="preserve">.1 Search Via </w:t>
        </w:r>
      </w:ins>
      <w:ins w:id="2102" w:author="Liam Coleman" w:date="2021-05-24T11:34:00Z">
        <w:r w:rsidR="003316E6">
          <w:t>Product Name</w:t>
        </w:r>
      </w:ins>
      <w:bookmarkEnd w:id="2098"/>
    </w:p>
    <w:p w14:paraId="7328BCB0" w14:textId="02930DB5" w:rsidR="00C951FB" w:rsidRDefault="00C951FB">
      <w:pPr>
        <w:rPr>
          <w:ins w:id="2103" w:author="Liam Coleman" w:date="2021-03-23T15:30:00Z"/>
          <w:rFonts w:cs="Times New Roman"/>
          <w:color w:val="000000"/>
          <w:sz w:val="24"/>
          <w:szCs w:val="24"/>
          <w:lang w:val="en-GB"/>
        </w:rPr>
      </w:pPr>
    </w:p>
    <w:p w14:paraId="180B20B1" w14:textId="1E003312" w:rsidR="00845AEB" w:rsidRDefault="008A60AF" w:rsidP="00331063">
      <w:pPr>
        <w:rPr>
          <w:ins w:id="2104" w:author="Liam Coleman" w:date="2021-05-24T11:40:00Z"/>
          <w:rFonts w:cs="Times New Roman"/>
          <w:color w:val="000000"/>
          <w:sz w:val="24"/>
          <w:szCs w:val="24"/>
          <w:lang w:val="en-GB"/>
        </w:rPr>
      </w:pPr>
      <w:ins w:id="2105" w:author="Liam Coleman" w:date="2021-03-22T14:44:00Z">
        <w:r w:rsidRPr="00364A76">
          <w:rPr>
            <w:rFonts w:cs="Times New Roman"/>
            <w:color w:val="000000"/>
            <w:sz w:val="24"/>
            <w:szCs w:val="24"/>
            <w:lang w:val="en-GB"/>
            <w:rPrChange w:id="2106" w:author="Liam Coleman" w:date="2021-03-22T14:52:00Z">
              <w:rPr>
                <w:rFonts w:ascii="Arial" w:hAnsi="Arial" w:cs="Arial"/>
                <w:color w:val="000000"/>
                <w:sz w:val="24"/>
                <w:szCs w:val="24"/>
                <w:lang w:val="en-GB"/>
              </w:rPr>
            </w:rPrChange>
          </w:rPr>
          <w:t xml:space="preserve">When the user wishes to search via </w:t>
        </w:r>
      </w:ins>
      <w:ins w:id="2107" w:author="Liam Coleman" w:date="2021-05-24T11:39:00Z">
        <w:r w:rsidR="00845AEB">
          <w:rPr>
            <w:rFonts w:cs="Times New Roman"/>
            <w:color w:val="000000"/>
            <w:sz w:val="24"/>
            <w:szCs w:val="24"/>
            <w:lang w:val="en-GB"/>
          </w:rPr>
          <w:t>product</w:t>
        </w:r>
      </w:ins>
      <w:ins w:id="2108" w:author="Liam Coleman" w:date="2021-04-20T10:55:00Z">
        <w:r w:rsidR="00087BC7">
          <w:rPr>
            <w:rFonts w:cs="Times New Roman"/>
            <w:color w:val="000000"/>
            <w:sz w:val="24"/>
            <w:szCs w:val="24"/>
            <w:lang w:val="en-GB"/>
          </w:rPr>
          <w:t xml:space="preserve"> name</w:t>
        </w:r>
      </w:ins>
      <w:ins w:id="2109" w:author="Liam Coleman" w:date="2021-03-22T14:44:00Z">
        <w:r w:rsidRPr="00364A76">
          <w:rPr>
            <w:rFonts w:cs="Times New Roman"/>
            <w:color w:val="000000"/>
            <w:sz w:val="24"/>
            <w:szCs w:val="24"/>
            <w:lang w:val="en-GB"/>
            <w:rPrChange w:id="2110" w:author="Liam Coleman" w:date="2021-03-22T14:52:00Z">
              <w:rPr>
                <w:rFonts w:ascii="Arial" w:hAnsi="Arial" w:cs="Arial"/>
                <w:color w:val="000000"/>
                <w:sz w:val="24"/>
                <w:szCs w:val="24"/>
                <w:lang w:val="en-GB"/>
              </w:rPr>
            </w:rPrChange>
          </w:rPr>
          <w:t xml:space="preserve">, they enter the </w:t>
        </w:r>
      </w:ins>
      <w:ins w:id="2111" w:author="Liam Coleman" w:date="2021-05-24T11:39:00Z">
        <w:r w:rsidR="00845AEB">
          <w:rPr>
            <w:rFonts w:cs="Times New Roman"/>
            <w:color w:val="000000"/>
            <w:sz w:val="24"/>
            <w:szCs w:val="24"/>
            <w:lang w:val="en-GB"/>
          </w:rPr>
          <w:t>product name</w:t>
        </w:r>
      </w:ins>
      <w:ins w:id="2112" w:author="Liam Coleman" w:date="2021-05-24T11:43:00Z">
        <w:r w:rsidR="00F02B4C">
          <w:rPr>
            <w:rFonts w:cs="Times New Roman"/>
            <w:color w:val="000000"/>
            <w:sz w:val="24"/>
            <w:szCs w:val="24"/>
            <w:lang w:val="en-GB"/>
          </w:rPr>
          <w:t xml:space="preserve"> (</w:t>
        </w:r>
        <w:r w:rsidR="00F02B4C" w:rsidRPr="00F02B4C">
          <w:rPr>
            <w:rFonts w:cs="Times New Roman"/>
            <w:color w:val="000000"/>
            <w:sz w:val="24"/>
            <w:szCs w:val="24"/>
            <w:lang w:val="en-GB"/>
          </w:rPr>
          <w:t>WIN10 LICENCE</w:t>
        </w:r>
        <w:r w:rsidR="00F02B4C">
          <w:rPr>
            <w:rFonts w:cs="Times New Roman"/>
            <w:color w:val="000000"/>
            <w:sz w:val="24"/>
            <w:szCs w:val="24"/>
            <w:lang w:val="en-GB"/>
          </w:rPr>
          <w:t xml:space="preserve"> in this example)</w:t>
        </w:r>
      </w:ins>
      <w:ins w:id="2113" w:author="Liam Coleman" w:date="2021-03-22T14:44:00Z">
        <w:r w:rsidRPr="00364A76">
          <w:rPr>
            <w:rFonts w:cs="Times New Roman"/>
            <w:color w:val="000000"/>
            <w:sz w:val="24"/>
            <w:szCs w:val="24"/>
            <w:lang w:val="en-GB"/>
            <w:rPrChange w:id="2114" w:author="Liam Coleman" w:date="2021-03-22T14:52:00Z">
              <w:rPr>
                <w:rFonts w:ascii="Arial" w:hAnsi="Arial" w:cs="Arial"/>
                <w:color w:val="000000"/>
                <w:sz w:val="24"/>
                <w:szCs w:val="24"/>
                <w:lang w:val="en-GB"/>
              </w:rPr>
            </w:rPrChange>
          </w:rPr>
          <w:t xml:space="preserve"> in the associated text box</w:t>
        </w:r>
      </w:ins>
      <w:ins w:id="2115" w:author="Liam Coleman" w:date="2021-05-24T11:39:00Z">
        <w:r w:rsidR="00845AEB">
          <w:rPr>
            <w:rFonts w:cs="Times New Roman"/>
            <w:color w:val="000000"/>
            <w:sz w:val="24"/>
            <w:szCs w:val="24"/>
            <w:lang w:val="en-GB"/>
          </w:rPr>
          <w:t>,</w:t>
        </w:r>
      </w:ins>
    </w:p>
    <w:p w14:paraId="207B912F" w14:textId="3DB1CE4C" w:rsidR="004320A8" w:rsidRDefault="00BA253C" w:rsidP="00331063">
      <w:pPr>
        <w:rPr>
          <w:ins w:id="2116" w:author="Liam Coleman" w:date="2021-05-24T11:40:00Z"/>
          <w:rFonts w:cs="Times New Roman"/>
          <w:color w:val="000000"/>
          <w:sz w:val="24"/>
          <w:szCs w:val="24"/>
          <w:lang w:val="en-GB"/>
        </w:rPr>
      </w:pPr>
      <w:ins w:id="2117" w:author="Liam Coleman" w:date="2021-05-24T11:40:00Z">
        <w:r>
          <w:rPr>
            <w:noProof/>
          </w:rPr>
          <mc:AlternateContent>
            <mc:Choice Requires="wps">
              <w:drawing>
                <wp:anchor distT="0" distB="0" distL="114300" distR="114300" simplePos="0" relativeHeight="251688960" behindDoc="0" locked="0" layoutInCell="1" allowOverlap="1" wp14:anchorId="0B93CF80" wp14:editId="43B17A4A">
                  <wp:simplePos x="0" y="0"/>
                  <wp:positionH relativeFrom="column">
                    <wp:posOffset>831248</wp:posOffset>
                  </wp:positionH>
                  <wp:positionV relativeFrom="paragraph">
                    <wp:posOffset>202541</wp:posOffset>
                  </wp:positionV>
                  <wp:extent cx="1478478" cy="142504"/>
                  <wp:effectExtent l="19050" t="133350" r="7620" b="105410"/>
                  <wp:wrapNone/>
                  <wp:docPr id="560" name="Arrow: Right 560"/>
                  <wp:cNvGraphicFramePr/>
                  <a:graphic xmlns:a="http://schemas.openxmlformats.org/drawingml/2006/main">
                    <a:graphicData uri="http://schemas.microsoft.com/office/word/2010/wordprocessingShape">
                      <wps:wsp>
                        <wps:cNvSpPr/>
                        <wps:spPr>
                          <a:xfrm rot="11382861">
                            <a:off x="0" y="0"/>
                            <a:ext cx="1478478" cy="142504"/>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547145" id="Arrow: Right 560" o:spid="_x0000_s1026" type="#_x0000_t13" style="position:absolute;margin-left:65.45pt;margin-top:15.95pt;width:116.4pt;height:11.2pt;rotation:-11159840fd;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" adj="20559" fillcolor="red" strokecolor="red" strokeweight="1.25pt"/>
              </w:pict>
            </mc:Fallback>
          </mc:AlternateContent>
        </w:r>
        <w:r w:rsidR="004320A8">
          <w:rPr>
            <w:noProof/>
          </w:rPr>
          <w:drawing>
            <wp:inline distT="0" distB="0" distL="0" distR="0" wp14:anchorId="4C99F2F3" wp14:editId="58BABD9A">
              <wp:extent cx="2024743" cy="1458775"/>
              <wp:effectExtent l="0" t="0" r="0" b="825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1923" cy="1463948"/>
                      </a:xfrm>
                      <a:prstGeom prst="rect">
                        <a:avLst/>
                      </a:prstGeom>
                    </pic:spPr>
                  </pic:pic>
                </a:graphicData>
              </a:graphic>
            </wp:inline>
          </w:drawing>
        </w:r>
      </w:ins>
    </w:p>
    <w:p w14:paraId="69441D69" w14:textId="79FFFF77" w:rsidR="00DA1661" w:rsidRDefault="00DA1661" w:rsidP="00331063">
      <w:pPr>
        <w:rPr>
          <w:ins w:id="2118" w:author="Liam Coleman" w:date="2021-05-24T11:41:00Z"/>
          <w:rFonts w:cs="Times New Roman"/>
          <w:color w:val="000000"/>
          <w:sz w:val="24"/>
          <w:szCs w:val="24"/>
          <w:lang w:val="en-GB"/>
        </w:rPr>
      </w:pPr>
      <w:ins w:id="2119" w:author="Liam Coleman" w:date="2021-05-24T11:40:00Z">
        <w:r>
          <w:rPr>
            <w:rFonts w:cs="Times New Roman"/>
            <w:color w:val="000000"/>
            <w:sz w:val="24"/>
            <w:szCs w:val="24"/>
            <w:lang w:val="en-GB"/>
          </w:rPr>
          <w:t xml:space="preserve">And click </w:t>
        </w:r>
      </w:ins>
      <w:ins w:id="2120" w:author="Liam Coleman" w:date="2021-05-24T11:43:00Z">
        <w:r w:rsidR="00F02B4C">
          <w:rPr>
            <w:rFonts w:cs="Times New Roman"/>
            <w:color w:val="000000"/>
            <w:sz w:val="24"/>
            <w:szCs w:val="24"/>
            <w:lang w:val="en-GB"/>
          </w:rPr>
          <w:t>t</w:t>
        </w:r>
      </w:ins>
      <w:ins w:id="2121" w:author="Liam Coleman" w:date="2021-05-24T11:41:00Z">
        <w:r>
          <w:rPr>
            <w:rFonts w:cs="Times New Roman"/>
            <w:color w:val="000000"/>
            <w:sz w:val="24"/>
            <w:szCs w:val="24"/>
            <w:lang w:val="en-GB"/>
          </w:rPr>
          <w:t>he Search Button,</w:t>
        </w:r>
      </w:ins>
    </w:p>
    <w:p w14:paraId="493543D2" w14:textId="55AC09E6" w:rsidR="00DA1661" w:rsidRDefault="00DA1661" w:rsidP="00331063">
      <w:pPr>
        <w:rPr>
          <w:ins w:id="2122" w:author="Liam Coleman" w:date="2021-05-24T11:41:00Z"/>
          <w:rFonts w:cs="Times New Roman"/>
          <w:color w:val="000000"/>
          <w:sz w:val="24"/>
          <w:szCs w:val="24"/>
          <w:lang w:val="en-GB"/>
        </w:rPr>
      </w:pPr>
      <w:ins w:id="2123" w:author="Liam Coleman" w:date="2021-05-24T11:41:00Z">
        <w:r>
          <w:rPr>
            <w:noProof/>
          </w:rPr>
          <mc:AlternateContent>
            <mc:Choice Requires="wps">
              <w:drawing>
                <wp:anchor distT="0" distB="0" distL="114300" distR="114300" simplePos="0" relativeHeight="251691008" behindDoc="0" locked="0" layoutInCell="1" allowOverlap="1" wp14:anchorId="5C492756" wp14:editId="1B242BAB">
                  <wp:simplePos x="0" y="0"/>
                  <wp:positionH relativeFrom="column">
                    <wp:posOffset>374073</wp:posOffset>
                  </wp:positionH>
                  <wp:positionV relativeFrom="paragraph">
                    <wp:posOffset>761291</wp:posOffset>
                  </wp:positionV>
                  <wp:extent cx="1478478" cy="142504"/>
                  <wp:effectExtent l="19050" t="133350" r="7620" b="105410"/>
                  <wp:wrapNone/>
                  <wp:docPr id="563" name="Arrow: Right 563"/>
                  <wp:cNvGraphicFramePr/>
                  <a:graphic xmlns:a="http://schemas.openxmlformats.org/drawingml/2006/main">
                    <a:graphicData uri="http://schemas.microsoft.com/office/word/2010/wordprocessingShape">
                      <wps:wsp>
                        <wps:cNvSpPr/>
                        <wps:spPr>
                          <a:xfrm rot="11382861">
                            <a:off x="0" y="0"/>
                            <a:ext cx="1478478" cy="142504"/>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C4032" id="Arrow: Right 563" o:spid="_x0000_s1026" type="#_x0000_t13" style="position:absolute;margin-left:29.45pt;margin-top:59.95pt;width:116.4pt;height:11.2pt;rotation:-11159840fd;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" adj="20559" fillcolor="red" strokecolor="red" strokeweight="1.25pt"/>
              </w:pict>
            </mc:Fallback>
          </mc:AlternateContent>
        </w:r>
        <w:r>
          <w:rPr>
            <w:noProof/>
          </w:rPr>
          <w:drawing>
            <wp:inline distT="0" distB="0" distL="0" distR="0" wp14:anchorId="72FAA013" wp14:editId="13DBEE9E">
              <wp:extent cx="2024743" cy="1458775"/>
              <wp:effectExtent l="0" t="0" r="0" b="825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1923" cy="1463948"/>
                      </a:xfrm>
                      <a:prstGeom prst="rect">
                        <a:avLst/>
                      </a:prstGeom>
                    </pic:spPr>
                  </pic:pic>
                </a:graphicData>
              </a:graphic>
            </wp:inline>
          </w:drawing>
        </w:r>
      </w:ins>
    </w:p>
    <w:p w14:paraId="4404A109" w14:textId="24ED3C18" w:rsidR="00DA1661" w:rsidRDefault="00DA1661" w:rsidP="00331063">
      <w:pPr>
        <w:rPr>
          <w:ins w:id="2124" w:author="Liam Coleman" w:date="2021-05-24T11:41:00Z"/>
          <w:rFonts w:cs="Times New Roman"/>
          <w:color w:val="000000"/>
          <w:sz w:val="24"/>
          <w:szCs w:val="24"/>
          <w:lang w:val="en-GB"/>
        </w:rPr>
      </w:pPr>
    </w:p>
    <w:p w14:paraId="3C27254F" w14:textId="0F8E04E0" w:rsidR="00DA1661" w:rsidRDefault="00DA1661" w:rsidP="00331063">
      <w:pPr>
        <w:rPr>
          <w:ins w:id="2125" w:author="Liam Coleman" w:date="2021-05-24T11:41:00Z"/>
          <w:rFonts w:cs="Times New Roman"/>
          <w:color w:val="000000"/>
          <w:sz w:val="24"/>
          <w:szCs w:val="24"/>
          <w:lang w:val="en-GB"/>
        </w:rPr>
      </w:pPr>
      <w:ins w:id="2126" w:author="Liam Coleman" w:date="2021-05-24T11:41:00Z">
        <w:r>
          <w:rPr>
            <w:rFonts w:cs="Times New Roman"/>
            <w:color w:val="000000"/>
            <w:sz w:val="24"/>
            <w:szCs w:val="24"/>
            <w:lang w:val="en-GB"/>
          </w:rPr>
          <w:t>And the grid will populate with all entries found,</w:t>
        </w:r>
      </w:ins>
    </w:p>
    <w:p w14:paraId="565DC9B5" w14:textId="57C4DFBD" w:rsidR="00DA1661" w:rsidRDefault="001C7C0B" w:rsidP="00331063">
      <w:pPr>
        <w:rPr>
          <w:ins w:id="2127" w:author="Liam Coleman" w:date="2021-05-24T11:39:00Z"/>
          <w:rFonts w:cs="Times New Roman"/>
          <w:color w:val="000000"/>
          <w:sz w:val="24"/>
          <w:szCs w:val="24"/>
          <w:lang w:val="en-GB"/>
        </w:rPr>
      </w:pPr>
      <w:ins w:id="2128" w:author="Liam Coleman" w:date="2021-05-24T11:42:00Z">
        <w:r>
          <w:rPr>
            <w:noProof/>
          </w:rPr>
          <w:lastRenderedPageBreak/>
          <mc:AlternateContent>
            <mc:Choice Requires="wps">
              <w:drawing>
                <wp:anchor distT="0" distB="0" distL="114300" distR="114300" simplePos="0" relativeHeight="251693056" behindDoc="0" locked="0" layoutInCell="1" allowOverlap="1" wp14:anchorId="36C84AB3" wp14:editId="7BF8D8DD">
                  <wp:simplePos x="0" y="0"/>
                  <wp:positionH relativeFrom="column">
                    <wp:posOffset>2221048</wp:posOffset>
                  </wp:positionH>
                  <wp:positionV relativeFrom="paragraph">
                    <wp:posOffset>860581</wp:posOffset>
                  </wp:positionV>
                  <wp:extent cx="2359978" cy="155892"/>
                  <wp:effectExtent l="0" t="285750" r="0" b="320675"/>
                  <wp:wrapNone/>
                  <wp:docPr id="566" name="Arrow: Right 566"/>
                  <wp:cNvGraphicFramePr/>
                  <a:graphic xmlns:a="http://schemas.openxmlformats.org/drawingml/2006/main">
                    <a:graphicData uri="http://schemas.microsoft.com/office/word/2010/wordprocessingShape">
                      <wps:wsp>
                        <wps:cNvSpPr/>
                        <wps:spPr>
                          <a:xfrm rot="9881325">
                            <a:off x="0" y="0"/>
                            <a:ext cx="2359978" cy="1558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352B9" id="Arrow: Right 566" o:spid="_x0000_s1026" type="#_x0000_t13" style="position:absolute;margin-left:174.9pt;margin-top:67.75pt;width:185.85pt;height:12.25pt;rotation:10793042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" adj="20887" fillcolor="red" strokecolor="red" strokeweight="1.25pt"/>
              </w:pict>
            </mc:Fallback>
          </mc:AlternateContent>
        </w:r>
        <w:r>
          <w:rPr>
            <w:noProof/>
          </w:rPr>
          <w:drawing>
            <wp:inline distT="0" distB="0" distL="0" distR="0" wp14:anchorId="5A35B258" wp14:editId="6974A324">
              <wp:extent cx="5731510" cy="2197735"/>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97735"/>
                      </a:xfrm>
                      <a:prstGeom prst="rect">
                        <a:avLst/>
                      </a:prstGeom>
                    </pic:spPr>
                  </pic:pic>
                </a:graphicData>
              </a:graphic>
            </wp:inline>
          </w:drawing>
        </w:r>
      </w:ins>
    </w:p>
    <w:p w14:paraId="43562C4A" w14:textId="77777777" w:rsidR="00845AEB" w:rsidRDefault="00845AEB" w:rsidP="00331063">
      <w:pPr>
        <w:rPr>
          <w:ins w:id="2129" w:author="Liam Coleman" w:date="2021-05-24T11:39:00Z"/>
          <w:rFonts w:cs="Times New Roman"/>
          <w:color w:val="000000"/>
          <w:sz w:val="24"/>
          <w:szCs w:val="24"/>
          <w:lang w:val="en-GB"/>
        </w:rPr>
      </w:pPr>
    </w:p>
    <w:p w14:paraId="541A02EE" w14:textId="53AEF658" w:rsidR="00051BF2" w:rsidRDefault="00300695" w:rsidP="00331063">
      <w:pPr>
        <w:rPr>
          <w:ins w:id="2130" w:author="Liam Coleman" w:date="2021-05-24T11:44:00Z"/>
          <w:rFonts w:cs="Times New Roman"/>
          <w:color w:val="000000"/>
          <w:sz w:val="24"/>
          <w:szCs w:val="24"/>
          <w:lang w:val="en-GB"/>
        </w:rPr>
      </w:pPr>
      <w:ins w:id="2131" w:author="Liam Coleman" w:date="2021-05-24T11:43:00Z">
        <w:r>
          <w:rPr>
            <w:rFonts w:cs="Times New Roman"/>
            <w:color w:val="000000"/>
            <w:sz w:val="24"/>
            <w:szCs w:val="24"/>
            <w:lang w:val="en-GB"/>
          </w:rPr>
          <w:t>To exit the search, the use</w:t>
        </w:r>
      </w:ins>
      <w:ins w:id="2132" w:author="Liam Coleman" w:date="2021-05-24T11:44:00Z">
        <w:r>
          <w:rPr>
            <w:rFonts w:cs="Times New Roman"/>
            <w:color w:val="000000"/>
            <w:sz w:val="24"/>
            <w:szCs w:val="24"/>
            <w:lang w:val="en-GB"/>
          </w:rPr>
          <w:t>r clicks the Re-Load Button</w:t>
        </w:r>
        <w:r w:rsidR="00051BF2">
          <w:rPr>
            <w:rFonts w:cs="Times New Roman"/>
            <w:color w:val="000000"/>
            <w:sz w:val="24"/>
            <w:szCs w:val="24"/>
            <w:lang w:val="en-GB"/>
          </w:rPr>
          <w:t>,</w:t>
        </w:r>
      </w:ins>
    </w:p>
    <w:p w14:paraId="3BB90212" w14:textId="7A2D6E8C" w:rsidR="00863001" w:rsidRDefault="00051BF2" w:rsidP="00331063">
      <w:pPr>
        <w:rPr>
          <w:ins w:id="2133" w:author="Liam Coleman" w:date="2021-05-24T11:44:00Z"/>
        </w:rPr>
      </w:pPr>
      <w:ins w:id="2134" w:author="Liam Coleman" w:date="2021-05-24T11:44:00Z">
        <w:r>
          <w:rPr>
            <w:noProof/>
          </w:rPr>
          <mc:AlternateContent>
            <mc:Choice Requires="wps">
              <w:drawing>
                <wp:anchor distT="0" distB="0" distL="114300" distR="114300" simplePos="0" relativeHeight="251695104" behindDoc="0" locked="0" layoutInCell="1" allowOverlap="1" wp14:anchorId="3AB93C7E" wp14:editId="46B1B801">
                  <wp:simplePos x="0" y="0"/>
                  <wp:positionH relativeFrom="column">
                    <wp:posOffset>1537854</wp:posOffset>
                  </wp:positionH>
                  <wp:positionV relativeFrom="paragraph">
                    <wp:posOffset>401855</wp:posOffset>
                  </wp:positionV>
                  <wp:extent cx="1478478" cy="142504"/>
                  <wp:effectExtent l="19050" t="133350" r="7620" b="105410"/>
                  <wp:wrapNone/>
                  <wp:docPr id="568" name="Arrow: Right 568"/>
                  <wp:cNvGraphicFramePr/>
                  <a:graphic xmlns:a="http://schemas.openxmlformats.org/drawingml/2006/main">
                    <a:graphicData uri="http://schemas.microsoft.com/office/word/2010/wordprocessingShape">
                      <wps:wsp>
                        <wps:cNvSpPr/>
                        <wps:spPr>
                          <a:xfrm rot="11382861">
                            <a:off x="0" y="0"/>
                            <a:ext cx="1478478" cy="142504"/>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EB70B7" id="Arrow: Right 568" o:spid="_x0000_s1026" type="#_x0000_t13" style="position:absolute;margin-left:121.1pt;margin-top:31.65pt;width:116.4pt;height:11.2pt;rotation:-11159840fd;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" adj="20559" fillcolor="red" strokecolor="red" strokeweight="1.25pt"/>
              </w:pict>
            </mc:Fallback>
          </mc:AlternateContent>
        </w:r>
        <w:r>
          <w:rPr>
            <w:noProof/>
          </w:rPr>
          <w:drawing>
            <wp:inline distT="0" distB="0" distL="0" distR="0" wp14:anchorId="6AAB90D4" wp14:editId="52E0161E">
              <wp:extent cx="2024743" cy="1458775"/>
              <wp:effectExtent l="0" t="0" r="0" b="825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1923" cy="1463948"/>
                      </a:xfrm>
                      <a:prstGeom prst="rect">
                        <a:avLst/>
                      </a:prstGeom>
                    </pic:spPr>
                  </pic:pic>
                </a:graphicData>
              </a:graphic>
            </wp:inline>
          </w:drawing>
        </w:r>
      </w:ins>
      <w:ins w:id="2135" w:author="Liam Coleman" w:date="2021-03-16T16:57:00Z">
        <w:r w:rsidR="00CC5DFE">
          <w:t xml:space="preserve"> </w:t>
        </w:r>
      </w:ins>
    </w:p>
    <w:p w14:paraId="3BF6F63B" w14:textId="3FF69A5A" w:rsidR="00051BF2" w:rsidRDefault="00051BF2" w:rsidP="00331063">
      <w:pPr>
        <w:rPr>
          <w:ins w:id="2136" w:author="Liam Coleman" w:date="2021-05-24T11:46:00Z"/>
        </w:rPr>
      </w:pPr>
      <w:ins w:id="2137" w:author="Liam Coleman" w:date="2021-05-24T11:44:00Z">
        <w:r>
          <w:t>Which</w:t>
        </w:r>
      </w:ins>
      <w:ins w:id="2138" w:author="Liam Coleman" w:date="2021-05-24T11:45:00Z">
        <w:r w:rsidR="00E63181">
          <w:t xml:space="preserve"> clears the text </w:t>
        </w:r>
      </w:ins>
      <w:ins w:id="2139" w:author="Liam Coleman" w:date="2021-05-24T11:46:00Z">
        <w:r w:rsidR="006D5488">
          <w:t>boxes</w:t>
        </w:r>
      </w:ins>
      <w:ins w:id="2140" w:author="Liam Coleman" w:date="2021-05-24T11:45:00Z">
        <w:r w:rsidR="00E63181">
          <w:t xml:space="preserve"> </w:t>
        </w:r>
      </w:ins>
      <w:ins w:id="2141" w:author="Liam Coleman" w:date="2021-05-24T11:46:00Z">
        <w:r w:rsidR="006D5488">
          <w:t>and repopulates</w:t>
        </w:r>
      </w:ins>
      <w:ins w:id="2142" w:author="Liam Coleman" w:date="2021-05-24T11:44:00Z">
        <w:r>
          <w:t xml:space="preserve"> the</w:t>
        </w:r>
      </w:ins>
      <w:ins w:id="2143" w:author="Liam Coleman" w:date="2021-05-24T11:45:00Z">
        <w:r>
          <w:t xml:space="preserve"> grid will all entries, essentially back to where the user was before the search began.</w:t>
        </w:r>
      </w:ins>
    </w:p>
    <w:p w14:paraId="009356B9" w14:textId="77777777" w:rsidR="006D5488" w:rsidRDefault="006D5488" w:rsidP="00331063">
      <w:pPr>
        <w:rPr>
          <w:ins w:id="2144" w:author="Liam Coleman" w:date="2021-05-24T11:46:00Z"/>
          <w:noProof/>
        </w:rPr>
      </w:pPr>
    </w:p>
    <w:p w14:paraId="783CF78D" w14:textId="54EC194C" w:rsidR="006D5488" w:rsidRDefault="006D5488" w:rsidP="00331063">
      <w:pPr>
        <w:rPr>
          <w:ins w:id="2145" w:author="Liam Coleman" w:date="2021-04-21T15:49:00Z"/>
        </w:rPr>
      </w:pPr>
      <w:ins w:id="2146" w:author="Liam Coleman" w:date="2021-05-24T11:46:00Z">
        <w:r>
          <w:rPr>
            <w:noProof/>
          </w:rPr>
          <w:drawing>
            <wp:inline distT="0" distB="0" distL="0" distR="0" wp14:anchorId="299FC0B9" wp14:editId="1E76F6F0">
              <wp:extent cx="2197100" cy="1585356"/>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811"/>
                      <a:stretch/>
                    </pic:blipFill>
                    <pic:spPr bwMode="auto">
                      <a:xfrm>
                        <a:off x="0" y="0"/>
                        <a:ext cx="2212397" cy="1596394"/>
                      </a:xfrm>
                      <a:prstGeom prst="rect">
                        <a:avLst/>
                      </a:prstGeom>
                      <a:ln>
                        <a:noFill/>
                      </a:ln>
                      <a:extLst>
                        <a:ext uri="{53640926-AAD7-44D8-BBD7-CCE9431645EC}">
                          <a14:shadowObscured xmlns:a14="http://schemas.microsoft.com/office/drawing/2010/main"/>
                        </a:ext>
                      </a:extLst>
                    </pic:spPr>
                  </pic:pic>
                </a:graphicData>
              </a:graphic>
            </wp:inline>
          </w:drawing>
        </w:r>
      </w:ins>
    </w:p>
    <w:p w14:paraId="5CD0E012" w14:textId="3694B768" w:rsidR="00E41DC0" w:rsidRDefault="00E41DC0" w:rsidP="00331063">
      <w:pPr>
        <w:rPr>
          <w:ins w:id="2147" w:author="Liam Coleman" w:date="2021-04-21T15:49:00Z"/>
        </w:rPr>
      </w:pPr>
    </w:p>
    <w:p w14:paraId="66DD095D" w14:textId="1A986A9B" w:rsidR="00E41DC0" w:rsidRDefault="00E41DC0" w:rsidP="00331063">
      <w:pPr>
        <w:rPr>
          <w:ins w:id="2148" w:author="Liam Coleman" w:date="2021-04-21T15:49:00Z"/>
        </w:rPr>
      </w:pPr>
    </w:p>
    <w:p w14:paraId="5F1CC393" w14:textId="25C627A2" w:rsidR="00364A76" w:rsidRDefault="00663AB4">
      <w:pPr>
        <w:pStyle w:val="Heading3"/>
        <w:numPr>
          <w:ilvl w:val="0"/>
          <w:numId w:val="0"/>
        </w:numPr>
        <w:ind w:left="1134" w:hanging="1134"/>
        <w:rPr>
          <w:ins w:id="2149" w:author="Liam Coleman" w:date="2021-03-22T14:53:00Z"/>
        </w:rPr>
        <w:pPrChange w:id="2150" w:author="Liam Coleman" w:date="2021-04-20T15:03:00Z">
          <w:pPr/>
        </w:pPrChange>
      </w:pPr>
      <w:bookmarkStart w:id="2151" w:name="_Toc76630265"/>
      <w:ins w:id="2152" w:author="Liam Coleman" w:date="2021-03-22T14:53:00Z">
        <w:r>
          <w:t>4.</w:t>
        </w:r>
      </w:ins>
      <w:ins w:id="2153" w:author="Liam Coleman" w:date="2021-05-24T16:07:00Z">
        <w:r w:rsidR="00D40330">
          <w:t>13</w:t>
        </w:r>
      </w:ins>
      <w:ins w:id="2154" w:author="Liam Coleman" w:date="2021-03-22T14:53:00Z">
        <w:r>
          <w:t xml:space="preserve">.2 Search </w:t>
        </w:r>
      </w:ins>
      <w:ins w:id="2155" w:author="Liam Coleman" w:date="2021-04-20T11:05:00Z">
        <w:r w:rsidR="00B47BA5">
          <w:t>by</w:t>
        </w:r>
      </w:ins>
      <w:ins w:id="2156" w:author="Liam Coleman" w:date="2021-03-22T14:53:00Z">
        <w:r>
          <w:t xml:space="preserve"> </w:t>
        </w:r>
      </w:ins>
      <w:ins w:id="2157" w:author="Liam Coleman" w:date="2021-04-20T10:57:00Z">
        <w:r w:rsidR="00E27BD4">
          <w:t>Serial Number</w:t>
        </w:r>
      </w:ins>
      <w:bookmarkEnd w:id="2151"/>
    </w:p>
    <w:p w14:paraId="586B0771" w14:textId="3FAB46BB" w:rsidR="00B47BA5" w:rsidRDefault="0070458D" w:rsidP="00364A76">
      <w:pPr>
        <w:rPr>
          <w:ins w:id="2158" w:author="Liam Coleman" w:date="2021-03-22T15:06:00Z"/>
          <w:rFonts w:cs="Times New Roman"/>
          <w:color w:val="000000"/>
          <w:sz w:val="24"/>
          <w:szCs w:val="24"/>
          <w:lang w:val="en-GB"/>
        </w:rPr>
      </w:pPr>
      <w:ins w:id="2159" w:author="Liam Coleman" w:date="2021-05-24T11:48:00Z">
        <w:r>
          <w:rPr>
            <w:rFonts w:cs="Times New Roman"/>
            <w:color w:val="000000"/>
            <w:sz w:val="24"/>
            <w:szCs w:val="24"/>
            <w:lang w:val="en-GB"/>
          </w:rPr>
          <w:t xml:space="preserve">The search by serial number </w:t>
        </w:r>
      </w:ins>
      <w:ins w:id="2160" w:author="Liam Coleman" w:date="2021-05-24T11:49:00Z">
        <w:r>
          <w:rPr>
            <w:rFonts w:cs="Times New Roman"/>
            <w:color w:val="000000"/>
            <w:sz w:val="24"/>
            <w:szCs w:val="24"/>
            <w:lang w:val="en-GB"/>
          </w:rPr>
          <w:t>is the same process as above. The user enters a value in the Serial</w:t>
        </w:r>
        <w:r w:rsidR="00390C2D">
          <w:rPr>
            <w:rFonts w:cs="Times New Roman"/>
            <w:color w:val="000000"/>
            <w:sz w:val="24"/>
            <w:szCs w:val="24"/>
            <w:lang w:val="en-GB"/>
          </w:rPr>
          <w:t xml:space="preserve"> Number textbox (in this example </w:t>
        </w:r>
      </w:ins>
      <w:ins w:id="2161" w:author="Liam Coleman" w:date="2021-05-24T11:50:00Z">
        <w:r w:rsidR="00464485" w:rsidRPr="00464485">
          <w:rPr>
            <w:rFonts w:cs="Times New Roman"/>
            <w:color w:val="000000"/>
            <w:sz w:val="24"/>
            <w:szCs w:val="24"/>
            <w:lang w:val="en-GB"/>
          </w:rPr>
          <w:t>AP366500P011200308</w:t>
        </w:r>
      </w:ins>
      <w:ins w:id="2162" w:author="Liam Coleman" w:date="2021-05-24T11:51:00Z">
        <w:r w:rsidR="00500CC9">
          <w:rPr>
            <w:rFonts w:cs="Times New Roman"/>
            <w:color w:val="000000"/>
            <w:sz w:val="24"/>
            <w:szCs w:val="24"/>
            <w:lang w:val="en-GB"/>
          </w:rPr>
          <w:t>) and</w:t>
        </w:r>
      </w:ins>
      <w:ins w:id="2163" w:author="Liam Coleman" w:date="2021-05-24T11:50:00Z">
        <w:r w:rsidR="00464485">
          <w:rPr>
            <w:rFonts w:cs="Times New Roman"/>
            <w:color w:val="000000"/>
            <w:sz w:val="24"/>
            <w:szCs w:val="24"/>
            <w:lang w:val="en-GB"/>
          </w:rPr>
          <w:t xml:space="preserve"> clicks the Search Button.</w:t>
        </w:r>
      </w:ins>
    </w:p>
    <w:p w14:paraId="27BA2844" w14:textId="28C544A2" w:rsidR="00B47BA5" w:rsidRDefault="00500CC9">
      <w:pPr>
        <w:keepNext/>
        <w:rPr>
          <w:ins w:id="2164" w:author="Liam Coleman" w:date="2021-05-24T11:51:00Z"/>
        </w:rPr>
      </w:pPr>
      <w:ins w:id="2165" w:author="Liam Coleman" w:date="2021-05-24T11:51:00Z">
        <w:r>
          <w:rPr>
            <w:noProof/>
          </w:rPr>
          <w:lastRenderedPageBreak/>
          <mc:AlternateContent>
            <mc:Choice Requires="wps">
              <w:drawing>
                <wp:anchor distT="0" distB="0" distL="114300" distR="114300" simplePos="0" relativeHeight="251697152" behindDoc="0" locked="0" layoutInCell="1" allowOverlap="1" wp14:anchorId="46C1E129" wp14:editId="0498BA83">
                  <wp:simplePos x="0" y="0"/>
                  <wp:positionH relativeFrom="column">
                    <wp:posOffset>423518</wp:posOffset>
                  </wp:positionH>
                  <wp:positionV relativeFrom="paragraph">
                    <wp:posOffset>574485</wp:posOffset>
                  </wp:positionV>
                  <wp:extent cx="1086227" cy="96602"/>
                  <wp:effectExtent l="0" t="114300" r="19050" b="113030"/>
                  <wp:wrapNone/>
                  <wp:docPr id="570" name="Arrow: Left 570"/>
                  <wp:cNvGraphicFramePr/>
                  <a:graphic xmlns:a="http://schemas.openxmlformats.org/drawingml/2006/main">
                    <a:graphicData uri="http://schemas.microsoft.com/office/word/2010/wordprocessingShape">
                      <wps:wsp>
                        <wps:cNvSpPr/>
                        <wps:spPr>
                          <a:xfrm rot="20893127">
                            <a:off x="0" y="0"/>
                            <a:ext cx="1086227" cy="96602"/>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ADE92" id="Arrow: Left 570" o:spid="_x0000_s1026" type="#_x0000_t66" style="position:absolute;margin-left:33.35pt;margin-top:45.25pt;width:85.55pt;height:7.6pt;rotation:-772094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" adj="960" fillcolor="red" strokecolor="red" strokeweight="1.25pt"/>
              </w:pict>
            </mc:Fallback>
          </mc:AlternateContent>
        </w:r>
      </w:ins>
      <w:ins w:id="2166" w:author="Liam Coleman" w:date="2021-04-20T11:06:00Z">
        <w:r w:rsidR="007B65A1">
          <w:rPr>
            <w:noProof/>
          </w:rPr>
          <mc:AlternateContent>
            <mc:Choice Requires="wps">
              <w:drawing>
                <wp:anchor distT="0" distB="0" distL="114300" distR="114300" simplePos="0" relativeHeight="251539456" behindDoc="0" locked="0" layoutInCell="1" allowOverlap="1" wp14:anchorId="762566C2" wp14:editId="7C9159B6">
                  <wp:simplePos x="0" y="0"/>
                  <wp:positionH relativeFrom="column">
                    <wp:posOffset>844426</wp:posOffset>
                  </wp:positionH>
                  <wp:positionV relativeFrom="paragraph">
                    <wp:posOffset>428518</wp:posOffset>
                  </wp:positionV>
                  <wp:extent cx="1871085" cy="100425"/>
                  <wp:effectExtent l="0" t="0" r="15240" b="13970"/>
                  <wp:wrapNone/>
                  <wp:docPr id="462" name="Arrow: Left 462"/>
                  <wp:cNvGraphicFramePr/>
                  <a:graphic xmlns:a="http://schemas.openxmlformats.org/drawingml/2006/main">
                    <a:graphicData uri="http://schemas.microsoft.com/office/word/2010/wordprocessingShape">
                      <wps:wsp>
                        <wps:cNvSpPr/>
                        <wps:spPr>
                          <a:xfrm>
                            <a:off x="0" y="0"/>
                            <a:ext cx="1871085" cy="10042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32DDC" id="Arrow: Left 462" o:spid="_x0000_s1026" type="#_x0000_t66" style="position:absolute;margin-left:66.5pt;margin-top:33.75pt;width:147.35pt;height:7.9pt;z-index:25153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" adj="580" fillcolor="red" strokecolor="red" strokeweight="1.25pt"/>
              </w:pict>
            </mc:Fallback>
          </mc:AlternateContent>
        </w:r>
      </w:ins>
      <w:ins w:id="2167" w:author="Liam Coleman" w:date="2021-04-20T11:05:00Z">
        <w:r w:rsidR="00B47BA5">
          <w:rPr>
            <w:noProof/>
          </w:rPr>
          <w:drawing>
            <wp:inline distT="0" distB="0" distL="0" distR="0" wp14:anchorId="0F1A6584" wp14:editId="3CB85D42">
              <wp:extent cx="2237450" cy="1637474"/>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37450" cy="1637474"/>
                      </a:xfrm>
                      <a:prstGeom prst="rect">
                        <a:avLst/>
                      </a:prstGeom>
                    </pic:spPr>
                  </pic:pic>
                </a:graphicData>
              </a:graphic>
            </wp:inline>
          </w:drawing>
        </w:r>
      </w:ins>
    </w:p>
    <w:p w14:paraId="32E6C661" w14:textId="512132EB" w:rsidR="00500CC9" w:rsidRDefault="009F7269">
      <w:pPr>
        <w:keepNext/>
        <w:rPr>
          <w:ins w:id="2168" w:author="Liam Coleman" w:date="2021-05-24T11:52:00Z"/>
        </w:rPr>
      </w:pPr>
      <w:ins w:id="2169" w:author="Liam Coleman" w:date="2021-05-24T11:52:00Z">
        <w:r>
          <w:t>The grid will populate with the search results,</w:t>
        </w:r>
      </w:ins>
    </w:p>
    <w:p w14:paraId="01AB30B9" w14:textId="61875D8F" w:rsidR="009F7269" w:rsidRDefault="009F7269">
      <w:pPr>
        <w:keepNext/>
        <w:rPr>
          <w:ins w:id="2170" w:author="Liam Coleman" w:date="2021-05-24T11:53:00Z"/>
        </w:rPr>
      </w:pPr>
      <w:ins w:id="2171" w:author="Liam Coleman" w:date="2021-05-24T11:53:00Z">
        <w:r>
          <w:rPr>
            <w:noProof/>
          </w:rPr>
          <mc:AlternateContent>
            <mc:Choice Requires="wps">
              <w:drawing>
                <wp:anchor distT="0" distB="0" distL="114300" distR="114300" simplePos="0" relativeHeight="251699200" behindDoc="0" locked="0" layoutInCell="1" allowOverlap="1" wp14:anchorId="4D5750E5" wp14:editId="7E9CD43E">
                  <wp:simplePos x="0" y="0"/>
                  <wp:positionH relativeFrom="column">
                    <wp:posOffset>682608</wp:posOffset>
                  </wp:positionH>
                  <wp:positionV relativeFrom="paragraph">
                    <wp:posOffset>1069373</wp:posOffset>
                  </wp:positionV>
                  <wp:extent cx="475013" cy="255319"/>
                  <wp:effectExtent l="0" t="23495" r="34925" b="15875"/>
                  <wp:wrapNone/>
                  <wp:docPr id="573" name="Arrow: Right 573"/>
                  <wp:cNvGraphicFramePr/>
                  <a:graphic xmlns:a="http://schemas.openxmlformats.org/drawingml/2006/main">
                    <a:graphicData uri="http://schemas.microsoft.com/office/word/2010/wordprocessingShape">
                      <wps:wsp>
                        <wps:cNvSpPr/>
                        <wps:spPr>
                          <a:xfrm rot="16200000">
                            <a:off x="0" y="0"/>
                            <a:ext cx="475013" cy="2553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4ADB0A" id="Arrow: Right 573" o:spid="_x0000_s1026" type="#_x0000_t13" style="position:absolute;margin-left:53.75pt;margin-top:84.2pt;width:37.4pt;height:20.1pt;rotation:-90;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" adj="15795" fillcolor="red" strokecolor="red" strokeweight="1.25pt"/>
              </w:pict>
            </mc:Fallback>
          </mc:AlternateContent>
        </w:r>
      </w:ins>
      <w:ins w:id="2172" w:author="Liam Coleman" w:date="2021-05-24T11:52:00Z">
        <w:r>
          <w:rPr>
            <w:noProof/>
          </w:rPr>
          <w:drawing>
            <wp:inline distT="0" distB="0" distL="0" distR="0" wp14:anchorId="69C92DE2" wp14:editId="54EDE6FA">
              <wp:extent cx="2272567" cy="1650670"/>
              <wp:effectExtent l="0" t="0" r="0" b="698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541" cy="1660820"/>
                      </a:xfrm>
                      <a:prstGeom prst="rect">
                        <a:avLst/>
                      </a:prstGeom>
                    </pic:spPr>
                  </pic:pic>
                </a:graphicData>
              </a:graphic>
            </wp:inline>
          </w:drawing>
        </w:r>
      </w:ins>
    </w:p>
    <w:p w14:paraId="211D2DB6" w14:textId="78643C8C" w:rsidR="009F7269" w:rsidRDefault="009F7269">
      <w:pPr>
        <w:keepNext/>
        <w:rPr>
          <w:ins w:id="2173" w:author="Liam Coleman" w:date="2021-05-24T11:54:00Z"/>
        </w:rPr>
      </w:pPr>
      <w:ins w:id="2174" w:author="Liam Coleman" w:date="2021-05-24T11:53:00Z">
        <w:r>
          <w:t>The user cl</w:t>
        </w:r>
        <w:r w:rsidR="0039002E">
          <w:t>ic</w:t>
        </w:r>
      </w:ins>
      <w:ins w:id="2175" w:author="Liam Coleman" w:date="2021-05-24T11:54:00Z">
        <w:r w:rsidR="0039002E">
          <w:t>ks the Re</w:t>
        </w:r>
        <w:r w:rsidR="00E34249">
          <w:t>-Load button,</w:t>
        </w:r>
      </w:ins>
    </w:p>
    <w:p w14:paraId="79D487EC" w14:textId="77777777" w:rsidR="0077691C" w:rsidRDefault="006C1E79">
      <w:pPr>
        <w:keepNext/>
        <w:rPr>
          <w:ins w:id="2176" w:author="Liam Coleman" w:date="2021-05-24T11:56:00Z"/>
        </w:rPr>
      </w:pPr>
      <w:ins w:id="2177" w:author="Liam Coleman" w:date="2021-05-24T11:55:00Z">
        <w:r>
          <w:rPr>
            <w:noProof/>
          </w:rPr>
          <mc:AlternateContent>
            <mc:Choice Requires="wps">
              <w:drawing>
                <wp:anchor distT="0" distB="0" distL="114300" distR="114300" simplePos="0" relativeHeight="251701248" behindDoc="0" locked="0" layoutInCell="1" allowOverlap="1" wp14:anchorId="1667BB3B" wp14:editId="7FF32B6E">
                  <wp:simplePos x="0" y="0"/>
                  <wp:positionH relativeFrom="column">
                    <wp:posOffset>2129951</wp:posOffset>
                  </wp:positionH>
                  <wp:positionV relativeFrom="paragraph">
                    <wp:posOffset>172344</wp:posOffset>
                  </wp:positionV>
                  <wp:extent cx="160138" cy="1318161"/>
                  <wp:effectExtent l="0" t="369253" r="0" b="385127"/>
                  <wp:wrapNone/>
                  <wp:docPr id="194" name="Arrow: Down 194"/>
                  <wp:cNvGraphicFramePr/>
                  <a:graphic xmlns:a="http://schemas.openxmlformats.org/drawingml/2006/main">
                    <a:graphicData uri="http://schemas.microsoft.com/office/word/2010/wordprocessingShape">
                      <wps:wsp>
                        <wps:cNvSpPr/>
                        <wps:spPr>
                          <a:xfrm rot="7707242">
                            <a:off x="0" y="0"/>
                            <a:ext cx="160138" cy="131816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7BBAEA" id="Arrow: Down 194" o:spid="_x0000_s1026" type="#_x0000_t67" style="position:absolute;margin-left:167.7pt;margin-top:13.55pt;width:12.6pt;height:103.8pt;rotation:8418364fd;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" adj="20288" fillcolor="red" strokecolor="red" strokeweight="1.25pt"/>
              </w:pict>
            </mc:Fallback>
          </mc:AlternateContent>
        </w:r>
        <w:r>
          <w:rPr>
            <w:noProof/>
          </w:rPr>
          <w:drawing>
            <wp:inline distT="0" distB="0" distL="0" distR="0" wp14:anchorId="449CABC8" wp14:editId="1B0D9A57">
              <wp:extent cx="2241792" cy="1650670"/>
              <wp:effectExtent l="0" t="0" r="6350" b="698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57480" cy="1662221"/>
                      </a:xfrm>
                      <a:prstGeom prst="rect">
                        <a:avLst/>
                      </a:prstGeom>
                    </pic:spPr>
                  </pic:pic>
                </a:graphicData>
              </a:graphic>
            </wp:inline>
          </w:drawing>
        </w:r>
      </w:ins>
    </w:p>
    <w:p w14:paraId="451E0281" w14:textId="6DE8EBAF" w:rsidR="002E5EB8" w:rsidRDefault="0077691C">
      <w:pPr>
        <w:keepNext/>
        <w:rPr>
          <w:ins w:id="2178" w:author="Liam Coleman" w:date="2021-05-24T11:57:00Z"/>
        </w:rPr>
      </w:pPr>
      <w:ins w:id="2179" w:author="Liam Coleman" w:date="2021-05-24T11:56:00Z">
        <w:r>
          <w:t>T</w:t>
        </w:r>
        <w:r w:rsidR="006C1E79">
          <w:t>he</w:t>
        </w:r>
        <w:r w:rsidR="002E5EB8">
          <w:t xml:space="preserve"> textboxes clear </w:t>
        </w:r>
      </w:ins>
      <w:ins w:id="2180" w:author="Liam Coleman" w:date="2021-05-24T11:57:00Z">
        <w:r>
          <w:t>the grid</w:t>
        </w:r>
      </w:ins>
      <w:ins w:id="2181" w:author="Liam Coleman" w:date="2021-05-24T11:56:00Z">
        <w:r w:rsidR="006C1E79">
          <w:t xml:space="preserve"> re-populates</w:t>
        </w:r>
        <w:r w:rsidR="002E5EB8">
          <w:t>.</w:t>
        </w:r>
      </w:ins>
    </w:p>
    <w:p w14:paraId="3F3EA52A" w14:textId="615316EB" w:rsidR="0077691C" w:rsidRDefault="0077691C">
      <w:pPr>
        <w:keepNext/>
        <w:rPr>
          <w:ins w:id="2182" w:author="Liam Coleman" w:date="2021-05-24T11:56:00Z"/>
        </w:rPr>
      </w:pPr>
      <w:ins w:id="2183" w:author="Liam Coleman" w:date="2021-05-24T11:57:00Z">
        <w:r>
          <w:rPr>
            <w:noProof/>
          </w:rPr>
          <w:drawing>
            <wp:inline distT="0" distB="0" distL="0" distR="0" wp14:anchorId="4BA32D55" wp14:editId="4E0EE84D">
              <wp:extent cx="2197100" cy="1585356"/>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811"/>
                      <a:stretch/>
                    </pic:blipFill>
                    <pic:spPr bwMode="auto">
                      <a:xfrm>
                        <a:off x="0" y="0"/>
                        <a:ext cx="2212397" cy="1596394"/>
                      </a:xfrm>
                      <a:prstGeom prst="rect">
                        <a:avLst/>
                      </a:prstGeom>
                      <a:ln>
                        <a:noFill/>
                      </a:ln>
                      <a:extLst>
                        <a:ext uri="{53640926-AAD7-44D8-BBD7-CCE9431645EC}">
                          <a14:shadowObscured xmlns:a14="http://schemas.microsoft.com/office/drawing/2010/main"/>
                        </a:ext>
                      </a:extLst>
                    </pic:spPr>
                  </pic:pic>
                </a:graphicData>
              </a:graphic>
            </wp:inline>
          </w:drawing>
        </w:r>
      </w:ins>
    </w:p>
    <w:p w14:paraId="3DA3D70F" w14:textId="45C7376A" w:rsidR="002E5EB8" w:rsidRDefault="0077691C" w:rsidP="00B11558">
      <w:pPr>
        <w:pStyle w:val="Heading3"/>
        <w:numPr>
          <w:ilvl w:val="0"/>
          <w:numId w:val="0"/>
        </w:numPr>
        <w:rPr>
          <w:ins w:id="2184" w:author="Liam Coleman" w:date="2021-05-24T11:57:00Z"/>
        </w:rPr>
      </w:pPr>
      <w:bookmarkStart w:id="2185" w:name="_Toc76630266"/>
      <w:ins w:id="2186" w:author="Liam Coleman" w:date="2021-05-24T11:57:00Z">
        <w:r>
          <w:t>4.</w:t>
        </w:r>
      </w:ins>
      <w:ins w:id="2187" w:author="Liam Coleman" w:date="2021-05-24T16:07:00Z">
        <w:r w:rsidR="00D40330">
          <w:t>13</w:t>
        </w:r>
      </w:ins>
      <w:ins w:id="2188" w:author="Liam Coleman" w:date="2021-05-24T11:57:00Z">
        <w:r>
          <w:t xml:space="preserve">.3 Search </w:t>
        </w:r>
      </w:ins>
      <w:r w:rsidR="000B2AA6">
        <w:t>by</w:t>
      </w:r>
      <w:ins w:id="2189" w:author="Liam Coleman" w:date="2021-05-24T11:57:00Z">
        <w:r>
          <w:t xml:space="preserve"> </w:t>
        </w:r>
        <w:r w:rsidR="00B11558">
          <w:t>Reference Name</w:t>
        </w:r>
        <w:bookmarkEnd w:id="2185"/>
      </w:ins>
    </w:p>
    <w:p w14:paraId="1CDF7AC2" w14:textId="192F9C12" w:rsidR="00B11558" w:rsidRDefault="00B11558" w:rsidP="00B11558">
      <w:pPr>
        <w:rPr>
          <w:ins w:id="2190" w:author="Liam Coleman" w:date="2021-05-24T11:59:00Z"/>
        </w:rPr>
      </w:pPr>
      <w:ins w:id="2191" w:author="Liam Coleman" w:date="2021-05-24T11:57:00Z">
        <w:r>
          <w:t>The utility c</w:t>
        </w:r>
      </w:ins>
      <w:ins w:id="2192" w:author="Liam Coleman" w:date="2021-05-24T11:58:00Z">
        <w:r>
          <w:t xml:space="preserve">an search by </w:t>
        </w:r>
        <w:r w:rsidR="00EB0915">
          <w:t>reference</w:t>
        </w:r>
        <w:r>
          <w:t xml:space="preserve"> name by populating the re</w:t>
        </w:r>
        <w:r w:rsidR="00EB0915">
          <w:t xml:space="preserve">levant textbox (Till </w:t>
        </w:r>
      </w:ins>
      <w:ins w:id="2193" w:author="Liam Coleman" w:date="2021-05-24T12:03:00Z">
        <w:r w:rsidR="005317E7">
          <w:t>2</w:t>
        </w:r>
      </w:ins>
      <w:ins w:id="2194" w:author="Liam Coleman" w:date="2021-05-24T11:58:00Z">
        <w:r w:rsidR="00EB0915">
          <w:t xml:space="preserve"> used as an example value here)</w:t>
        </w:r>
      </w:ins>
      <w:ins w:id="2195" w:author="Liam Coleman" w:date="2021-05-24T12:00:00Z">
        <w:r w:rsidR="00D53493">
          <w:t>, and the Search button is then clicked.</w:t>
        </w:r>
      </w:ins>
    </w:p>
    <w:p w14:paraId="2D5D86E2" w14:textId="52814157" w:rsidR="00335FC1" w:rsidRDefault="008E3D8A" w:rsidP="00B11558">
      <w:pPr>
        <w:rPr>
          <w:ins w:id="2196" w:author="Liam Coleman" w:date="2021-05-24T11:58:00Z"/>
        </w:rPr>
      </w:pPr>
      <w:ins w:id="2197" w:author="Liam Coleman" w:date="2021-05-24T12:00:00Z">
        <w:r>
          <w:rPr>
            <w:noProof/>
          </w:rPr>
          <w:lastRenderedPageBreak/>
          <mc:AlternateContent>
            <mc:Choice Requires="wps">
              <w:drawing>
                <wp:anchor distT="0" distB="0" distL="114300" distR="114300" simplePos="0" relativeHeight="251703296" behindDoc="0" locked="0" layoutInCell="1" allowOverlap="1" wp14:anchorId="33C262D4" wp14:editId="3706D10B">
                  <wp:simplePos x="0" y="0"/>
                  <wp:positionH relativeFrom="column">
                    <wp:posOffset>732470</wp:posOffset>
                  </wp:positionH>
                  <wp:positionV relativeFrom="paragraph">
                    <wp:posOffset>666239</wp:posOffset>
                  </wp:positionV>
                  <wp:extent cx="1488759" cy="165735"/>
                  <wp:effectExtent l="19050" t="152400" r="16510" b="100965"/>
                  <wp:wrapNone/>
                  <wp:docPr id="577" name="Arrow: Right 577"/>
                  <wp:cNvGraphicFramePr/>
                  <a:graphic xmlns:a="http://schemas.openxmlformats.org/drawingml/2006/main">
                    <a:graphicData uri="http://schemas.microsoft.com/office/word/2010/wordprocessingShape">
                      <wps:wsp>
                        <wps:cNvSpPr/>
                        <wps:spPr>
                          <a:xfrm rot="11395654">
                            <a:off x="0" y="0"/>
                            <a:ext cx="1488759" cy="16573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DCC664" id="Arrow: Right 577" o:spid="_x0000_s1026" type="#_x0000_t13" style="position:absolute;margin-left:57.65pt;margin-top:52.45pt;width:117.25pt;height:13.05pt;rotation:-11145867fd;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" adj="20398" fillcolor="red" strokecolor="red" strokeweight="1.25pt"/>
              </w:pict>
            </mc:Fallback>
          </mc:AlternateContent>
        </w:r>
      </w:ins>
      <w:ins w:id="2198" w:author="Liam Coleman" w:date="2021-05-24T12:01:00Z">
        <w:r w:rsidR="00D53493">
          <w:rPr>
            <w:noProof/>
          </w:rPr>
          <mc:AlternateContent>
            <mc:Choice Requires="wps">
              <w:drawing>
                <wp:anchor distT="0" distB="0" distL="114300" distR="114300" simplePos="0" relativeHeight="251705344" behindDoc="0" locked="0" layoutInCell="1" allowOverlap="1" wp14:anchorId="2A062930" wp14:editId="0418393A">
                  <wp:simplePos x="0" y="0"/>
                  <wp:positionH relativeFrom="column">
                    <wp:posOffset>429262</wp:posOffset>
                  </wp:positionH>
                  <wp:positionV relativeFrom="paragraph">
                    <wp:posOffset>673852</wp:posOffset>
                  </wp:positionV>
                  <wp:extent cx="991810" cy="166255"/>
                  <wp:effectExtent l="19050" t="0" r="18415" b="62865"/>
                  <wp:wrapNone/>
                  <wp:docPr id="578" name="Arrow: Right 578"/>
                  <wp:cNvGraphicFramePr/>
                  <a:graphic xmlns:a="http://schemas.openxmlformats.org/drawingml/2006/main">
                    <a:graphicData uri="http://schemas.microsoft.com/office/word/2010/wordprocessingShape">
                      <wps:wsp>
                        <wps:cNvSpPr/>
                        <wps:spPr>
                          <a:xfrm rot="10601910">
                            <a:off x="0" y="0"/>
                            <a:ext cx="991810" cy="16625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9CB7C5" id="Arrow: Right 578" o:spid="_x0000_s1026" type="#_x0000_t13" style="position:absolute;margin-left:33.8pt;margin-top:53.05pt;width:78.1pt;height:13.1pt;rotation:11580113fd;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" adj="19790" fillcolor="red" strokecolor="red" strokeweight="1.25pt"/>
              </w:pict>
            </mc:Fallback>
          </mc:AlternateContent>
        </w:r>
      </w:ins>
      <w:ins w:id="2199" w:author="Liam Coleman" w:date="2021-05-24T11:59:00Z">
        <w:r w:rsidR="00335FC1">
          <w:rPr>
            <w:noProof/>
          </w:rPr>
          <w:drawing>
            <wp:inline distT="0" distB="0" distL="0" distR="0" wp14:anchorId="1F1F9A22" wp14:editId="2B4DA374">
              <wp:extent cx="2333501" cy="1694412"/>
              <wp:effectExtent l="0" t="0" r="0" b="127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45536" cy="1703151"/>
                      </a:xfrm>
                      <a:prstGeom prst="rect">
                        <a:avLst/>
                      </a:prstGeom>
                    </pic:spPr>
                  </pic:pic>
                </a:graphicData>
              </a:graphic>
            </wp:inline>
          </w:drawing>
        </w:r>
      </w:ins>
    </w:p>
    <w:p w14:paraId="2AF451DA" w14:textId="7F93C51D" w:rsidR="00EB0915" w:rsidRDefault="00886A50" w:rsidP="00B11558">
      <w:pPr>
        <w:rPr>
          <w:ins w:id="2200" w:author="Liam Coleman" w:date="2021-05-24T12:04:00Z"/>
        </w:rPr>
      </w:pPr>
      <w:ins w:id="2201" w:author="Liam Coleman" w:date="2021-05-24T12:00:00Z">
        <w:r>
          <w:t xml:space="preserve">The </w:t>
        </w:r>
      </w:ins>
      <w:ins w:id="2202" w:author="Liam Coleman" w:date="2021-05-24T12:04:00Z">
        <w:r w:rsidR="005317E7">
          <w:t>grid will display the search results.</w:t>
        </w:r>
      </w:ins>
    </w:p>
    <w:p w14:paraId="62FDE1A5" w14:textId="1685F70C" w:rsidR="00CC1FCC" w:rsidRDefault="00CC1FCC" w:rsidP="00B11558">
      <w:pPr>
        <w:rPr>
          <w:ins w:id="2203" w:author="Liam Coleman" w:date="2021-05-24T12:04:00Z"/>
        </w:rPr>
      </w:pPr>
      <w:ins w:id="2204" w:author="Liam Coleman" w:date="2021-05-24T12:04:00Z">
        <w:r>
          <w:rPr>
            <w:noProof/>
          </w:rPr>
          <w:drawing>
            <wp:inline distT="0" distB="0" distL="0" distR="0" wp14:anchorId="2C63506A" wp14:editId="0C580726">
              <wp:extent cx="2573740" cy="872836"/>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2938" cy="882738"/>
                      </a:xfrm>
                      <a:prstGeom prst="rect">
                        <a:avLst/>
                      </a:prstGeom>
                    </pic:spPr>
                  </pic:pic>
                </a:graphicData>
              </a:graphic>
            </wp:inline>
          </w:drawing>
        </w:r>
      </w:ins>
    </w:p>
    <w:p w14:paraId="1BB6D12E" w14:textId="77777777" w:rsidR="00A528D1" w:rsidRDefault="00A528D1" w:rsidP="00A528D1">
      <w:pPr>
        <w:keepNext/>
        <w:rPr>
          <w:ins w:id="2205" w:author="Liam Coleman" w:date="2021-05-24T12:05:00Z"/>
        </w:rPr>
      </w:pPr>
      <w:ins w:id="2206" w:author="Liam Coleman" w:date="2021-05-24T12:05:00Z">
        <w:r>
          <w:t>The user clicks the Re-Load button,</w:t>
        </w:r>
      </w:ins>
    </w:p>
    <w:p w14:paraId="4F839393" w14:textId="77777777" w:rsidR="00A528D1" w:rsidRDefault="00A528D1" w:rsidP="00A528D1">
      <w:pPr>
        <w:keepNext/>
        <w:rPr>
          <w:ins w:id="2207" w:author="Liam Coleman" w:date="2021-05-24T12:05:00Z"/>
        </w:rPr>
      </w:pPr>
      <w:ins w:id="2208" w:author="Liam Coleman" w:date="2021-05-24T12:05:00Z">
        <w:r>
          <w:rPr>
            <w:noProof/>
          </w:rPr>
          <mc:AlternateContent>
            <mc:Choice Requires="wps">
              <w:drawing>
                <wp:anchor distT="0" distB="0" distL="114300" distR="114300" simplePos="0" relativeHeight="251707392" behindDoc="0" locked="0" layoutInCell="1" allowOverlap="1" wp14:anchorId="23987C79" wp14:editId="2BEBE1BC">
                  <wp:simplePos x="0" y="0"/>
                  <wp:positionH relativeFrom="column">
                    <wp:posOffset>2129951</wp:posOffset>
                  </wp:positionH>
                  <wp:positionV relativeFrom="paragraph">
                    <wp:posOffset>172344</wp:posOffset>
                  </wp:positionV>
                  <wp:extent cx="160138" cy="1318161"/>
                  <wp:effectExtent l="0" t="369253" r="0" b="385127"/>
                  <wp:wrapNone/>
                  <wp:docPr id="580" name="Arrow: Down 580"/>
                  <wp:cNvGraphicFramePr/>
                  <a:graphic xmlns:a="http://schemas.openxmlformats.org/drawingml/2006/main">
                    <a:graphicData uri="http://schemas.microsoft.com/office/word/2010/wordprocessingShape">
                      <wps:wsp>
                        <wps:cNvSpPr/>
                        <wps:spPr>
                          <a:xfrm rot="7707242">
                            <a:off x="0" y="0"/>
                            <a:ext cx="160138" cy="131816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62B50B" id="Arrow: Down 580" o:spid="_x0000_s1026" type="#_x0000_t67" style="position:absolute;margin-left:167.7pt;margin-top:13.55pt;width:12.6pt;height:103.8pt;rotation:8418364fd;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" adj="20288" fillcolor="red" strokecolor="red" strokeweight="1.25pt"/>
              </w:pict>
            </mc:Fallback>
          </mc:AlternateContent>
        </w:r>
        <w:r>
          <w:rPr>
            <w:noProof/>
          </w:rPr>
          <w:drawing>
            <wp:inline distT="0" distB="0" distL="0" distR="0" wp14:anchorId="133FB07B" wp14:editId="570007D3">
              <wp:extent cx="2257480" cy="1638105"/>
              <wp:effectExtent l="0" t="0" r="0" b="63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7480" cy="1638105"/>
                      </a:xfrm>
                      <a:prstGeom prst="rect">
                        <a:avLst/>
                      </a:prstGeom>
                    </pic:spPr>
                  </pic:pic>
                </a:graphicData>
              </a:graphic>
            </wp:inline>
          </w:drawing>
        </w:r>
      </w:ins>
    </w:p>
    <w:p w14:paraId="05C13B48" w14:textId="77777777" w:rsidR="00A528D1" w:rsidRDefault="00A528D1" w:rsidP="00A528D1">
      <w:pPr>
        <w:keepNext/>
        <w:rPr>
          <w:ins w:id="2209" w:author="Liam Coleman" w:date="2021-05-24T12:05:00Z"/>
        </w:rPr>
      </w:pPr>
      <w:ins w:id="2210" w:author="Liam Coleman" w:date="2021-05-24T12:05:00Z">
        <w:r>
          <w:t>The textboxes clear the grid re-populates.</w:t>
        </w:r>
      </w:ins>
    </w:p>
    <w:p w14:paraId="610BFA91" w14:textId="77777777" w:rsidR="00A528D1" w:rsidRDefault="00A528D1" w:rsidP="00A528D1">
      <w:pPr>
        <w:keepNext/>
        <w:rPr>
          <w:ins w:id="2211" w:author="Liam Coleman" w:date="2021-05-24T12:05:00Z"/>
        </w:rPr>
      </w:pPr>
      <w:ins w:id="2212" w:author="Liam Coleman" w:date="2021-05-24T12:05:00Z">
        <w:r>
          <w:rPr>
            <w:noProof/>
          </w:rPr>
          <w:drawing>
            <wp:inline distT="0" distB="0" distL="0" distR="0" wp14:anchorId="09959B95" wp14:editId="4B7E60CB">
              <wp:extent cx="2197100" cy="1585356"/>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811"/>
                      <a:stretch/>
                    </pic:blipFill>
                    <pic:spPr bwMode="auto">
                      <a:xfrm>
                        <a:off x="0" y="0"/>
                        <a:ext cx="2212397" cy="1596394"/>
                      </a:xfrm>
                      <a:prstGeom prst="rect">
                        <a:avLst/>
                      </a:prstGeom>
                      <a:ln>
                        <a:noFill/>
                      </a:ln>
                      <a:extLst>
                        <a:ext uri="{53640926-AAD7-44D8-BBD7-CCE9431645EC}">
                          <a14:shadowObscured xmlns:a14="http://schemas.microsoft.com/office/drawing/2010/main"/>
                        </a:ext>
                      </a:extLst>
                    </pic:spPr>
                  </pic:pic>
                </a:graphicData>
              </a:graphic>
            </wp:inline>
          </w:drawing>
        </w:r>
      </w:ins>
    </w:p>
    <w:p w14:paraId="266779AB" w14:textId="77777777" w:rsidR="005317E7" w:rsidRPr="00B11558" w:rsidRDefault="005317E7">
      <w:pPr>
        <w:rPr>
          <w:ins w:id="2213" w:author="Liam Coleman" w:date="2021-04-20T11:05:00Z"/>
        </w:rPr>
      </w:pPr>
    </w:p>
    <w:p w14:paraId="703125A1" w14:textId="5B84FB52" w:rsidR="009B500A" w:rsidRDefault="00760797" w:rsidP="00760797">
      <w:pPr>
        <w:pStyle w:val="Heading2"/>
        <w:numPr>
          <w:ilvl w:val="0"/>
          <w:numId w:val="0"/>
        </w:numPr>
        <w:ind w:left="1134" w:hanging="1134"/>
        <w:rPr>
          <w:ins w:id="2214" w:author="Liam Coleman" w:date="2021-04-20T15:06:00Z"/>
        </w:rPr>
      </w:pPr>
      <w:bookmarkStart w:id="2215" w:name="_Toc76630267"/>
      <w:ins w:id="2216" w:author="Liam Coleman" w:date="2021-04-20T15:05:00Z">
        <w:r>
          <w:t>4.</w:t>
        </w:r>
      </w:ins>
      <w:ins w:id="2217" w:author="Liam Coleman" w:date="2021-05-24T16:07:00Z">
        <w:r w:rsidR="00D40330">
          <w:t>14</w:t>
        </w:r>
      </w:ins>
      <w:ins w:id="2218" w:author="Liam Coleman" w:date="2021-04-20T15:05:00Z">
        <w:r>
          <w:t xml:space="preserve"> </w:t>
        </w:r>
      </w:ins>
      <w:ins w:id="2219" w:author="Liam Coleman" w:date="2021-04-22T16:16:00Z">
        <w:r w:rsidR="003D2764">
          <w:t>E</w:t>
        </w:r>
      </w:ins>
      <w:ins w:id="2220" w:author="Liam Coleman" w:date="2021-04-22T16:17:00Z">
        <w:r w:rsidR="003D2764">
          <w:t>xport</w:t>
        </w:r>
      </w:ins>
      <w:ins w:id="2221" w:author="Liam Coleman" w:date="2021-04-20T15:05:00Z">
        <w:r>
          <w:t xml:space="preserve"> </w:t>
        </w:r>
      </w:ins>
      <w:ins w:id="2222" w:author="Liam Coleman" w:date="2021-04-20T15:06:00Z">
        <w:r>
          <w:t>CSV</w:t>
        </w:r>
        <w:bookmarkEnd w:id="2215"/>
      </w:ins>
    </w:p>
    <w:p w14:paraId="0EDF5E6C" w14:textId="6EEB68C5" w:rsidR="00760797" w:rsidRDefault="00275F3F" w:rsidP="00760797">
      <w:pPr>
        <w:rPr>
          <w:ins w:id="2223" w:author="Liam Coleman" w:date="2021-04-20T15:06:00Z"/>
        </w:rPr>
      </w:pPr>
      <w:ins w:id="2224" w:author="Liam Coleman" w:date="2021-04-20T15:06:00Z">
        <w:r>
          <w:t xml:space="preserve">Once the user is happy with </w:t>
        </w:r>
        <w:proofErr w:type="gramStart"/>
        <w:r>
          <w:t>all of</w:t>
        </w:r>
        <w:proofErr w:type="gramEnd"/>
        <w:r>
          <w:t xml:space="preserve"> the updates, new entries, deletions, mappings etc.</w:t>
        </w:r>
      </w:ins>
    </w:p>
    <w:p w14:paraId="581F3365" w14:textId="5A1D7BFA" w:rsidR="00275F3F" w:rsidRDefault="00275F3F" w:rsidP="00760797">
      <w:pPr>
        <w:rPr>
          <w:ins w:id="2225" w:author="Liam Coleman" w:date="2021-04-20T15:08:00Z"/>
        </w:rPr>
      </w:pPr>
      <w:ins w:id="2226" w:author="Liam Coleman" w:date="2021-04-20T15:06:00Z">
        <w:r>
          <w:t xml:space="preserve">They </w:t>
        </w:r>
      </w:ins>
      <w:ins w:id="2227" w:author="Liam Coleman" w:date="2021-04-20T15:07:00Z">
        <w:r>
          <w:t xml:space="preserve">can then click </w:t>
        </w:r>
        <w:r w:rsidR="00172E22">
          <w:t xml:space="preserve">the create </w:t>
        </w:r>
      </w:ins>
      <w:ins w:id="2228" w:author="Liam Coleman" w:date="2021-05-24T14:53:00Z">
        <w:r w:rsidR="00FB0984">
          <w:rPr>
            <w:i/>
            <w:iCs/>
          </w:rPr>
          <w:t xml:space="preserve">Export CSV </w:t>
        </w:r>
        <w:r w:rsidR="00FB0984" w:rsidRPr="00FB0984">
          <w:rPr>
            <w:rPrChange w:id="2229" w:author="Liam Coleman" w:date="2021-05-24T14:53:00Z">
              <w:rPr>
                <w:i/>
                <w:iCs/>
              </w:rPr>
            </w:rPrChange>
          </w:rPr>
          <w:t>Button</w:t>
        </w:r>
      </w:ins>
      <w:ins w:id="2230" w:author="Liam Coleman" w:date="2021-04-20T15:07:00Z">
        <w:r w:rsidR="00172E22">
          <w:rPr>
            <w:i/>
            <w:iCs/>
          </w:rPr>
          <w:t xml:space="preserve">. </w:t>
        </w:r>
      </w:ins>
    </w:p>
    <w:p w14:paraId="26EA93E9" w14:textId="48630EFF" w:rsidR="00974C11" w:rsidRDefault="000555AD" w:rsidP="00760797">
      <w:pPr>
        <w:rPr>
          <w:ins w:id="2231" w:author="Liam Coleman" w:date="2021-05-24T14:55:00Z"/>
        </w:rPr>
      </w:pPr>
      <w:ins w:id="2232" w:author="Liam Coleman" w:date="2021-04-20T15:11:00Z">
        <w:r>
          <w:rPr>
            <w:noProof/>
          </w:rPr>
          <w:lastRenderedPageBreak/>
          <mc:AlternateContent>
            <mc:Choice Requires="wps">
              <w:drawing>
                <wp:anchor distT="0" distB="0" distL="114300" distR="114300" simplePos="0" relativeHeight="251547648" behindDoc="0" locked="0" layoutInCell="1" allowOverlap="1" wp14:anchorId="4885C49F" wp14:editId="42E438C7">
                  <wp:simplePos x="0" y="0"/>
                  <wp:positionH relativeFrom="column">
                    <wp:posOffset>1618046</wp:posOffset>
                  </wp:positionH>
                  <wp:positionV relativeFrom="paragraph">
                    <wp:posOffset>814005</wp:posOffset>
                  </wp:positionV>
                  <wp:extent cx="1871085" cy="100425"/>
                  <wp:effectExtent l="0" t="647700" r="0" b="623570"/>
                  <wp:wrapNone/>
                  <wp:docPr id="476" name="Arrow: Left 476"/>
                  <wp:cNvGraphicFramePr/>
                  <a:graphic xmlns:a="http://schemas.openxmlformats.org/drawingml/2006/main">
                    <a:graphicData uri="http://schemas.microsoft.com/office/word/2010/wordprocessingShape">
                      <wps:wsp>
                        <wps:cNvSpPr/>
                        <wps:spPr>
                          <a:xfrm rot="18930957">
                            <a:off x="0" y="0"/>
                            <a:ext cx="1871085" cy="10042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7BB527" id="Arrow: Left 476" o:spid="_x0000_s1026" type="#_x0000_t66" style="position:absolute;margin-left:127.4pt;margin-top:64.1pt;width:147.35pt;height:7.9pt;rotation:-2915307fd;z-index:25154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" adj="580" fillcolor="red" strokecolor="red" strokeweight="1.25pt"/>
              </w:pict>
            </mc:Fallback>
          </mc:AlternateContent>
        </w:r>
        <w:r>
          <w:rPr>
            <w:noProof/>
          </w:rPr>
          <w:drawing>
            <wp:inline distT="0" distB="0" distL="0" distR="0" wp14:anchorId="06FAD6AE" wp14:editId="24459211">
              <wp:extent cx="2257058" cy="1637474"/>
              <wp:effectExtent l="0" t="0" r="0" b="127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57058" cy="1637474"/>
                      </a:xfrm>
                      <a:prstGeom prst="rect">
                        <a:avLst/>
                      </a:prstGeom>
                    </pic:spPr>
                  </pic:pic>
                </a:graphicData>
              </a:graphic>
            </wp:inline>
          </w:drawing>
        </w:r>
      </w:ins>
    </w:p>
    <w:p w14:paraId="1B432B46" w14:textId="7ADFDFB6" w:rsidR="005A5A35" w:rsidRDefault="005A5A35" w:rsidP="00760797">
      <w:pPr>
        <w:rPr>
          <w:ins w:id="2233" w:author="Liam Coleman" w:date="2021-05-24T14:55:00Z"/>
        </w:rPr>
      </w:pPr>
    </w:p>
    <w:p w14:paraId="79964DAA" w14:textId="73F8A1B6" w:rsidR="005A5A35" w:rsidRDefault="00C9212C" w:rsidP="00760797">
      <w:pPr>
        <w:rPr>
          <w:ins w:id="2234" w:author="Liam Coleman" w:date="2021-05-24T14:56:00Z"/>
        </w:rPr>
      </w:pPr>
      <w:ins w:id="2235" w:author="Liam Coleman" w:date="2021-05-24T14:55:00Z">
        <w:r>
          <w:t xml:space="preserve">A file dialog window will pop up and the users chooses the name and location </w:t>
        </w:r>
        <w:r w:rsidR="00250DF1">
          <w:t>of where</w:t>
        </w:r>
      </w:ins>
      <w:ins w:id="2236" w:author="Liam Coleman" w:date="2021-05-24T14:56:00Z">
        <w:r w:rsidR="00250DF1">
          <w:t xml:space="preserve"> to save the file, followed by the save button.</w:t>
        </w:r>
      </w:ins>
      <w:ins w:id="2237" w:author="Liam Coleman" w:date="2021-05-24T14:58:00Z">
        <w:r w:rsidR="00DD42E4">
          <w:t xml:space="preserve"> </w:t>
        </w:r>
      </w:ins>
    </w:p>
    <w:p w14:paraId="300B19C5" w14:textId="28D23EEE" w:rsidR="00B74197" w:rsidRDefault="009E75F2">
      <w:pPr>
        <w:rPr>
          <w:ins w:id="2238" w:author="Liam Coleman" w:date="2021-04-21T11:42:00Z"/>
        </w:rPr>
      </w:pPr>
      <w:ins w:id="2239" w:author="Liam Coleman" w:date="2021-05-24T14:57:00Z">
        <w:r>
          <w:rPr>
            <w:noProof/>
          </w:rPr>
          <mc:AlternateContent>
            <mc:Choice Requires="wps">
              <w:drawing>
                <wp:anchor distT="0" distB="0" distL="114300" distR="114300" simplePos="0" relativeHeight="251734016" behindDoc="0" locked="0" layoutInCell="1" allowOverlap="1" wp14:anchorId="4ABD8EB0" wp14:editId="2D278742">
                  <wp:simplePos x="0" y="0"/>
                  <wp:positionH relativeFrom="column">
                    <wp:posOffset>1150875</wp:posOffset>
                  </wp:positionH>
                  <wp:positionV relativeFrom="paragraph">
                    <wp:posOffset>861651</wp:posOffset>
                  </wp:positionV>
                  <wp:extent cx="1136921" cy="166255"/>
                  <wp:effectExtent l="19050" t="76200" r="6350" b="100965"/>
                  <wp:wrapNone/>
                  <wp:docPr id="614" name="Arrow: Right 614"/>
                  <wp:cNvGraphicFramePr/>
                  <a:graphic xmlns:a="http://schemas.openxmlformats.org/drawingml/2006/main">
                    <a:graphicData uri="http://schemas.microsoft.com/office/word/2010/wordprocessingShape">
                      <wps:wsp>
                        <wps:cNvSpPr/>
                        <wps:spPr>
                          <a:xfrm rot="546917">
                            <a:off x="0" y="0"/>
                            <a:ext cx="1136921" cy="16625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04A8C8" id="Arrow: Right 614" o:spid="_x0000_s1026" type="#_x0000_t13" style="position:absolute;margin-left:90.6pt;margin-top:67.85pt;width:89.5pt;height:13.1pt;rotation:597379fd;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" adj="20021" fillcolor="red" strokecolor="red" strokeweight="1.25pt"/>
              </w:pict>
            </mc:Fallback>
          </mc:AlternateContent>
        </w:r>
        <w:r>
          <w:rPr>
            <w:noProof/>
          </w:rPr>
          <mc:AlternateContent>
            <mc:Choice Requires="wps">
              <w:drawing>
                <wp:anchor distT="0" distB="0" distL="114300" distR="114300" simplePos="0" relativeHeight="251731968" behindDoc="0" locked="0" layoutInCell="1" allowOverlap="1" wp14:anchorId="39843372" wp14:editId="2B3FE9A0">
                  <wp:simplePos x="0" y="0"/>
                  <wp:positionH relativeFrom="column">
                    <wp:posOffset>552039</wp:posOffset>
                  </wp:positionH>
                  <wp:positionV relativeFrom="paragraph">
                    <wp:posOffset>772159</wp:posOffset>
                  </wp:positionV>
                  <wp:extent cx="991810" cy="166255"/>
                  <wp:effectExtent l="19050" t="19050" r="18415" b="43815"/>
                  <wp:wrapNone/>
                  <wp:docPr id="613" name="Arrow: Right 613"/>
                  <wp:cNvGraphicFramePr/>
                  <a:graphic xmlns:a="http://schemas.openxmlformats.org/drawingml/2006/main">
                    <a:graphicData uri="http://schemas.microsoft.com/office/word/2010/wordprocessingShape">
                      <wps:wsp>
                        <wps:cNvSpPr/>
                        <wps:spPr>
                          <a:xfrm rot="10800000">
                            <a:off x="0" y="0"/>
                            <a:ext cx="991810" cy="16625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AD2284" id="Arrow: Right 613" o:spid="_x0000_s1026" type="#_x0000_t13" style="position:absolute;margin-left:43.45pt;margin-top:60.8pt;width:78.1pt;height:13.1pt;rotation:180;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" adj="19790" fillcolor="red" strokecolor="red" strokeweight="1.25pt"/>
              </w:pict>
            </mc:Fallback>
          </mc:AlternateContent>
        </w:r>
      </w:ins>
      <w:ins w:id="2240" w:author="Liam Coleman" w:date="2021-05-24T14:56:00Z">
        <w:r>
          <w:rPr>
            <w:noProof/>
          </w:rPr>
          <w:drawing>
            <wp:inline distT="0" distB="0" distL="0" distR="0" wp14:anchorId="2B0DA437" wp14:editId="5A9519F0">
              <wp:extent cx="3378530" cy="2468955"/>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89569" cy="2477022"/>
                      </a:xfrm>
                      <a:prstGeom prst="rect">
                        <a:avLst/>
                      </a:prstGeom>
                    </pic:spPr>
                  </pic:pic>
                </a:graphicData>
              </a:graphic>
            </wp:inline>
          </w:drawing>
        </w:r>
      </w:ins>
    </w:p>
    <w:p w14:paraId="55678436" w14:textId="00E2461B" w:rsidR="00B74197" w:rsidRDefault="00D40330">
      <w:pPr>
        <w:pStyle w:val="Heading1"/>
        <w:numPr>
          <w:ilvl w:val="0"/>
          <w:numId w:val="0"/>
        </w:numPr>
        <w:ind w:left="480"/>
        <w:rPr>
          <w:ins w:id="2241" w:author="Liam Coleman" w:date="2021-04-21T11:53:00Z"/>
        </w:rPr>
        <w:pPrChange w:id="2242" w:author="Liam Coleman" w:date="2021-05-24T15:39:00Z">
          <w:pPr>
            <w:pStyle w:val="Heading2"/>
            <w:numPr>
              <w:ilvl w:val="0"/>
              <w:numId w:val="0"/>
            </w:numPr>
            <w:ind w:left="0" w:firstLine="0"/>
          </w:pPr>
        </w:pPrChange>
      </w:pPr>
      <w:bookmarkStart w:id="2243" w:name="_Toc76630268"/>
      <w:ins w:id="2244" w:author="Liam Coleman" w:date="2021-05-24T16:08:00Z">
        <w:r>
          <w:lastRenderedPageBreak/>
          <w:t>5</w:t>
        </w:r>
      </w:ins>
      <w:ins w:id="2245" w:author="Liam Coleman" w:date="2021-05-24T15:39:00Z">
        <w:r w:rsidR="00E31111">
          <w:t xml:space="preserve"> </w:t>
        </w:r>
      </w:ins>
      <w:ins w:id="2246" w:author="Liam Coleman" w:date="2021-04-21T11:43:00Z">
        <w:r w:rsidR="00BB5526">
          <w:t>Receipt Parsing</w:t>
        </w:r>
      </w:ins>
      <w:bookmarkEnd w:id="2243"/>
    </w:p>
    <w:p w14:paraId="23DC651C" w14:textId="665C9580" w:rsidR="00B91FCC" w:rsidRPr="004E16A5" w:rsidRDefault="00D40330">
      <w:pPr>
        <w:pStyle w:val="Heading2"/>
        <w:numPr>
          <w:ilvl w:val="0"/>
          <w:numId w:val="0"/>
        </w:numPr>
        <w:rPr>
          <w:ins w:id="2247" w:author="Liam Coleman" w:date="2021-04-21T11:44:00Z"/>
        </w:rPr>
      </w:pPr>
      <w:bookmarkStart w:id="2248" w:name="_Toc76630269"/>
      <w:ins w:id="2249" w:author="Liam Coleman" w:date="2021-05-24T16:08:00Z">
        <w:r>
          <w:t>5</w:t>
        </w:r>
      </w:ins>
      <w:ins w:id="2250" w:author="Liam Coleman" w:date="2021-04-21T11:53:00Z">
        <w:r w:rsidR="00B91FCC">
          <w:t>.1 Example of Re</w:t>
        </w:r>
      </w:ins>
      <w:ins w:id="2251" w:author="Liam Coleman" w:date="2021-04-21T11:54:00Z">
        <w:r w:rsidR="00B91FCC">
          <w:t>ceipt</w:t>
        </w:r>
      </w:ins>
      <w:bookmarkEnd w:id="2248"/>
    </w:p>
    <w:p w14:paraId="6838D745" w14:textId="67A751E6" w:rsidR="005369D9" w:rsidRDefault="005369D9" w:rsidP="005369D9">
      <w:pPr>
        <w:rPr>
          <w:ins w:id="2252" w:author="Liam Coleman" w:date="2021-04-21T11:44:00Z"/>
        </w:rPr>
      </w:pPr>
    </w:p>
    <w:p w14:paraId="18FDCA9C" w14:textId="000A3B58" w:rsidR="005369D9" w:rsidRPr="004E16A5" w:rsidRDefault="00403939">
      <w:pPr>
        <w:rPr>
          <w:ins w:id="2253" w:author="Liam Coleman" w:date="2021-04-21T11:44:00Z"/>
        </w:rPr>
        <w:pPrChange w:id="2254" w:author="Liam Coleman" w:date="2021-04-21T11:44:00Z">
          <w:pPr>
            <w:pStyle w:val="Heading1"/>
            <w:numPr>
              <w:numId w:val="0"/>
            </w:numPr>
            <w:ind w:left="0" w:firstLine="0"/>
          </w:pPr>
        </w:pPrChange>
      </w:pPr>
      <w:ins w:id="2255" w:author="Liam Coleman" w:date="2021-04-21T11:46:00Z">
        <w:r>
          <w:t xml:space="preserve">Below is a </w:t>
        </w:r>
        <w:r w:rsidR="00215AA6">
          <w:t>snippet</w:t>
        </w:r>
        <w:r>
          <w:t xml:space="preserve"> </w:t>
        </w:r>
        <w:r w:rsidR="00215AA6">
          <w:t xml:space="preserve">of a receipt taken from </w:t>
        </w:r>
        <w:proofErr w:type="spellStart"/>
        <w:r w:rsidR="00215AA6">
          <w:t>WinRetail</w:t>
        </w:r>
        <w:proofErr w:type="spellEnd"/>
        <w:r w:rsidR="00215AA6">
          <w:t xml:space="preserve"> Journals</w:t>
        </w:r>
      </w:ins>
      <w:ins w:id="2256" w:author="Liam Coleman" w:date="2021-04-21T11:50:00Z">
        <w:r w:rsidR="00234019">
          <w:t xml:space="preserve"> (cropped to fit here for demonstration purposes</w:t>
        </w:r>
      </w:ins>
      <w:ins w:id="2257" w:author="Liam Coleman" w:date="2021-04-21T11:51:00Z">
        <w:r w:rsidR="00234019">
          <w:t>)</w:t>
        </w:r>
      </w:ins>
      <w:ins w:id="2258" w:author="Liam Coleman" w:date="2021-04-21T11:46:00Z">
        <w:r w:rsidR="00215AA6">
          <w:t>.</w:t>
        </w:r>
      </w:ins>
    </w:p>
    <w:p w14:paraId="6B7F9F5F" w14:textId="786DE0C3" w:rsidR="00F746F7" w:rsidRDefault="006B206F" w:rsidP="00F746F7">
      <w:pPr>
        <w:rPr>
          <w:ins w:id="2259" w:author="Liam Coleman" w:date="2021-04-21T11:48:00Z"/>
        </w:rPr>
      </w:pPr>
      <w:ins w:id="2260" w:author="Liam Coleman" w:date="2021-04-21T11:48:00Z">
        <w:r>
          <w:rPr>
            <w:noProof/>
          </w:rPr>
          <w:drawing>
            <wp:inline distT="0" distB="0" distL="0" distR="0" wp14:anchorId="44F6E67A" wp14:editId="60E866A6">
              <wp:extent cx="1839371" cy="1863680"/>
              <wp:effectExtent l="0" t="0" r="889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655" cy="1875114"/>
                      </a:xfrm>
                      <a:prstGeom prst="rect">
                        <a:avLst/>
                      </a:prstGeom>
                    </pic:spPr>
                  </pic:pic>
                </a:graphicData>
              </a:graphic>
            </wp:inline>
          </w:drawing>
        </w:r>
      </w:ins>
    </w:p>
    <w:p w14:paraId="2A5497FF" w14:textId="4FC6916B" w:rsidR="00CA1AB3" w:rsidRDefault="00B11BA5" w:rsidP="00F746F7">
      <w:pPr>
        <w:rPr>
          <w:ins w:id="2261" w:author="Liam Coleman" w:date="2021-04-21T11:50:00Z"/>
        </w:rPr>
      </w:pPr>
      <w:ins w:id="2262" w:author="Liam Coleman" w:date="2021-04-21T11:49:00Z">
        <w:r>
          <w:rPr>
            <w:noProof/>
          </w:rPr>
          <w:drawing>
            <wp:inline distT="0" distB="0" distL="0" distR="0" wp14:anchorId="2B9C75A0" wp14:editId="093E8A7B">
              <wp:extent cx="1892227" cy="817281"/>
              <wp:effectExtent l="0" t="0" r="0" b="190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14401" cy="826858"/>
                      </a:xfrm>
                      <a:prstGeom prst="rect">
                        <a:avLst/>
                      </a:prstGeom>
                    </pic:spPr>
                  </pic:pic>
                </a:graphicData>
              </a:graphic>
            </wp:inline>
          </w:drawing>
        </w:r>
      </w:ins>
    </w:p>
    <w:p w14:paraId="0FC583CD" w14:textId="5AEF63DF" w:rsidR="00234019" w:rsidRDefault="00234019" w:rsidP="00F746F7">
      <w:pPr>
        <w:rPr>
          <w:ins w:id="2263" w:author="Liam Coleman" w:date="2021-04-21T11:51:00Z"/>
        </w:rPr>
      </w:pPr>
      <w:ins w:id="2264" w:author="Liam Coleman" w:date="2021-04-21T11:50:00Z">
        <w:r>
          <w:rPr>
            <w:noProof/>
          </w:rPr>
          <w:drawing>
            <wp:inline distT="0" distB="0" distL="0" distR="0" wp14:anchorId="597AE20A" wp14:editId="1A1676EC">
              <wp:extent cx="1833632" cy="3113188"/>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003" cy="3134191"/>
                      </a:xfrm>
                      <a:prstGeom prst="rect">
                        <a:avLst/>
                      </a:prstGeom>
                    </pic:spPr>
                  </pic:pic>
                </a:graphicData>
              </a:graphic>
            </wp:inline>
          </w:drawing>
        </w:r>
      </w:ins>
    </w:p>
    <w:p w14:paraId="2CD7418C" w14:textId="676216FD" w:rsidR="009C074E" w:rsidRDefault="009C074E" w:rsidP="00F746F7">
      <w:pPr>
        <w:rPr>
          <w:ins w:id="2265" w:author="Liam Coleman" w:date="2021-04-21T11:55:00Z"/>
        </w:rPr>
      </w:pPr>
    </w:p>
    <w:p w14:paraId="3918E651" w14:textId="77777777" w:rsidR="00C8578B" w:rsidRDefault="00C8578B" w:rsidP="00F746F7">
      <w:pPr>
        <w:rPr>
          <w:ins w:id="2266" w:author="Liam Coleman" w:date="2021-04-21T11:51:00Z"/>
        </w:rPr>
      </w:pPr>
    </w:p>
    <w:p w14:paraId="188FECBB" w14:textId="14E5FC90" w:rsidR="009C074E" w:rsidRDefault="00EE15B0" w:rsidP="00C8578B">
      <w:pPr>
        <w:pStyle w:val="Heading2"/>
        <w:numPr>
          <w:ilvl w:val="0"/>
          <w:numId w:val="0"/>
        </w:numPr>
        <w:ind w:left="1134" w:hanging="1134"/>
        <w:rPr>
          <w:ins w:id="2267" w:author="Liam Coleman" w:date="2021-04-21T12:24:00Z"/>
        </w:rPr>
      </w:pPr>
      <w:bookmarkStart w:id="2268" w:name="_Toc76630270"/>
      <w:ins w:id="2269" w:author="Liam Coleman" w:date="2021-05-24T16:08:00Z">
        <w:r>
          <w:lastRenderedPageBreak/>
          <w:t>5</w:t>
        </w:r>
      </w:ins>
      <w:ins w:id="2270" w:author="Liam Coleman" w:date="2021-04-21T11:54:00Z">
        <w:r w:rsidR="00C412B3">
          <w:t xml:space="preserve">.2 </w:t>
        </w:r>
      </w:ins>
      <w:ins w:id="2271" w:author="Liam Coleman" w:date="2021-04-21T11:55:00Z">
        <w:r w:rsidR="00C8578B">
          <w:t xml:space="preserve">Data Extraction from </w:t>
        </w:r>
        <w:r w:rsidR="00DF4B8C">
          <w:t>R</w:t>
        </w:r>
        <w:r w:rsidR="00C8578B">
          <w:t>eceipt</w:t>
        </w:r>
      </w:ins>
      <w:bookmarkEnd w:id="2268"/>
    </w:p>
    <w:p w14:paraId="60FE49C5" w14:textId="47F81953" w:rsidR="0064562C" w:rsidRPr="004E16A5" w:rsidRDefault="00EE15B0">
      <w:pPr>
        <w:pStyle w:val="Heading3"/>
        <w:numPr>
          <w:ilvl w:val="0"/>
          <w:numId w:val="0"/>
        </w:numPr>
        <w:ind w:left="1134" w:hanging="1134"/>
        <w:rPr>
          <w:ins w:id="2272" w:author="Liam Coleman" w:date="2021-04-21T11:55:00Z"/>
        </w:rPr>
        <w:pPrChange w:id="2273" w:author="Liam Coleman" w:date="2021-04-21T14:07:00Z">
          <w:pPr>
            <w:pStyle w:val="Heading2"/>
            <w:numPr>
              <w:ilvl w:val="0"/>
              <w:numId w:val="0"/>
            </w:numPr>
            <w:ind w:left="0" w:firstLine="0"/>
          </w:pPr>
        </w:pPrChange>
      </w:pPr>
      <w:bookmarkStart w:id="2274" w:name="_Toc76630271"/>
      <w:ins w:id="2275" w:author="Liam Coleman" w:date="2021-05-24T16:08:00Z">
        <w:r>
          <w:t>5</w:t>
        </w:r>
      </w:ins>
      <w:ins w:id="2276" w:author="Liam Coleman" w:date="2021-04-21T12:24:00Z">
        <w:r w:rsidR="0064562C">
          <w:t>.2.1</w:t>
        </w:r>
      </w:ins>
      <w:ins w:id="2277" w:author="Liam Coleman" w:date="2021-04-21T14:11:00Z">
        <w:r w:rsidR="00ED340E">
          <w:t xml:space="preserve"> Product Des</w:t>
        </w:r>
        <w:r w:rsidR="008D1677">
          <w:t>cription</w:t>
        </w:r>
        <w:bookmarkEnd w:id="2274"/>
        <w:r w:rsidR="008D1677">
          <w:t xml:space="preserve"> </w:t>
        </w:r>
      </w:ins>
    </w:p>
    <w:p w14:paraId="4FC423C7" w14:textId="21C4D707" w:rsidR="00C8578B" w:rsidRDefault="00FD0E69" w:rsidP="00C8578B">
      <w:pPr>
        <w:rPr>
          <w:ins w:id="2278" w:author="Liam Coleman" w:date="2021-04-21T11:58:00Z"/>
        </w:rPr>
      </w:pPr>
      <w:ins w:id="2279" w:author="Liam Coleman" w:date="2021-04-21T11:58:00Z">
        <w:r>
          <w:t xml:space="preserve">The receipt </w:t>
        </w:r>
        <w:r w:rsidR="00935843">
          <w:t>has a product description:</w:t>
        </w:r>
      </w:ins>
    </w:p>
    <w:p w14:paraId="1779F89E" w14:textId="708E7201" w:rsidR="00935843" w:rsidRDefault="009E53A6" w:rsidP="00C8578B">
      <w:pPr>
        <w:rPr>
          <w:ins w:id="2280" w:author="Liam Coleman" w:date="2021-04-21T11:58:00Z"/>
        </w:rPr>
      </w:pPr>
      <w:ins w:id="2281" w:author="Liam Coleman" w:date="2021-04-21T11:59:00Z">
        <w:r>
          <w:rPr>
            <w:noProof/>
          </w:rPr>
          <mc:AlternateContent>
            <mc:Choice Requires="wps">
              <w:drawing>
                <wp:anchor distT="0" distB="0" distL="114300" distR="114300" simplePos="0" relativeHeight="251549696" behindDoc="0" locked="0" layoutInCell="1" allowOverlap="1" wp14:anchorId="32E1E50D" wp14:editId="4DC24F58">
                  <wp:simplePos x="0" y="0"/>
                  <wp:positionH relativeFrom="column">
                    <wp:posOffset>1012685</wp:posOffset>
                  </wp:positionH>
                  <wp:positionV relativeFrom="paragraph">
                    <wp:posOffset>153369</wp:posOffset>
                  </wp:positionV>
                  <wp:extent cx="2222023" cy="239942"/>
                  <wp:effectExtent l="19050" t="19050" r="26035" b="46355"/>
                  <wp:wrapNone/>
                  <wp:docPr id="419" name="Arrow: Right 419"/>
                  <wp:cNvGraphicFramePr/>
                  <a:graphic xmlns:a="http://schemas.openxmlformats.org/drawingml/2006/main">
                    <a:graphicData uri="http://schemas.microsoft.com/office/word/2010/wordprocessingShape">
                      <wps:wsp>
                        <wps:cNvSpPr/>
                        <wps:spPr>
                          <a:xfrm rot="10800000">
                            <a:off x="0" y="0"/>
                            <a:ext cx="2222023" cy="239942"/>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F6E21" id="Arrow: Right 419" o:spid="_x0000_s1026" type="#_x0000_t13" style="position:absolute;margin-left:79.75pt;margin-top:12.1pt;width:174.95pt;height:18.9pt;rotation:180;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" adj="20434" fillcolor="red" strokecolor="#029cee [2564]" strokeweight="1.25pt"/>
              </w:pict>
            </mc:Fallback>
          </mc:AlternateContent>
        </w:r>
      </w:ins>
    </w:p>
    <w:p w14:paraId="6394979C" w14:textId="7113EEE4" w:rsidR="00935843" w:rsidRPr="004E16A5" w:rsidRDefault="00E860E9">
      <w:pPr>
        <w:pPrChange w:id="2282" w:author="Liam Coleman" w:date="2021-04-21T11:55:00Z">
          <w:pPr>
            <w:pStyle w:val="Heading1"/>
          </w:pPr>
        </w:pPrChange>
      </w:pPr>
      <w:ins w:id="2283" w:author="Liam Coleman" w:date="2021-04-21T12:00:00Z">
        <w:r>
          <w:rPr>
            <w:noProof/>
          </w:rPr>
          <mc:AlternateContent>
            <mc:Choice Requires="wps">
              <w:drawing>
                <wp:anchor distT="0" distB="0" distL="114300" distR="114300" simplePos="0" relativeHeight="251553792" behindDoc="0" locked="0" layoutInCell="1" allowOverlap="1" wp14:anchorId="1F4F23F9" wp14:editId="33797D8B">
                  <wp:simplePos x="0" y="0"/>
                  <wp:positionH relativeFrom="column">
                    <wp:posOffset>1035968</wp:posOffset>
                  </wp:positionH>
                  <wp:positionV relativeFrom="paragraph">
                    <wp:posOffset>867465</wp:posOffset>
                  </wp:positionV>
                  <wp:extent cx="2222023" cy="239942"/>
                  <wp:effectExtent l="19050" t="19050" r="26035" b="46355"/>
                  <wp:wrapNone/>
                  <wp:docPr id="421" name="Arrow: Right 421"/>
                  <wp:cNvGraphicFramePr/>
                  <a:graphic xmlns:a="http://schemas.openxmlformats.org/drawingml/2006/main">
                    <a:graphicData uri="http://schemas.microsoft.com/office/word/2010/wordprocessingShape">
                      <wps:wsp>
                        <wps:cNvSpPr/>
                        <wps:spPr>
                          <a:xfrm rot="10800000">
                            <a:off x="0" y="0"/>
                            <a:ext cx="2222023" cy="239942"/>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65ACB" id="Arrow: Right 421" o:spid="_x0000_s1026" type="#_x0000_t13" style="position:absolute;margin-left:81.55pt;margin-top:68.3pt;width:174.95pt;height:18.9pt;rotation:180;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" adj="20434" fillcolor="red" strokecolor="#029cee [2564]" strokeweight="1.25pt"/>
              </w:pict>
            </mc:Fallback>
          </mc:AlternateContent>
        </w:r>
        <w:r>
          <w:rPr>
            <w:noProof/>
          </w:rPr>
          <mc:AlternateContent>
            <mc:Choice Requires="wps">
              <w:drawing>
                <wp:anchor distT="0" distB="0" distL="114300" distR="114300" simplePos="0" relativeHeight="251551744" behindDoc="0" locked="0" layoutInCell="1" allowOverlap="1" wp14:anchorId="1629B39B" wp14:editId="6DD225B0">
                  <wp:simplePos x="0" y="0"/>
                  <wp:positionH relativeFrom="column">
                    <wp:posOffset>1011309</wp:posOffset>
                  </wp:positionH>
                  <wp:positionV relativeFrom="paragraph">
                    <wp:posOffset>399477</wp:posOffset>
                  </wp:positionV>
                  <wp:extent cx="2222023" cy="239942"/>
                  <wp:effectExtent l="19050" t="19050" r="26035" b="46355"/>
                  <wp:wrapNone/>
                  <wp:docPr id="420" name="Arrow: Right 420"/>
                  <wp:cNvGraphicFramePr/>
                  <a:graphic xmlns:a="http://schemas.openxmlformats.org/drawingml/2006/main">
                    <a:graphicData uri="http://schemas.microsoft.com/office/word/2010/wordprocessingShape">
                      <wps:wsp>
                        <wps:cNvSpPr/>
                        <wps:spPr>
                          <a:xfrm rot="10800000">
                            <a:off x="0" y="0"/>
                            <a:ext cx="2222023" cy="239942"/>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C3E52" id="Arrow: Right 420" o:spid="_x0000_s1026" type="#_x0000_t13" style="position:absolute;margin-left:79.65pt;margin-top:31.45pt;width:174.95pt;height:18.9pt;rotation:180;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" adj="20434" fillcolor="red" strokecolor="#029cee [2564]" strokeweight="1.25pt"/>
              </w:pict>
            </mc:Fallback>
          </mc:AlternateContent>
        </w:r>
      </w:ins>
      <w:ins w:id="2284" w:author="Liam Coleman" w:date="2021-04-21T11:59:00Z">
        <w:r w:rsidR="009E53A6">
          <w:rPr>
            <w:noProof/>
          </w:rPr>
          <w:drawing>
            <wp:inline distT="0" distB="0" distL="0" distR="0" wp14:anchorId="2A66F36F" wp14:editId="1334CDC5">
              <wp:extent cx="3118474" cy="1090469"/>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5405" cy="1099886"/>
                      </a:xfrm>
                      <a:prstGeom prst="rect">
                        <a:avLst/>
                      </a:prstGeom>
                    </pic:spPr>
                  </pic:pic>
                </a:graphicData>
              </a:graphic>
            </wp:inline>
          </w:drawing>
        </w:r>
      </w:ins>
    </w:p>
    <w:p w14:paraId="4EC80200" w14:textId="2B176308" w:rsidR="009B0AD9" w:rsidDel="00F64D60" w:rsidRDefault="0034385C" w:rsidP="00EF52C0">
      <w:pPr>
        <w:pStyle w:val="Heading1"/>
        <w:pageBreakBefore w:val="0"/>
        <w:rPr>
          <w:del w:id="2285" w:author="Liam Coleman (Student - STC)" w:date="2021-03-15T16:36:00Z"/>
        </w:rPr>
      </w:pPr>
      <w:del w:id="2286" w:author="Liam Coleman (Student - STC)" w:date="2021-03-15T16:36:00Z">
        <w:r w:rsidDel="00364F79">
          <w:delText xml:space="preserve">Most of the </w:delText>
        </w:r>
        <w:r w:rsidR="009B0AD9" w:rsidDel="00364F79">
          <w:delText xml:space="preserve">functionality will be </w:delText>
        </w:r>
        <w:r w:rsidDel="00364F79">
          <w:delText>incorporated in</w:delText>
        </w:r>
        <w:r w:rsidR="009B0AD9" w:rsidDel="00364F79">
          <w:delText xml:space="preserve">to </w:delText>
        </w:r>
        <w:r w:rsidDel="00364F79">
          <w:delText xml:space="preserve">the </w:delText>
        </w:r>
        <w:r w:rsidR="00D13E8B" w:rsidDel="00364F79">
          <w:delText>POS2CG.DLL minimis</w:delText>
        </w:r>
        <w:r w:rsidDel="00364F79">
          <w:delText>ing</w:delText>
        </w:r>
        <w:r w:rsidR="00D13E8B" w:rsidDel="00364F79">
          <w:delText xml:space="preserve"> </w:delText>
        </w:r>
        <w:r w:rsidR="009B0AD9" w:rsidDel="00364F79">
          <w:delText>Core</w:delText>
        </w:r>
        <w:r w:rsidR="00772998" w:rsidDel="00364F79">
          <w:delText xml:space="preserve"> integration </w:delText>
        </w:r>
        <w:r w:rsidDel="00364F79">
          <w:delText>which w</w:delText>
        </w:r>
        <w:r w:rsidR="00772998" w:rsidDel="00364F79">
          <w:delText xml:space="preserve">ill also reduce the planned FutaTill core rewrite.  </w:delText>
        </w:r>
        <w:r w:rsidR="00D13E8B" w:rsidDel="00364F79">
          <w:delText xml:space="preserve"> </w:delText>
        </w:r>
        <w:bookmarkStart w:id="2287" w:name="_Toc66781117"/>
        <w:bookmarkStart w:id="2288" w:name="_Toc67314229"/>
        <w:bookmarkStart w:id="2289" w:name="_Toc67314862"/>
        <w:bookmarkStart w:id="2290" w:name="_Toc67322158"/>
        <w:bookmarkStart w:id="2291" w:name="_Toc67322795"/>
        <w:bookmarkStart w:id="2292" w:name="_Toc67405839"/>
        <w:bookmarkStart w:id="2293" w:name="_Toc67406476"/>
        <w:bookmarkStart w:id="2294" w:name="_Toc69822917"/>
        <w:bookmarkStart w:id="2295" w:name="_Toc69823624"/>
        <w:bookmarkEnd w:id="2287"/>
        <w:bookmarkEnd w:id="2288"/>
        <w:bookmarkEnd w:id="2289"/>
        <w:bookmarkEnd w:id="2290"/>
        <w:bookmarkEnd w:id="2291"/>
        <w:bookmarkEnd w:id="2292"/>
        <w:bookmarkEnd w:id="2293"/>
        <w:bookmarkEnd w:id="2294"/>
        <w:bookmarkEnd w:id="2295"/>
      </w:del>
    </w:p>
    <w:p w14:paraId="3B3F00F9" w14:textId="117FE52A" w:rsidR="00F64D60" w:rsidRDefault="00F64D60" w:rsidP="00F64D60">
      <w:pPr>
        <w:rPr>
          <w:ins w:id="2296" w:author="Liam Coleman" w:date="2021-04-21T12:01:00Z"/>
        </w:rPr>
      </w:pPr>
    </w:p>
    <w:p w14:paraId="4F24B564" w14:textId="2A93891A" w:rsidR="008D378A" w:rsidRDefault="00F64D60" w:rsidP="00F64D60">
      <w:pPr>
        <w:rPr>
          <w:ins w:id="2297" w:author="Liam Coleman" w:date="2021-04-21T12:06:00Z"/>
        </w:rPr>
      </w:pPr>
      <w:ins w:id="2298" w:author="Liam Coleman" w:date="2021-04-21T12:01:00Z">
        <w:r>
          <w:t xml:space="preserve">The product description is required for </w:t>
        </w:r>
        <w:r w:rsidR="004060BF">
          <w:t>CSV file (see</w:t>
        </w:r>
      </w:ins>
      <w:ins w:id="2299" w:author="Liam Coleman" w:date="2021-04-21T12:02:00Z">
        <w:r w:rsidR="00944D38">
          <w:t xml:space="preserve"> section 4.2 for mapping)</w:t>
        </w:r>
        <w:r w:rsidR="008D378A">
          <w:t xml:space="preserve">. As mentioned earlier the </w:t>
        </w:r>
      </w:ins>
      <w:ins w:id="2300" w:author="Liam Coleman" w:date="2021-04-21T12:04:00Z">
        <w:r w:rsidR="00403D03">
          <w:t>description</w:t>
        </w:r>
      </w:ins>
      <w:ins w:id="2301" w:author="Liam Coleman" w:date="2021-04-21T12:03:00Z">
        <w:r w:rsidR="008D378A">
          <w:t xml:space="preserve"> does not map correcting into </w:t>
        </w:r>
      </w:ins>
      <w:ins w:id="2302" w:author="Liam Coleman" w:date="2021-04-21T12:06:00Z">
        <w:r w:rsidR="00B90FE7">
          <w:t>AT and</w:t>
        </w:r>
      </w:ins>
      <w:ins w:id="2303" w:author="Liam Coleman" w:date="2021-04-21T12:03:00Z">
        <w:r w:rsidR="00403D03">
          <w:t xml:space="preserve"> will need to through config sta</w:t>
        </w:r>
      </w:ins>
      <w:ins w:id="2304" w:author="Liam Coleman" w:date="2021-04-21T12:04:00Z">
        <w:r w:rsidR="00403D03">
          <w:t>ge of the utility.</w:t>
        </w:r>
      </w:ins>
      <w:ins w:id="2305" w:author="Liam Coleman" w:date="2021-04-21T12:05:00Z">
        <w:r w:rsidR="00EA20DF">
          <w:t xml:space="preserve"> </w:t>
        </w:r>
        <w:r w:rsidR="00C51088">
          <w:t xml:space="preserve">The </w:t>
        </w:r>
      </w:ins>
      <w:ins w:id="2306" w:author="Liam Coleman" w:date="2021-04-21T12:19:00Z">
        <w:r w:rsidR="006419FC">
          <w:t>description</w:t>
        </w:r>
      </w:ins>
      <w:ins w:id="2307" w:author="Liam Coleman" w:date="2021-04-21T12:05:00Z">
        <w:r w:rsidR="00C51088">
          <w:t xml:space="preserve"> above </w:t>
        </w:r>
      </w:ins>
      <w:ins w:id="2308" w:author="Liam Coleman" w:date="2021-04-21T12:06:00Z">
        <w:r w:rsidR="00B90FE7">
          <w:t>corresponds</w:t>
        </w:r>
      </w:ins>
      <w:ins w:id="2309" w:author="Liam Coleman" w:date="2021-04-21T12:05:00Z">
        <w:r w:rsidR="00C51088">
          <w:t xml:space="preserve"> to a column on the CSV file</w:t>
        </w:r>
        <w:r w:rsidR="00B90FE7">
          <w:t>, se</w:t>
        </w:r>
      </w:ins>
      <w:ins w:id="2310" w:author="Liam Coleman" w:date="2021-04-21T14:36:00Z">
        <w:r w:rsidR="006738B1">
          <w:t>e</w:t>
        </w:r>
      </w:ins>
      <w:ins w:id="2311" w:author="Liam Coleman" w:date="2021-04-21T12:05:00Z">
        <w:r w:rsidR="00B90FE7">
          <w:t xml:space="preserve"> below:</w:t>
        </w:r>
      </w:ins>
    </w:p>
    <w:p w14:paraId="162D7324" w14:textId="68A6F3EF" w:rsidR="00B90FE7" w:rsidRDefault="00B90FE7" w:rsidP="00F64D60">
      <w:pPr>
        <w:rPr>
          <w:ins w:id="2312" w:author="Liam Coleman" w:date="2021-04-21T12:06:00Z"/>
        </w:rPr>
      </w:pPr>
    </w:p>
    <w:p w14:paraId="67E8F914" w14:textId="5F534552" w:rsidR="00B90FE7" w:rsidRDefault="000356DC" w:rsidP="00F64D60">
      <w:pPr>
        <w:rPr>
          <w:ins w:id="2313" w:author="Liam Coleman" w:date="2021-04-21T12:16:00Z"/>
        </w:rPr>
      </w:pPr>
      <w:ins w:id="2314" w:author="Liam Coleman" w:date="2021-04-21T12:12:00Z">
        <w:r>
          <w:t>The util</w:t>
        </w:r>
      </w:ins>
      <w:ins w:id="2315" w:author="Liam Coleman" w:date="2021-04-21T12:13:00Z">
        <w:r>
          <w:t xml:space="preserve">ity will </w:t>
        </w:r>
      </w:ins>
      <w:ins w:id="2316" w:author="Liam Coleman" w:date="2021-04-21T12:14:00Z">
        <w:r w:rsidR="00EC5F2B">
          <w:t xml:space="preserve">(1) </w:t>
        </w:r>
      </w:ins>
      <w:ins w:id="2317" w:author="Liam Coleman" w:date="2021-04-21T12:13:00Z">
        <w:r>
          <w:t xml:space="preserve">identify </w:t>
        </w:r>
        <w:r w:rsidR="00D62F32">
          <w:t>the location of the description on the rec</w:t>
        </w:r>
        <w:r w:rsidR="00EC5F2B">
          <w:t>e</w:t>
        </w:r>
      </w:ins>
      <w:ins w:id="2318" w:author="Liam Coleman" w:date="2021-04-21T12:14:00Z">
        <w:r w:rsidR="00EC5F2B">
          <w:t xml:space="preserve">ipt (2) map the correct </w:t>
        </w:r>
      </w:ins>
      <w:ins w:id="2319" w:author="Liam Coleman" w:date="2021-04-21T12:15:00Z">
        <w:r w:rsidR="003A6C22">
          <w:t>description</w:t>
        </w:r>
      </w:ins>
      <w:ins w:id="2320" w:author="Liam Coleman" w:date="2021-04-21T12:14:00Z">
        <w:r w:rsidR="00EC5F2B">
          <w:t xml:space="preserve"> (3) </w:t>
        </w:r>
        <w:r w:rsidR="003A6C22">
          <w:t>print the corre</w:t>
        </w:r>
      </w:ins>
      <w:ins w:id="2321" w:author="Liam Coleman" w:date="2021-04-21T12:15:00Z">
        <w:r w:rsidR="003A6C22">
          <w:t xml:space="preserve">ct </w:t>
        </w:r>
      </w:ins>
      <w:ins w:id="2322" w:author="Liam Coleman" w:date="2021-04-21T12:17:00Z">
        <w:r w:rsidR="008733FF">
          <w:t>description to</w:t>
        </w:r>
      </w:ins>
      <w:ins w:id="2323" w:author="Liam Coleman" w:date="2021-04-21T12:15:00Z">
        <w:r w:rsidR="003A6C22">
          <w:t xml:space="preserve"> the CSV, which AT will accept</w:t>
        </w:r>
      </w:ins>
      <w:ins w:id="2324" w:author="Liam Coleman" w:date="2021-04-21T12:16:00Z">
        <w:r w:rsidR="00574326">
          <w:t>. See graphic below:</w:t>
        </w:r>
      </w:ins>
    </w:p>
    <w:p w14:paraId="5E7E01FA" w14:textId="231EB395" w:rsidR="00574326" w:rsidRDefault="00574326" w:rsidP="00F64D60">
      <w:pPr>
        <w:rPr>
          <w:ins w:id="2325" w:author="Liam Coleman" w:date="2021-04-21T12:16:00Z"/>
        </w:rPr>
      </w:pPr>
    </w:p>
    <w:p w14:paraId="6BDC13D9" w14:textId="7C42AED9" w:rsidR="00574326" w:rsidRDefault="0010095F" w:rsidP="00F64D60">
      <w:pPr>
        <w:rPr>
          <w:ins w:id="2326" w:author="Liam Coleman" w:date="2021-04-21T12:05:00Z"/>
        </w:rPr>
      </w:pPr>
      <w:ins w:id="2327" w:author="Liam Coleman" w:date="2021-04-21T12:20:00Z">
        <w:r>
          <w:rPr>
            <w:noProof/>
          </w:rPr>
          <mc:AlternateContent>
            <mc:Choice Requires="wps">
              <w:drawing>
                <wp:anchor distT="0" distB="0" distL="114300" distR="114300" simplePos="0" relativeHeight="251559936" behindDoc="0" locked="0" layoutInCell="1" allowOverlap="1" wp14:anchorId="253AC647" wp14:editId="733D5EC3">
                  <wp:simplePos x="0" y="0"/>
                  <wp:positionH relativeFrom="column">
                    <wp:posOffset>295991</wp:posOffset>
                  </wp:positionH>
                  <wp:positionV relativeFrom="paragraph">
                    <wp:posOffset>1219901</wp:posOffset>
                  </wp:positionV>
                  <wp:extent cx="4603713" cy="301276"/>
                  <wp:effectExtent l="0" t="0" r="26035" b="22860"/>
                  <wp:wrapNone/>
                  <wp:docPr id="426" name="Text Box 426"/>
                  <wp:cNvGraphicFramePr/>
                  <a:graphic xmlns:a="http://schemas.openxmlformats.org/drawingml/2006/main">
                    <a:graphicData uri="http://schemas.microsoft.com/office/word/2010/wordprocessingShape">
                      <wps:wsp>
                        <wps:cNvSpPr txBox="1"/>
                        <wps:spPr>
                          <a:xfrm>
                            <a:off x="0" y="0"/>
                            <a:ext cx="4603713" cy="301276"/>
                          </a:xfrm>
                          <a:prstGeom prst="rect">
                            <a:avLst/>
                          </a:prstGeom>
                          <a:solidFill>
                            <a:schemeClr val="lt1"/>
                          </a:solidFill>
                          <a:ln w="6350">
                            <a:solidFill>
                              <a:prstClr val="black"/>
                            </a:solidFill>
                          </a:ln>
                        </wps:spPr>
                        <wps:txbx>
                          <w:txbxContent>
                            <w:p w14:paraId="49B22199" w14:textId="2847F2AE" w:rsidR="0010095F" w:rsidRPr="0010095F" w:rsidRDefault="0010095F">
                              <w:pPr>
                                <w:rPr>
                                  <w:lang w:val="en-GB"/>
                                  <w:rPrChange w:id="2328" w:author="Liam Coleman" w:date="2021-04-21T12:21:00Z">
                                    <w:rPr/>
                                  </w:rPrChange>
                                </w:rPr>
                              </w:pPr>
                              <w:ins w:id="2329" w:author="Liam Coleman" w:date="2021-04-21T12:21:00Z">
                                <w:r>
                                  <w:rPr>
                                    <w:lang w:val="en-GB"/>
                                  </w:rPr>
                                  <w:t>Receipt</w:t>
                                </w:r>
                                <w:r w:rsidR="00AA2986">
                                  <w:rPr>
                                    <w:lang w:val="en-GB"/>
                                  </w:rPr>
                                  <w:tab/>
                                </w:r>
                                <w:r w:rsidR="00AA2986">
                                  <w:rPr>
                                    <w:lang w:val="en-GB"/>
                                  </w:rPr>
                                  <w:tab/>
                                </w:r>
                                <w:r w:rsidR="00AA2986">
                                  <w:rPr>
                                    <w:lang w:val="en-GB"/>
                                  </w:rPr>
                                  <w:tab/>
                                </w:r>
                                <w:r w:rsidR="00AA2986">
                                  <w:rPr>
                                    <w:lang w:val="en-GB"/>
                                  </w:rPr>
                                  <w:tab/>
                                  <w:t>Mapping</w:t>
                                </w:r>
                                <w:r w:rsidR="00AA2986">
                                  <w:rPr>
                                    <w:lang w:val="en-GB"/>
                                  </w:rPr>
                                  <w:tab/>
                                </w:r>
                                <w:r w:rsidR="00AA2986">
                                  <w:rPr>
                                    <w:lang w:val="en-GB"/>
                                  </w:rPr>
                                  <w:tab/>
                                </w:r>
                                <w:r w:rsidR="00AA2986">
                                  <w:rPr>
                                    <w:lang w:val="en-GB"/>
                                  </w:rPr>
                                  <w:tab/>
                                  <w:t>CSV</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3AC647" id="Text Box 426" o:spid="_x0000_s1027" type="#_x0000_t202" style="position:absolute;left:0;text-align:left;margin-left:23.3pt;margin-top:96.05pt;width:362.5pt;height:23.7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" fillcolor="white [3201]" strokeweight=".5pt">
                  <v:textbox>
                    <w:txbxContent>
                      <w:p w14:paraId="49B22199" w14:textId="2847F2AE" w:rsidR="0010095F" w:rsidRPr="0010095F" w:rsidRDefault="0010095F">
                        <w:pPr>
                          <w:rPr>
                            <w:lang w:val="en-GB"/>
                            <w:rPrChange w:id="2330" w:author="Liam Coleman" w:date="2021-04-21T12:21:00Z">
                              <w:rPr/>
                            </w:rPrChange>
                          </w:rPr>
                        </w:pPr>
                        <w:ins w:id="2331" w:author="Liam Coleman" w:date="2021-04-21T12:21:00Z">
                          <w:r>
                            <w:rPr>
                              <w:lang w:val="en-GB"/>
                            </w:rPr>
                            <w:t>Receipt</w:t>
                          </w:r>
                          <w:r w:rsidR="00AA2986">
                            <w:rPr>
                              <w:lang w:val="en-GB"/>
                            </w:rPr>
                            <w:tab/>
                          </w:r>
                          <w:r w:rsidR="00AA2986">
                            <w:rPr>
                              <w:lang w:val="en-GB"/>
                            </w:rPr>
                            <w:tab/>
                          </w:r>
                          <w:r w:rsidR="00AA2986">
                            <w:rPr>
                              <w:lang w:val="en-GB"/>
                            </w:rPr>
                            <w:tab/>
                          </w:r>
                          <w:r w:rsidR="00AA2986">
                            <w:rPr>
                              <w:lang w:val="en-GB"/>
                            </w:rPr>
                            <w:tab/>
                            <w:t>Mapping</w:t>
                          </w:r>
                          <w:r w:rsidR="00AA2986">
                            <w:rPr>
                              <w:lang w:val="en-GB"/>
                            </w:rPr>
                            <w:tab/>
                          </w:r>
                          <w:r w:rsidR="00AA2986">
                            <w:rPr>
                              <w:lang w:val="en-GB"/>
                            </w:rPr>
                            <w:tab/>
                          </w:r>
                          <w:r w:rsidR="00AA2986">
                            <w:rPr>
                              <w:lang w:val="en-GB"/>
                            </w:rPr>
                            <w:tab/>
                            <w:t>CSV</w:t>
                          </w:r>
                        </w:ins>
                      </w:p>
                    </w:txbxContent>
                  </v:textbox>
                </v:shape>
              </w:pict>
            </mc:Fallback>
          </mc:AlternateContent>
        </w:r>
      </w:ins>
      <w:ins w:id="2332" w:author="Liam Coleman" w:date="2021-04-21T12:17:00Z">
        <w:r w:rsidR="00DB085C">
          <w:rPr>
            <w:noProof/>
          </w:rPr>
          <mc:AlternateContent>
            <mc:Choice Requires="wps">
              <w:drawing>
                <wp:anchor distT="0" distB="0" distL="114300" distR="114300" simplePos="0" relativeHeight="251557888" behindDoc="0" locked="0" layoutInCell="1" allowOverlap="1" wp14:anchorId="230CA31B" wp14:editId="714172F4">
                  <wp:simplePos x="0" y="0"/>
                  <wp:positionH relativeFrom="column">
                    <wp:posOffset>3154467</wp:posOffset>
                  </wp:positionH>
                  <wp:positionV relativeFrom="paragraph">
                    <wp:posOffset>225179</wp:posOffset>
                  </wp:positionV>
                  <wp:extent cx="528555" cy="274848"/>
                  <wp:effectExtent l="0" t="0" r="24130" b="11430"/>
                  <wp:wrapNone/>
                  <wp:docPr id="425" name="Arrow: Curved Down 425"/>
                  <wp:cNvGraphicFramePr/>
                  <a:graphic xmlns:a="http://schemas.openxmlformats.org/drawingml/2006/main">
                    <a:graphicData uri="http://schemas.microsoft.com/office/word/2010/wordprocessingShape">
                      <wps:wsp>
                        <wps:cNvSpPr/>
                        <wps:spPr>
                          <a:xfrm>
                            <a:off x="0" y="0"/>
                            <a:ext cx="528555" cy="274848"/>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3CC27F"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425" o:spid="_x0000_s1026" type="#_x0000_t105" style="position:absolute;margin-left:248.4pt;margin-top:17.75pt;width:41.6pt;height:21.6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" adj="15984,20196,16200" fillcolor="#31b6fd [3204]" strokecolor="#029cee [2564]" strokeweight="1.25pt"/>
              </w:pict>
            </mc:Fallback>
          </mc:AlternateContent>
        </w:r>
        <w:r w:rsidR="00DB085C">
          <w:rPr>
            <w:noProof/>
          </w:rPr>
          <mc:AlternateContent>
            <mc:Choice Requires="wps">
              <w:drawing>
                <wp:anchor distT="0" distB="0" distL="114300" distR="114300" simplePos="0" relativeHeight="251555840" behindDoc="0" locked="0" layoutInCell="1" allowOverlap="1" wp14:anchorId="6BB9D23D" wp14:editId="28C3DB09">
                  <wp:simplePos x="0" y="0"/>
                  <wp:positionH relativeFrom="column">
                    <wp:posOffset>1537699</wp:posOffset>
                  </wp:positionH>
                  <wp:positionV relativeFrom="paragraph">
                    <wp:posOffset>225781</wp:posOffset>
                  </wp:positionV>
                  <wp:extent cx="528555" cy="274848"/>
                  <wp:effectExtent l="0" t="0" r="24130" b="11430"/>
                  <wp:wrapNone/>
                  <wp:docPr id="424" name="Arrow: Curved Down 424"/>
                  <wp:cNvGraphicFramePr/>
                  <a:graphic xmlns:a="http://schemas.openxmlformats.org/drawingml/2006/main">
                    <a:graphicData uri="http://schemas.microsoft.com/office/word/2010/wordprocessingShape">
                      <wps:wsp>
                        <wps:cNvSpPr/>
                        <wps:spPr>
                          <a:xfrm>
                            <a:off x="0" y="0"/>
                            <a:ext cx="528555" cy="274848"/>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B95EF9" id="Arrow: Curved Down 424" o:spid="_x0000_s1026" type="#_x0000_t105" style="position:absolute;margin-left:121.1pt;margin-top:17.8pt;width:41.6pt;height:21.65pt;z-index:25155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" adj="15984,20196,16200" fillcolor="#31b6fd [3204]" strokecolor="#029cee [2564]" strokeweight="1.25pt"/>
              </w:pict>
            </mc:Fallback>
          </mc:AlternateContent>
        </w:r>
      </w:ins>
      <w:ins w:id="2333" w:author="Liam Coleman" w:date="2021-04-21T12:16:00Z">
        <w:r w:rsidR="00574326">
          <w:rPr>
            <w:noProof/>
          </w:rPr>
          <w:drawing>
            <wp:inline distT="0" distB="0" distL="0" distR="0" wp14:anchorId="31BA5BF1" wp14:editId="7F790529">
              <wp:extent cx="5730508" cy="1279103"/>
              <wp:effectExtent l="0" t="0" r="381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84222"/>
                      <a:stretch/>
                    </pic:blipFill>
                    <pic:spPr bwMode="auto">
                      <a:xfrm>
                        <a:off x="0" y="0"/>
                        <a:ext cx="5731510" cy="1279327"/>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BD10FE" w14:textId="24104385" w:rsidR="00B90FE7" w:rsidRDefault="00B90FE7" w:rsidP="00F64D60">
      <w:pPr>
        <w:rPr>
          <w:ins w:id="2334" w:author="Liam Coleman" w:date="2021-04-21T14:09:00Z"/>
        </w:rPr>
      </w:pPr>
    </w:p>
    <w:p w14:paraId="1EFB1019" w14:textId="20A54D33" w:rsidR="00773B5A" w:rsidRDefault="00773B5A" w:rsidP="00F64D60">
      <w:pPr>
        <w:rPr>
          <w:ins w:id="2335" w:author="Liam Coleman" w:date="2021-04-21T14:09:00Z"/>
        </w:rPr>
      </w:pPr>
    </w:p>
    <w:p w14:paraId="008F6743" w14:textId="0A3C2822" w:rsidR="00773B5A" w:rsidRDefault="00EE15B0" w:rsidP="00ED340E">
      <w:pPr>
        <w:pStyle w:val="Heading3"/>
        <w:numPr>
          <w:ilvl w:val="0"/>
          <w:numId w:val="0"/>
        </w:numPr>
        <w:ind w:left="1134" w:hanging="1134"/>
        <w:rPr>
          <w:ins w:id="2336" w:author="Liam Coleman" w:date="2021-04-21T14:11:00Z"/>
        </w:rPr>
      </w:pPr>
      <w:bookmarkStart w:id="2337" w:name="_Toc76630272"/>
      <w:ins w:id="2338" w:author="Liam Coleman" w:date="2021-05-24T16:08:00Z">
        <w:r>
          <w:t>5</w:t>
        </w:r>
      </w:ins>
      <w:ins w:id="2339" w:author="Liam Coleman" w:date="2021-04-21T14:10:00Z">
        <w:r w:rsidR="00634381">
          <w:t>.2.2</w:t>
        </w:r>
      </w:ins>
      <w:ins w:id="2340" w:author="Liam Coleman" w:date="2021-04-21T14:11:00Z">
        <w:r w:rsidR="00C43BC8">
          <w:t xml:space="preserve"> Company Name</w:t>
        </w:r>
        <w:bookmarkEnd w:id="2337"/>
      </w:ins>
    </w:p>
    <w:p w14:paraId="0631D232" w14:textId="78761D08" w:rsidR="00C43BC8" w:rsidRDefault="00C43BC8" w:rsidP="00C43BC8">
      <w:pPr>
        <w:rPr>
          <w:ins w:id="2341" w:author="Liam Coleman" w:date="2021-04-21T14:12:00Z"/>
        </w:rPr>
      </w:pPr>
      <w:ins w:id="2342" w:author="Liam Coleman" w:date="2021-04-21T14:12:00Z">
        <w:r>
          <w:t>The receipt contains a company name:</w:t>
        </w:r>
      </w:ins>
    </w:p>
    <w:p w14:paraId="6644C639" w14:textId="77755E88" w:rsidR="00320DAB" w:rsidRDefault="00320DAB" w:rsidP="00C43BC8">
      <w:pPr>
        <w:rPr>
          <w:ins w:id="2343" w:author="Liam Coleman" w:date="2021-04-21T14:12:00Z"/>
        </w:rPr>
      </w:pPr>
    </w:p>
    <w:p w14:paraId="6CB881D6" w14:textId="3C4F8A11" w:rsidR="00320DAB" w:rsidRDefault="007C6968" w:rsidP="00C43BC8">
      <w:pPr>
        <w:rPr>
          <w:ins w:id="2344" w:author="Liam Coleman" w:date="2021-04-21T14:14:00Z"/>
        </w:rPr>
      </w:pPr>
      <w:ins w:id="2345" w:author="Liam Coleman" w:date="2021-04-21T14:14:00Z">
        <w:r>
          <w:rPr>
            <w:noProof/>
          </w:rPr>
          <mc:AlternateContent>
            <mc:Choice Requires="wps">
              <w:drawing>
                <wp:anchor distT="0" distB="0" distL="114300" distR="114300" simplePos="0" relativeHeight="251561984" behindDoc="0" locked="0" layoutInCell="1" allowOverlap="1" wp14:anchorId="7B20E339" wp14:editId="15536678">
                  <wp:simplePos x="0" y="0"/>
                  <wp:positionH relativeFrom="column">
                    <wp:posOffset>1144872</wp:posOffset>
                  </wp:positionH>
                  <wp:positionV relativeFrom="paragraph">
                    <wp:posOffset>23953</wp:posOffset>
                  </wp:positionV>
                  <wp:extent cx="1265338" cy="239942"/>
                  <wp:effectExtent l="19050" t="19050" r="11430" b="46355"/>
                  <wp:wrapNone/>
                  <wp:docPr id="428" name="Arrow: Right 428"/>
                  <wp:cNvGraphicFramePr/>
                  <a:graphic xmlns:a="http://schemas.openxmlformats.org/drawingml/2006/main">
                    <a:graphicData uri="http://schemas.microsoft.com/office/word/2010/wordprocessingShape">
                      <wps:wsp>
                        <wps:cNvSpPr/>
                        <wps:spPr>
                          <a:xfrm rot="10800000">
                            <a:off x="0" y="0"/>
                            <a:ext cx="1265338" cy="239942"/>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3BE54" id="Arrow: Right 428" o:spid="_x0000_s1026" type="#_x0000_t13" style="position:absolute;margin-left:90.15pt;margin-top:1.9pt;width:99.65pt;height:18.9pt;rotation:180;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" adj="19552" fillcolor="red" strokecolor="#029cee [2564]" strokeweight="1.25pt"/>
              </w:pict>
            </mc:Fallback>
          </mc:AlternateContent>
        </w:r>
      </w:ins>
      <w:ins w:id="2346" w:author="Liam Coleman" w:date="2021-04-21T14:13:00Z">
        <w:r>
          <w:rPr>
            <w:noProof/>
          </w:rPr>
          <w:drawing>
            <wp:inline distT="0" distB="0" distL="0" distR="0" wp14:anchorId="1495365A" wp14:editId="139F2C2F">
              <wp:extent cx="1881655" cy="1010445"/>
              <wp:effectExtent l="0" t="0" r="444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87263" cy="1013456"/>
                      </a:xfrm>
                      <a:prstGeom prst="rect">
                        <a:avLst/>
                      </a:prstGeom>
                    </pic:spPr>
                  </pic:pic>
                </a:graphicData>
              </a:graphic>
            </wp:inline>
          </w:drawing>
        </w:r>
      </w:ins>
    </w:p>
    <w:p w14:paraId="5270828B" w14:textId="2FAD4E6B" w:rsidR="007C6968" w:rsidRDefault="007C6968" w:rsidP="00C43BC8">
      <w:pPr>
        <w:rPr>
          <w:ins w:id="2347" w:author="Liam Coleman" w:date="2021-04-21T14:14:00Z"/>
        </w:rPr>
      </w:pPr>
    </w:p>
    <w:p w14:paraId="26A6289A" w14:textId="09325A0B" w:rsidR="00A724E9" w:rsidRDefault="00A724E9" w:rsidP="00C43BC8">
      <w:pPr>
        <w:rPr>
          <w:ins w:id="2348" w:author="Liam Coleman" w:date="2021-04-21T14:18:00Z"/>
        </w:rPr>
      </w:pPr>
      <w:ins w:id="2349" w:author="Liam Coleman" w:date="2021-04-21T14:14:00Z">
        <w:r>
          <w:t>The company name is required for the CSV file and requires mappin</w:t>
        </w:r>
      </w:ins>
      <w:ins w:id="2350" w:author="Liam Coleman" w:date="2021-04-21T14:15:00Z">
        <w:r>
          <w:t>g</w:t>
        </w:r>
        <w:r w:rsidR="00F746D4">
          <w:t>, the same procedure as above is required, see graphic below:</w:t>
        </w:r>
      </w:ins>
    </w:p>
    <w:p w14:paraId="6BB5070C" w14:textId="1ADC5A43" w:rsidR="00105D93" w:rsidRDefault="00105D93" w:rsidP="00C43BC8">
      <w:pPr>
        <w:rPr>
          <w:ins w:id="2351" w:author="Liam Coleman" w:date="2021-04-21T14:18:00Z"/>
        </w:rPr>
      </w:pPr>
    </w:p>
    <w:p w14:paraId="77E54082" w14:textId="77777777" w:rsidR="00105D93" w:rsidRDefault="00105D93" w:rsidP="00C43BC8">
      <w:pPr>
        <w:rPr>
          <w:ins w:id="2352" w:author="Liam Coleman" w:date="2021-04-21T14:18:00Z"/>
          <w:noProof/>
        </w:rPr>
      </w:pPr>
    </w:p>
    <w:p w14:paraId="7417A033" w14:textId="7407DC20" w:rsidR="00E90E35" w:rsidRDefault="002F192D" w:rsidP="00C43BC8">
      <w:pPr>
        <w:rPr>
          <w:ins w:id="2353" w:author="Liam Coleman" w:date="2021-04-21T14:22:00Z"/>
          <w:noProof/>
        </w:rPr>
      </w:pPr>
      <w:ins w:id="2354" w:author="Liam Coleman" w:date="2021-04-21T14:21:00Z">
        <w:r w:rsidRPr="002F192D">
          <w:t xml:space="preserve"> </w:t>
        </w:r>
      </w:ins>
    </w:p>
    <w:p w14:paraId="127F7C68" w14:textId="6C94A970" w:rsidR="00105D93" w:rsidRDefault="00E90E35" w:rsidP="00C43BC8">
      <w:pPr>
        <w:rPr>
          <w:ins w:id="2355" w:author="Liam Coleman" w:date="2021-04-21T14:15:00Z"/>
        </w:rPr>
      </w:pPr>
      <w:ins w:id="2356" w:author="Liam Coleman" w:date="2021-04-21T14:18:00Z">
        <w:r>
          <w:rPr>
            <w:noProof/>
          </w:rPr>
          <mc:AlternateContent>
            <mc:Choice Requires="wps">
              <w:drawing>
                <wp:anchor distT="0" distB="0" distL="114300" distR="114300" simplePos="0" relativeHeight="251566080" behindDoc="0" locked="0" layoutInCell="1" allowOverlap="1" wp14:anchorId="6B277F1D" wp14:editId="1E7E405B">
                  <wp:simplePos x="0" y="0"/>
                  <wp:positionH relativeFrom="column">
                    <wp:posOffset>3208020</wp:posOffset>
                  </wp:positionH>
                  <wp:positionV relativeFrom="paragraph">
                    <wp:posOffset>293766</wp:posOffset>
                  </wp:positionV>
                  <wp:extent cx="528555" cy="274848"/>
                  <wp:effectExtent l="0" t="0" r="24130" b="11430"/>
                  <wp:wrapNone/>
                  <wp:docPr id="431" name="Arrow: Curved Down 431"/>
                  <wp:cNvGraphicFramePr/>
                  <a:graphic xmlns:a="http://schemas.openxmlformats.org/drawingml/2006/main">
                    <a:graphicData uri="http://schemas.microsoft.com/office/word/2010/wordprocessingShape">
                      <wps:wsp>
                        <wps:cNvSpPr/>
                        <wps:spPr>
                          <a:xfrm>
                            <a:off x="0" y="0"/>
                            <a:ext cx="528555" cy="274848"/>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B4F7F" id="Arrow: Curved Down 431" o:spid="_x0000_s1026" type="#_x0000_t105" style="position:absolute;margin-left:252.6pt;margin-top:23.15pt;width:41.6pt;height:21.6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" adj="15984,20196,16200" fillcolor="#31b6fd [3204]" strokecolor="#029cee [2564]" strokeweight="1.25pt"/>
              </w:pict>
            </mc:Fallback>
          </mc:AlternateContent>
        </w:r>
        <w:r>
          <w:rPr>
            <w:noProof/>
          </w:rPr>
          <mc:AlternateContent>
            <mc:Choice Requires="wps">
              <w:drawing>
                <wp:anchor distT="0" distB="0" distL="114300" distR="114300" simplePos="0" relativeHeight="251564032" behindDoc="0" locked="0" layoutInCell="1" allowOverlap="1" wp14:anchorId="5BFDDC99" wp14:editId="26CECF3A">
                  <wp:simplePos x="0" y="0"/>
                  <wp:positionH relativeFrom="column">
                    <wp:posOffset>1347525</wp:posOffset>
                  </wp:positionH>
                  <wp:positionV relativeFrom="paragraph">
                    <wp:posOffset>293370</wp:posOffset>
                  </wp:positionV>
                  <wp:extent cx="528555" cy="274848"/>
                  <wp:effectExtent l="0" t="0" r="24130" b="11430"/>
                  <wp:wrapNone/>
                  <wp:docPr id="430" name="Arrow: Curved Down 430"/>
                  <wp:cNvGraphicFramePr/>
                  <a:graphic xmlns:a="http://schemas.openxmlformats.org/drawingml/2006/main">
                    <a:graphicData uri="http://schemas.microsoft.com/office/word/2010/wordprocessingShape">
                      <wps:wsp>
                        <wps:cNvSpPr/>
                        <wps:spPr>
                          <a:xfrm>
                            <a:off x="0" y="0"/>
                            <a:ext cx="528555" cy="274848"/>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DCA53" id="Arrow: Curved Down 430" o:spid="_x0000_s1026" type="#_x0000_t105" style="position:absolute;margin-left:106.1pt;margin-top:23.1pt;width:41.6pt;height:21.65pt;z-index:25156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" adj="15984,20196,16200" fillcolor="#31b6fd [3204]" strokecolor="#029cee [2564]" strokeweight="1.25pt"/>
              </w:pict>
            </mc:Fallback>
          </mc:AlternateContent>
        </w:r>
      </w:ins>
      <w:ins w:id="2357" w:author="Liam Coleman" w:date="2021-04-21T14:21:00Z">
        <w:r w:rsidR="002F192D">
          <w:rPr>
            <w:noProof/>
          </w:rPr>
          <w:drawing>
            <wp:inline distT="0" distB="0" distL="0" distR="0" wp14:anchorId="0BBFFBF9" wp14:editId="4BD55F8D">
              <wp:extent cx="5730522" cy="1368957"/>
              <wp:effectExtent l="0" t="0" r="3810" b="317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83114"/>
                      <a:stretch/>
                    </pic:blipFill>
                    <pic:spPr bwMode="auto">
                      <a:xfrm>
                        <a:off x="0" y="0"/>
                        <a:ext cx="5731510" cy="1369193"/>
                      </a:xfrm>
                      <a:prstGeom prst="rect">
                        <a:avLst/>
                      </a:prstGeom>
                      <a:noFill/>
                      <a:ln>
                        <a:noFill/>
                      </a:ln>
                      <a:extLst>
                        <a:ext uri="{53640926-AAD7-44D8-BBD7-CCE9431645EC}">
                          <a14:shadowObscured xmlns:a14="http://schemas.microsoft.com/office/drawing/2010/main"/>
                        </a:ext>
                      </a:extLst>
                    </pic:spPr>
                  </pic:pic>
                </a:graphicData>
              </a:graphic>
            </wp:inline>
          </w:drawing>
        </w:r>
      </w:ins>
    </w:p>
    <w:p w14:paraId="3D566B63" w14:textId="50417CFC" w:rsidR="00BA02BE" w:rsidRPr="00B75955" w:rsidRDefault="004B2CC1">
      <w:pPr>
        <w:ind w:firstLine="720"/>
        <w:rPr>
          <w:ins w:id="2358" w:author="Liam Coleman" w:date="2021-04-21T14:19:00Z"/>
          <w:lang w:val="en-GB"/>
        </w:rPr>
        <w:pPrChange w:id="2359" w:author="Liam Coleman" w:date="2021-04-21T15:19:00Z">
          <w:pPr/>
        </w:pPrChange>
      </w:pPr>
      <w:ins w:id="2360" w:author="Liam Coleman" w:date="2021-04-21T14:19:00Z">
        <w:r>
          <w:rPr>
            <w:lang w:val="en-GB"/>
          </w:rPr>
          <w:t>Receipt</w:t>
        </w:r>
        <w:r>
          <w:rPr>
            <w:lang w:val="en-GB"/>
          </w:rPr>
          <w:tab/>
        </w:r>
        <w:r>
          <w:rPr>
            <w:lang w:val="en-GB"/>
          </w:rPr>
          <w:tab/>
        </w:r>
        <w:r>
          <w:rPr>
            <w:lang w:val="en-GB"/>
          </w:rPr>
          <w:tab/>
        </w:r>
        <w:r>
          <w:rPr>
            <w:lang w:val="en-GB"/>
          </w:rPr>
          <w:tab/>
          <w:t>Mapping</w:t>
        </w:r>
        <w:r>
          <w:rPr>
            <w:lang w:val="en-GB"/>
          </w:rPr>
          <w:tab/>
        </w:r>
        <w:r>
          <w:rPr>
            <w:lang w:val="en-GB"/>
          </w:rPr>
          <w:tab/>
        </w:r>
        <w:r>
          <w:rPr>
            <w:lang w:val="en-GB"/>
          </w:rPr>
          <w:tab/>
          <w:t>CSV</w:t>
        </w:r>
      </w:ins>
    </w:p>
    <w:p w14:paraId="274088B6" w14:textId="56D31BC5" w:rsidR="00F746D4" w:rsidRDefault="00F746D4" w:rsidP="00C43BC8">
      <w:pPr>
        <w:rPr>
          <w:ins w:id="2361" w:author="Liam Coleman" w:date="2021-04-21T14:15:00Z"/>
        </w:rPr>
      </w:pPr>
    </w:p>
    <w:p w14:paraId="0CF6381F" w14:textId="62C49871" w:rsidR="00F746D4" w:rsidRDefault="00EE15B0" w:rsidP="00E03669">
      <w:pPr>
        <w:pStyle w:val="Heading3"/>
        <w:numPr>
          <w:ilvl w:val="0"/>
          <w:numId w:val="0"/>
        </w:numPr>
        <w:ind w:left="1134" w:hanging="1134"/>
        <w:rPr>
          <w:ins w:id="2362" w:author="Liam Coleman" w:date="2021-04-21T14:32:00Z"/>
        </w:rPr>
      </w:pPr>
      <w:bookmarkStart w:id="2363" w:name="_Toc76630273"/>
      <w:ins w:id="2364" w:author="Liam Coleman" w:date="2021-05-24T16:08:00Z">
        <w:r>
          <w:t>5</w:t>
        </w:r>
      </w:ins>
      <w:ins w:id="2365" w:author="Liam Coleman" w:date="2021-04-21T14:32:00Z">
        <w:r w:rsidR="00E03669">
          <w:t>.2.</w:t>
        </w:r>
      </w:ins>
      <w:ins w:id="2366" w:author="Liam Coleman" w:date="2021-04-21T15:21:00Z">
        <w:r w:rsidR="009F3DDE">
          <w:t>3</w:t>
        </w:r>
      </w:ins>
      <w:ins w:id="2367" w:author="Liam Coleman" w:date="2021-04-21T14:32:00Z">
        <w:r w:rsidR="00F42A35">
          <w:t xml:space="preserve"> Serial Number</w:t>
        </w:r>
        <w:bookmarkEnd w:id="2363"/>
      </w:ins>
    </w:p>
    <w:p w14:paraId="164A982B" w14:textId="7F272CE5" w:rsidR="00F42A35" w:rsidRDefault="00F42A35" w:rsidP="00F42A35">
      <w:pPr>
        <w:rPr>
          <w:ins w:id="2368" w:author="Liam Coleman" w:date="2021-04-21T14:33:00Z"/>
        </w:rPr>
      </w:pPr>
      <w:ins w:id="2369" w:author="Liam Coleman" w:date="2021-04-21T14:32:00Z">
        <w:r>
          <w:t>Th</w:t>
        </w:r>
      </w:ins>
      <w:ins w:id="2370" w:author="Liam Coleman" w:date="2021-04-21T14:33:00Z">
        <w:r>
          <w:t xml:space="preserve">e receipt </w:t>
        </w:r>
      </w:ins>
      <w:ins w:id="2371" w:author="Liam Coleman" w:date="2021-04-21T14:35:00Z">
        <w:r w:rsidR="00840879">
          <w:t>contains serial</w:t>
        </w:r>
      </w:ins>
      <w:ins w:id="2372" w:author="Liam Coleman" w:date="2021-04-21T14:33:00Z">
        <w:r>
          <w:t xml:space="preserve"> num</w:t>
        </w:r>
        <w:r w:rsidR="004A1D7B">
          <w:t>ber</w:t>
        </w:r>
      </w:ins>
      <w:ins w:id="2373" w:author="Liam Coleman" w:date="2021-04-21T14:34:00Z">
        <w:r w:rsidR="00840879">
          <w:t>s</w:t>
        </w:r>
      </w:ins>
      <w:ins w:id="2374" w:author="Liam Coleman" w:date="2021-04-21T14:33:00Z">
        <w:r w:rsidR="004A1D7B">
          <w:t>:</w:t>
        </w:r>
      </w:ins>
    </w:p>
    <w:p w14:paraId="0CC8A802" w14:textId="08E21CA9" w:rsidR="004A1D7B" w:rsidRDefault="004A1D7B" w:rsidP="00F42A35">
      <w:pPr>
        <w:rPr>
          <w:ins w:id="2375" w:author="Liam Coleman" w:date="2021-04-21T14:33:00Z"/>
        </w:rPr>
      </w:pPr>
    </w:p>
    <w:p w14:paraId="65724141" w14:textId="6797CE48" w:rsidR="004A1D7B" w:rsidRDefault="00C03F64" w:rsidP="00F42A35">
      <w:pPr>
        <w:rPr>
          <w:ins w:id="2376" w:author="Liam Coleman" w:date="2021-04-21T14:32:00Z"/>
        </w:rPr>
      </w:pPr>
      <w:ins w:id="2377" w:author="Liam Coleman" w:date="2021-04-21T14:34:00Z">
        <w:r>
          <w:rPr>
            <w:noProof/>
          </w:rPr>
          <mc:AlternateContent>
            <mc:Choice Requires="wps">
              <w:drawing>
                <wp:anchor distT="0" distB="0" distL="114300" distR="114300" simplePos="0" relativeHeight="251570176" behindDoc="0" locked="0" layoutInCell="1" allowOverlap="1" wp14:anchorId="02636132" wp14:editId="7B55AEFC">
                  <wp:simplePos x="0" y="0"/>
                  <wp:positionH relativeFrom="column">
                    <wp:posOffset>1858685</wp:posOffset>
                  </wp:positionH>
                  <wp:positionV relativeFrom="paragraph">
                    <wp:posOffset>519449</wp:posOffset>
                  </wp:positionV>
                  <wp:extent cx="1265338" cy="239942"/>
                  <wp:effectExtent l="19050" t="19050" r="11430" b="46355"/>
                  <wp:wrapNone/>
                  <wp:docPr id="435" name="Arrow: Right 435"/>
                  <wp:cNvGraphicFramePr/>
                  <a:graphic xmlns:a="http://schemas.openxmlformats.org/drawingml/2006/main">
                    <a:graphicData uri="http://schemas.microsoft.com/office/word/2010/wordprocessingShape">
                      <wps:wsp>
                        <wps:cNvSpPr/>
                        <wps:spPr>
                          <a:xfrm rot="10800000">
                            <a:off x="0" y="0"/>
                            <a:ext cx="1265338" cy="239942"/>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21BF5" id="Arrow: Right 435" o:spid="_x0000_s1026" type="#_x0000_t13" style="position:absolute;margin-left:146.35pt;margin-top:40.9pt;width:99.65pt;height:18.9pt;rotation:180;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" adj="19552" fillcolor="red" strokecolor="#029cee [2564]" strokeweight="1.25pt"/>
              </w:pict>
            </mc:Fallback>
          </mc:AlternateContent>
        </w:r>
        <w:r>
          <w:rPr>
            <w:noProof/>
          </w:rPr>
          <mc:AlternateContent>
            <mc:Choice Requires="wps">
              <w:drawing>
                <wp:anchor distT="0" distB="0" distL="114300" distR="114300" simplePos="0" relativeHeight="251568128" behindDoc="0" locked="0" layoutInCell="1" allowOverlap="1" wp14:anchorId="35314539" wp14:editId="16D799CF">
                  <wp:simplePos x="0" y="0"/>
                  <wp:positionH relativeFrom="column">
                    <wp:posOffset>1862084</wp:posOffset>
                  </wp:positionH>
                  <wp:positionV relativeFrom="paragraph">
                    <wp:posOffset>184784</wp:posOffset>
                  </wp:positionV>
                  <wp:extent cx="1265338" cy="239942"/>
                  <wp:effectExtent l="19050" t="19050" r="11430" b="46355"/>
                  <wp:wrapNone/>
                  <wp:docPr id="434" name="Arrow: Right 434"/>
                  <wp:cNvGraphicFramePr/>
                  <a:graphic xmlns:a="http://schemas.openxmlformats.org/drawingml/2006/main">
                    <a:graphicData uri="http://schemas.microsoft.com/office/word/2010/wordprocessingShape">
                      <wps:wsp>
                        <wps:cNvSpPr/>
                        <wps:spPr>
                          <a:xfrm rot="10800000">
                            <a:off x="0" y="0"/>
                            <a:ext cx="1265338" cy="239942"/>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BE53C" id="Arrow: Right 434" o:spid="_x0000_s1026" type="#_x0000_t13" style="position:absolute;margin-left:146.6pt;margin-top:14.55pt;width:99.65pt;height:18.9pt;rotation:180;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" adj="19552" fillcolor="red" strokecolor="#029cee [2564]" strokeweight="1.25pt"/>
              </w:pict>
            </mc:Fallback>
          </mc:AlternateContent>
        </w:r>
        <w:r w:rsidR="006B5C8B">
          <w:rPr>
            <w:noProof/>
          </w:rPr>
          <w:drawing>
            <wp:inline distT="0" distB="0" distL="0" distR="0" wp14:anchorId="026F9D70" wp14:editId="37CA36FF">
              <wp:extent cx="2489494" cy="870527"/>
              <wp:effectExtent l="0" t="0" r="6350" b="63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2074" cy="881920"/>
                      </a:xfrm>
                      <a:prstGeom prst="rect">
                        <a:avLst/>
                      </a:prstGeom>
                    </pic:spPr>
                  </pic:pic>
                </a:graphicData>
              </a:graphic>
            </wp:inline>
          </w:drawing>
        </w:r>
      </w:ins>
    </w:p>
    <w:p w14:paraId="457A00AA" w14:textId="77777777" w:rsidR="00F42A35" w:rsidRPr="004E16A5" w:rsidRDefault="00F42A35">
      <w:pPr>
        <w:rPr>
          <w:ins w:id="2378" w:author="Liam Coleman" w:date="2021-04-21T14:10:00Z"/>
        </w:rPr>
        <w:pPrChange w:id="2379" w:author="Liam Coleman" w:date="2021-04-21T14:32:00Z">
          <w:pPr>
            <w:pStyle w:val="Heading3"/>
            <w:numPr>
              <w:ilvl w:val="0"/>
              <w:numId w:val="0"/>
            </w:numPr>
            <w:ind w:left="0" w:firstLine="0"/>
          </w:pPr>
        </w:pPrChange>
      </w:pPr>
    </w:p>
    <w:p w14:paraId="476D7989" w14:textId="7F1786EE" w:rsidR="00ED340E" w:rsidRDefault="00840879" w:rsidP="00ED340E">
      <w:pPr>
        <w:rPr>
          <w:ins w:id="2380" w:author="Liam Coleman" w:date="2021-04-21T14:37:00Z"/>
        </w:rPr>
      </w:pPr>
      <w:ins w:id="2381" w:author="Liam Coleman" w:date="2021-04-21T14:35:00Z">
        <w:r>
          <w:t>The serial numbers are required for the CSV file</w:t>
        </w:r>
        <w:r w:rsidR="00103AC7">
          <w:t xml:space="preserve">. </w:t>
        </w:r>
      </w:ins>
      <w:ins w:id="2382" w:author="Liam Coleman" w:date="2021-04-21T14:36:00Z">
        <w:r w:rsidR="00E12492">
          <w:t xml:space="preserve">A straight copy and paste from receipt to CSV file should work in </w:t>
        </w:r>
      </w:ins>
      <w:ins w:id="2383" w:author="Liam Coleman" w:date="2021-04-21T14:37:00Z">
        <w:r w:rsidR="00E12492">
          <w:t>this instance:</w:t>
        </w:r>
      </w:ins>
    </w:p>
    <w:p w14:paraId="44A05DAF" w14:textId="5736DAEA" w:rsidR="00E12492" w:rsidRDefault="00E12492" w:rsidP="00ED340E">
      <w:pPr>
        <w:rPr>
          <w:ins w:id="2384" w:author="Liam Coleman" w:date="2021-04-21T14:37:00Z"/>
        </w:rPr>
      </w:pPr>
    </w:p>
    <w:p w14:paraId="6E7922C3" w14:textId="154C4EF2" w:rsidR="00E12492" w:rsidRDefault="00C03F64" w:rsidP="00ED340E">
      <w:pPr>
        <w:rPr>
          <w:ins w:id="2385" w:author="Liam Coleman" w:date="2021-04-21T14:10:00Z"/>
        </w:rPr>
      </w:pPr>
      <w:ins w:id="2386" w:author="Liam Coleman" w:date="2021-04-21T14:42:00Z">
        <w:r>
          <w:rPr>
            <w:noProof/>
          </w:rPr>
          <mc:AlternateContent>
            <mc:Choice Requires="wps">
              <w:drawing>
                <wp:anchor distT="0" distB="0" distL="114300" distR="114300" simplePos="0" relativeHeight="251572224" behindDoc="0" locked="0" layoutInCell="1" allowOverlap="1" wp14:anchorId="2B7D62F9" wp14:editId="57093A66">
                  <wp:simplePos x="0" y="0"/>
                  <wp:positionH relativeFrom="column">
                    <wp:posOffset>1807658</wp:posOffset>
                  </wp:positionH>
                  <wp:positionV relativeFrom="paragraph">
                    <wp:posOffset>329609</wp:posOffset>
                  </wp:positionV>
                  <wp:extent cx="528555" cy="274848"/>
                  <wp:effectExtent l="0" t="0" r="24130" b="11430"/>
                  <wp:wrapNone/>
                  <wp:docPr id="439" name="Arrow: Curved Down 439"/>
                  <wp:cNvGraphicFramePr/>
                  <a:graphic xmlns:a="http://schemas.openxmlformats.org/drawingml/2006/main">
                    <a:graphicData uri="http://schemas.microsoft.com/office/word/2010/wordprocessingShape">
                      <wps:wsp>
                        <wps:cNvSpPr/>
                        <wps:spPr>
                          <a:xfrm>
                            <a:off x="0" y="0"/>
                            <a:ext cx="528555" cy="274848"/>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5FF65" id="Arrow: Curved Down 439" o:spid="_x0000_s1026" type="#_x0000_t105" style="position:absolute;margin-left:142.35pt;margin-top:25.95pt;width:41.6pt;height:21.65pt;z-index:25157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" adj="15984,20196,16200" fillcolor="#31b6fd [3204]" strokecolor="#029cee [2564]" strokeweight="1.25pt"/>
              </w:pict>
            </mc:Fallback>
          </mc:AlternateContent>
        </w:r>
      </w:ins>
      <w:ins w:id="2387" w:author="Liam Coleman" w:date="2021-04-21T14:40:00Z">
        <w:r w:rsidR="00B37E1B">
          <w:rPr>
            <w:noProof/>
          </w:rPr>
          <w:drawing>
            <wp:inline distT="0" distB="0" distL="0" distR="0" wp14:anchorId="428E89F1" wp14:editId="00ABADFA">
              <wp:extent cx="5730932" cy="1670234"/>
              <wp:effectExtent l="0" t="0" r="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199" t="-2514" r="-1199" b="78445"/>
                      <a:stretch/>
                    </pic:blipFill>
                    <pic:spPr bwMode="auto">
                      <a:xfrm>
                        <a:off x="0" y="0"/>
                        <a:ext cx="5730932" cy="1670234"/>
                      </a:xfrm>
                      <a:prstGeom prst="rect">
                        <a:avLst/>
                      </a:prstGeom>
                      <a:noFill/>
                      <a:ln>
                        <a:noFill/>
                      </a:ln>
                      <a:extLst>
                        <a:ext uri="{53640926-AAD7-44D8-BBD7-CCE9431645EC}">
                          <a14:shadowObscured xmlns:a14="http://schemas.microsoft.com/office/drawing/2010/main"/>
                        </a:ext>
                      </a:extLst>
                    </pic:spPr>
                  </pic:pic>
                </a:graphicData>
              </a:graphic>
            </wp:inline>
          </w:drawing>
        </w:r>
      </w:ins>
    </w:p>
    <w:p w14:paraId="19FEC452" w14:textId="74C4E557" w:rsidR="00ED340E" w:rsidRDefault="00146207" w:rsidP="004D2B5D">
      <w:pPr>
        <w:pStyle w:val="Heading2"/>
        <w:numPr>
          <w:ilvl w:val="0"/>
          <w:numId w:val="0"/>
        </w:numPr>
        <w:ind w:left="1134" w:hanging="1134"/>
        <w:rPr>
          <w:ins w:id="2388" w:author="Liam Coleman" w:date="2021-04-21T15:03:00Z"/>
        </w:rPr>
      </w:pPr>
      <w:bookmarkStart w:id="2389" w:name="_Toc76630274"/>
      <w:ins w:id="2390" w:author="Liam Coleman" w:date="2021-05-25T09:42:00Z">
        <w:r>
          <w:t>5</w:t>
        </w:r>
      </w:ins>
      <w:ins w:id="2391" w:author="Liam Coleman" w:date="2021-04-21T15:02:00Z">
        <w:r w:rsidR="00C872F4">
          <w:t>.</w:t>
        </w:r>
      </w:ins>
      <w:ins w:id="2392" w:author="Liam Coleman" w:date="2021-05-24T15:41:00Z">
        <w:r w:rsidR="0087400B">
          <w:t>3</w:t>
        </w:r>
      </w:ins>
      <w:ins w:id="2393" w:author="Liam Coleman" w:date="2021-04-21T15:02:00Z">
        <w:r w:rsidR="00C872F4">
          <w:t xml:space="preserve"> Example of </w:t>
        </w:r>
        <w:r w:rsidR="004D2B5D">
          <w:t>CSV Column Headers</w:t>
        </w:r>
      </w:ins>
      <w:bookmarkEnd w:id="2389"/>
    </w:p>
    <w:p w14:paraId="0446B797" w14:textId="69900C4D" w:rsidR="004D2B5D" w:rsidRDefault="004D2B5D" w:rsidP="004D2B5D">
      <w:pPr>
        <w:rPr>
          <w:ins w:id="2394" w:author="Liam Coleman" w:date="2021-04-21T15:03:00Z"/>
        </w:rPr>
      </w:pPr>
      <w:ins w:id="2395" w:author="Liam Coleman" w:date="2021-04-21T15:03:00Z">
        <w:r>
          <w:t>After the parsing of the receipt the following column headers will be populated:</w:t>
        </w:r>
      </w:ins>
    </w:p>
    <w:p w14:paraId="5634CFEC" w14:textId="43197B6F" w:rsidR="004D2B5D" w:rsidRDefault="004D2B5D" w:rsidP="004D2B5D">
      <w:pPr>
        <w:rPr>
          <w:ins w:id="2396" w:author="Liam Coleman" w:date="2021-04-21T15:03:00Z"/>
        </w:rPr>
      </w:pPr>
    </w:p>
    <w:p w14:paraId="3137F8B5" w14:textId="32C30DD0" w:rsidR="00900BEF" w:rsidRPr="00C34CA6" w:rsidRDefault="00900BEF">
      <w:pPr>
        <w:pStyle w:val="ListParagraph"/>
        <w:numPr>
          <w:ilvl w:val="0"/>
          <w:numId w:val="101"/>
        </w:numPr>
        <w:spacing w:before="0" w:after="0" w:line="240" w:lineRule="auto"/>
        <w:rPr>
          <w:ins w:id="2397" w:author="Liam Coleman" w:date="2021-04-21T15:04:00Z"/>
          <w:rFonts w:ascii="Calibri" w:eastAsia="Times New Roman" w:hAnsi="Calibri" w:cs="Calibri"/>
          <w:color w:val="000000"/>
          <w:sz w:val="22"/>
          <w:lang w:val="en-GB" w:eastAsia="en-GB"/>
          <w:rPrChange w:id="2398" w:author="Liam Coleman" w:date="2021-04-21T15:04:00Z">
            <w:rPr>
              <w:ins w:id="2399" w:author="Liam Coleman" w:date="2021-04-21T15:04:00Z"/>
              <w:lang w:val="en-GB" w:eastAsia="en-GB"/>
            </w:rPr>
          </w:rPrChange>
        </w:rPr>
        <w:pPrChange w:id="2400" w:author="Liam Coleman" w:date="2021-04-21T15:04:00Z">
          <w:pPr>
            <w:spacing w:before="0" w:after="0" w:line="240" w:lineRule="auto"/>
          </w:pPr>
        </w:pPrChange>
      </w:pPr>
      <w:ins w:id="2401" w:author="Liam Coleman" w:date="2021-04-21T15:04:00Z">
        <w:r w:rsidRPr="00C34CA6">
          <w:rPr>
            <w:rFonts w:ascii="Calibri" w:eastAsia="Times New Roman" w:hAnsi="Calibri" w:cs="Calibri"/>
            <w:color w:val="000000"/>
            <w:sz w:val="22"/>
            <w:lang w:val="en-GB" w:eastAsia="en-GB"/>
            <w:rPrChange w:id="2402" w:author="Liam Coleman" w:date="2021-04-21T15:04:00Z">
              <w:rPr>
                <w:lang w:val="en-GB" w:eastAsia="en-GB"/>
              </w:rPr>
            </w:rPrChange>
          </w:rPr>
          <w:t>[required] Product Name</w:t>
        </w:r>
        <w:r w:rsidR="00C34CA6" w:rsidRPr="00C34CA6">
          <w:rPr>
            <w:rFonts w:ascii="Calibri" w:eastAsia="Times New Roman" w:hAnsi="Calibri" w:cs="Calibri"/>
            <w:color w:val="000000"/>
            <w:sz w:val="22"/>
            <w:lang w:val="en-GB" w:eastAsia="en-GB"/>
            <w:rPrChange w:id="2403" w:author="Liam Coleman" w:date="2021-04-21T15:04:00Z">
              <w:rPr>
                <w:lang w:val="en-GB" w:eastAsia="en-GB"/>
              </w:rPr>
            </w:rPrChange>
          </w:rPr>
          <w:t>.</w:t>
        </w:r>
      </w:ins>
    </w:p>
    <w:p w14:paraId="509B6D5C" w14:textId="62563E9E" w:rsidR="00C34CA6" w:rsidRDefault="00C34CA6" w:rsidP="00C34CA6">
      <w:pPr>
        <w:pStyle w:val="ListParagraph"/>
        <w:numPr>
          <w:ilvl w:val="0"/>
          <w:numId w:val="101"/>
        </w:numPr>
        <w:spacing w:before="0" w:after="0" w:line="240" w:lineRule="auto"/>
        <w:rPr>
          <w:ins w:id="2404" w:author="Liam Coleman" w:date="2021-04-21T15:16:00Z"/>
          <w:rFonts w:ascii="Calibri" w:eastAsia="Times New Roman" w:hAnsi="Calibri" w:cs="Calibri"/>
          <w:color w:val="000000"/>
          <w:sz w:val="22"/>
          <w:lang w:val="en-GB" w:eastAsia="en-GB"/>
        </w:rPr>
      </w:pPr>
      <w:ins w:id="2405" w:author="Liam Coleman" w:date="2021-04-21T15:04:00Z">
        <w:r w:rsidRPr="00C34CA6">
          <w:rPr>
            <w:rFonts w:ascii="Calibri" w:eastAsia="Times New Roman" w:hAnsi="Calibri" w:cs="Calibri"/>
            <w:color w:val="000000"/>
            <w:sz w:val="22"/>
            <w:lang w:val="en-GB" w:eastAsia="en-GB"/>
            <w:rPrChange w:id="2406" w:author="Liam Coleman" w:date="2021-04-21T15:04:00Z">
              <w:rPr>
                <w:lang w:val="en-GB" w:eastAsia="en-GB"/>
              </w:rPr>
            </w:rPrChange>
          </w:rPr>
          <w:t>[required] Company.</w:t>
        </w:r>
      </w:ins>
    </w:p>
    <w:p w14:paraId="21AD13FC" w14:textId="6DEA4F64" w:rsidR="00BA02BE" w:rsidRPr="006107D6" w:rsidRDefault="00BA02BE">
      <w:pPr>
        <w:pStyle w:val="ListParagraph"/>
        <w:numPr>
          <w:ilvl w:val="0"/>
          <w:numId w:val="101"/>
        </w:numPr>
        <w:spacing w:before="0" w:after="0" w:line="240" w:lineRule="auto"/>
        <w:rPr>
          <w:ins w:id="2407" w:author="Liam Coleman" w:date="2021-04-21T15:04:00Z"/>
          <w:rFonts w:ascii="Calibri" w:eastAsia="Times New Roman" w:hAnsi="Calibri" w:cs="Calibri"/>
          <w:color w:val="000000"/>
          <w:sz w:val="22"/>
          <w:lang w:val="en-GB" w:eastAsia="en-GB"/>
          <w:rPrChange w:id="2408" w:author="Liam Coleman" w:date="2021-04-21T15:18:00Z">
            <w:rPr>
              <w:ins w:id="2409" w:author="Liam Coleman" w:date="2021-04-21T15:04:00Z"/>
              <w:lang w:val="en-GB" w:eastAsia="en-GB"/>
            </w:rPr>
          </w:rPrChange>
        </w:rPr>
        <w:pPrChange w:id="2410" w:author="Liam Coleman" w:date="2021-04-21T15:18:00Z">
          <w:pPr>
            <w:spacing w:before="0" w:after="0" w:line="240" w:lineRule="auto"/>
          </w:pPr>
        </w:pPrChange>
      </w:pPr>
      <w:ins w:id="2411" w:author="Liam Coleman" w:date="2021-04-21T15:16:00Z">
        <w:r w:rsidRPr="00BA02BE">
          <w:rPr>
            <w:rFonts w:ascii="Calibri" w:eastAsia="Times New Roman" w:hAnsi="Calibri" w:cs="Calibri"/>
            <w:color w:val="000000"/>
            <w:sz w:val="22"/>
            <w:lang w:val="en-GB" w:eastAsia="en-GB"/>
            <w:rPrChange w:id="2412" w:author="Liam Coleman" w:date="2021-04-21T15:16:00Z">
              <w:rPr>
                <w:lang w:val="en-GB" w:eastAsia="en-GB"/>
              </w:rPr>
            </w:rPrChange>
          </w:rPr>
          <w:t>[required] Install Date</w:t>
        </w:r>
      </w:ins>
      <w:ins w:id="2413" w:author="Liam Coleman" w:date="2021-04-21T15:21:00Z">
        <w:r w:rsidR="009F3DDE">
          <w:rPr>
            <w:rFonts w:ascii="Calibri" w:eastAsia="Times New Roman" w:hAnsi="Calibri" w:cs="Calibri"/>
            <w:color w:val="000000"/>
            <w:sz w:val="22"/>
            <w:lang w:val="en-GB" w:eastAsia="en-GB"/>
          </w:rPr>
          <w:t>.</w:t>
        </w:r>
      </w:ins>
    </w:p>
    <w:p w14:paraId="29FBE8CC" w14:textId="7815FADF" w:rsidR="00C34CA6" w:rsidRDefault="00C34CA6" w:rsidP="00C34CA6">
      <w:pPr>
        <w:pStyle w:val="ListParagraph"/>
        <w:numPr>
          <w:ilvl w:val="0"/>
          <w:numId w:val="101"/>
        </w:numPr>
        <w:spacing w:before="0" w:after="0" w:line="240" w:lineRule="auto"/>
        <w:rPr>
          <w:ins w:id="2414" w:author="Liam Coleman" w:date="2021-04-21T15:04:00Z"/>
          <w:rFonts w:ascii="Calibri" w:eastAsia="Times New Roman" w:hAnsi="Calibri" w:cs="Calibri"/>
          <w:color w:val="000000"/>
          <w:sz w:val="22"/>
          <w:lang w:val="en-GB" w:eastAsia="en-GB"/>
        </w:rPr>
      </w:pPr>
      <w:ins w:id="2415" w:author="Liam Coleman" w:date="2021-04-21T15:04:00Z">
        <w:r w:rsidRPr="00C34CA6">
          <w:rPr>
            <w:rFonts w:ascii="Calibri" w:eastAsia="Times New Roman" w:hAnsi="Calibri" w:cs="Calibri"/>
            <w:color w:val="000000"/>
            <w:sz w:val="22"/>
            <w:lang w:val="en-GB" w:eastAsia="en-GB"/>
            <w:rPrChange w:id="2416" w:author="Liam Coleman" w:date="2021-04-21T15:04:00Z">
              <w:rPr>
                <w:lang w:val="en-GB" w:eastAsia="en-GB"/>
              </w:rPr>
            </w:rPrChange>
          </w:rPr>
          <w:t>Serial Number.</w:t>
        </w:r>
      </w:ins>
    </w:p>
    <w:p w14:paraId="7E4625C2" w14:textId="49AB3B2D" w:rsidR="00C34CA6" w:rsidRDefault="00C34CA6" w:rsidP="00C34CA6">
      <w:pPr>
        <w:spacing w:before="0" w:after="0" w:line="240" w:lineRule="auto"/>
        <w:rPr>
          <w:ins w:id="2417" w:author="Liam Coleman" w:date="2021-04-21T15:05:00Z"/>
          <w:rFonts w:ascii="Calibri" w:eastAsia="Times New Roman" w:hAnsi="Calibri" w:cs="Calibri"/>
          <w:color w:val="000000"/>
          <w:sz w:val="22"/>
          <w:lang w:val="en-GB" w:eastAsia="en-GB"/>
        </w:rPr>
      </w:pPr>
      <w:ins w:id="2418" w:author="Liam Coleman" w:date="2021-04-21T15:04:00Z">
        <w:r>
          <w:rPr>
            <w:rFonts w:ascii="Calibri" w:eastAsia="Times New Roman" w:hAnsi="Calibri" w:cs="Calibri"/>
            <w:color w:val="000000"/>
            <w:sz w:val="22"/>
            <w:lang w:val="en-GB" w:eastAsia="en-GB"/>
          </w:rPr>
          <w:lastRenderedPageBreak/>
          <w:t xml:space="preserve">This leaves </w:t>
        </w:r>
      </w:ins>
      <w:ins w:id="2419" w:author="Liam Coleman" w:date="2021-04-21T15:06:00Z">
        <w:r w:rsidR="003C2C3E">
          <w:rPr>
            <w:rFonts w:ascii="Calibri" w:eastAsia="Times New Roman" w:hAnsi="Calibri" w:cs="Calibri"/>
            <w:color w:val="000000"/>
            <w:sz w:val="22"/>
            <w:lang w:val="en-GB" w:eastAsia="en-GB"/>
          </w:rPr>
          <w:t>2</w:t>
        </w:r>
      </w:ins>
      <w:ins w:id="2420" w:author="Liam Coleman" w:date="2021-04-21T15:04:00Z">
        <w:r w:rsidR="00BF038C">
          <w:rPr>
            <w:rFonts w:ascii="Calibri" w:eastAsia="Times New Roman" w:hAnsi="Calibri" w:cs="Calibri"/>
            <w:color w:val="000000"/>
            <w:sz w:val="22"/>
            <w:lang w:val="en-GB" w:eastAsia="en-GB"/>
          </w:rPr>
          <w:t xml:space="preserve"> more </w:t>
        </w:r>
      </w:ins>
      <w:ins w:id="2421" w:author="Liam Coleman" w:date="2021-04-21T15:06:00Z">
        <w:r w:rsidR="003C2C3E">
          <w:rPr>
            <w:rFonts w:ascii="Calibri" w:eastAsia="Times New Roman" w:hAnsi="Calibri" w:cs="Calibri"/>
            <w:color w:val="000000"/>
            <w:sz w:val="22"/>
            <w:lang w:val="en-GB" w:eastAsia="en-GB"/>
          </w:rPr>
          <w:t>columns</w:t>
        </w:r>
      </w:ins>
      <w:ins w:id="2422" w:author="Liam Coleman" w:date="2021-04-21T15:04:00Z">
        <w:r w:rsidR="00BF038C">
          <w:rPr>
            <w:rFonts w:ascii="Calibri" w:eastAsia="Times New Roman" w:hAnsi="Calibri" w:cs="Calibri"/>
            <w:color w:val="000000"/>
            <w:sz w:val="22"/>
            <w:lang w:val="en-GB" w:eastAsia="en-GB"/>
          </w:rPr>
          <w:t xml:space="preserve"> that need</w:t>
        </w:r>
      </w:ins>
      <w:ins w:id="2423" w:author="Liam Coleman" w:date="2021-04-21T15:05:00Z">
        <w:r w:rsidR="00BF038C">
          <w:rPr>
            <w:rFonts w:ascii="Calibri" w:eastAsia="Times New Roman" w:hAnsi="Calibri" w:cs="Calibri"/>
            <w:color w:val="000000"/>
            <w:sz w:val="22"/>
            <w:lang w:val="en-GB" w:eastAsia="en-GB"/>
          </w:rPr>
          <w:t xml:space="preserve"> to be manually or via the config function, namely:</w:t>
        </w:r>
      </w:ins>
    </w:p>
    <w:p w14:paraId="5FE4AAAC" w14:textId="40BC9309" w:rsidR="00E01CA0" w:rsidRPr="003A6AA6" w:rsidRDefault="00E01CA0">
      <w:pPr>
        <w:pStyle w:val="ListParagraph"/>
        <w:numPr>
          <w:ilvl w:val="0"/>
          <w:numId w:val="102"/>
        </w:numPr>
        <w:spacing w:before="0" w:after="0" w:line="240" w:lineRule="auto"/>
        <w:rPr>
          <w:ins w:id="2424" w:author="Liam Coleman" w:date="2021-04-21T15:07:00Z"/>
          <w:rFonts w:ascii="Calibri" w:eastAsia="Times New Roman" w:hAnsi="Calibri" w:cs="Calibri"/>
          <w:color w:val="000000"/>
          <w:sz w:val="22"/>
          <w:lang w:val="en-GB" w:eastAsia="en-GB"/>
          <w:rPrChange w:id="2425" w:author="Liam Coleman" w:date="2021-04-21T15:07:00Z">
            <w:rPr>
              <w:ins w:id="2426" w:author="Liam Coleman" w:date="2021-04-21T15:07:00Z"/>
              <w:lang w:val="en-GB" w:eastAsia="en-GB"/>
            </w:rPr>
          </w:rPrChange>
        </w:rPr>
        <w:pPrChange w:id="2427" w:author="Liam Coleman" w:date="2021-04-21T15:07:00Z">
          <w:pPr>
            <w:spacing w:before="0" w:after="0" w:line="240" w:lineRule="auto"/>
          </w:pPr>
        </w:pPrChange>
      </w:pPr>
      <w:ins w:id="2428" w:author="Liam Coleman" w:date="2021-04-21T15:05:00Z">
        <w:r w:rsidRPr="003A6AA6">
          <w:rPr>
            <w:rFonts w:ascii="Calibri" w:eastAsia="Times New Roman" w:hAnsi="Calibri" w:cs="Calibri"/>
            <w:color w:val="000000"/>
            <w:sz w:val="22"/>
            <w:lang w:val="en-GB" w:eastAsia="en-GB"/>
            <w:rPrChange w:id="2429" w:author="Liam Coleman" w:date="2021-04-21T15:07:00Z">
              <w:rPr>
                <w:lang w:val="en-GB" w:eastAsia="en-GB"/>
              </w:rPr>
            </w:rPrChange>
          </w:rPr>
          <w:t>Configuration Item ID [updates only]</w:t>
        </w:r>
      </w:ins>
      <w:ins w:id="2430" w:author="Liam Coleman" w:date="2021-04-21T15:06:00Z">
        <w:r w:rsidR="004F6792" w:rsidRPr="003A6AA6">
          <w:rPr>
            <w:rFonts w:ascii="Calibri" w:eastAsia="Times New Roman" w:hAnsi="Calibri" w:cs="Calibri"/>
            <w:color w:val="000000"/>
            <w:sz w:val="22"/>
            <w:lang w:val="en-GB" w:eastAsia="en-GB"/>
            <w:rPrChange w:id="2431" w:author="Liam Coleman" w:date="2021-04-21T15:07:00Z">
              <w:rPr>
                <w:lang w:val="en-GB" w:eastAsia="en-GB"/>
              </w:rPr>
            </w:rPrChange>
          </w:rPr>
          <w:t>.</w:t>
        </w:r>
      </w:ins>
    </w:p>
    <w:p w14:paraId="5B9A73A0" w14:textId="521549F8" w:rsidR="003A6AA6" w:rsidRDefault="003A6AA6" w:rsidP="003A6AA6">
      <w:pPr>
        <w:pStyle w:val="ListParagraph"/>
        <w:numPr>
          <w:ilvl w:val="0"/>
          <w:numId w:val="102"/>
        </w:numPr>
        <w:spacing w:before="0" w:after="0" w:line="240" w:lineRule="auto"/>
        <w:rPr>
          <w:ins w:id="2432" w:author="Liam Coleman" w:date="2021-04-21T15:07:00Z"/>
          <w:rFonts w:ascii="Calibri" w:eastAsia="Times New Roman" w:hAnsi="Calibri" w:cs="Calibri"/>
          <w:color w:val="000000"/>
          <w:sz w:val="22"/>
          <w:lang w:val="en-GB" w:eastAsia="en-GB"/>
        </w:rPr>
      </w:pPr>
      <w:ins w:id="2433" w:author="Liam Coleman" w:date="2021-04-21T15:07:00Z">
        <w:r w:rsidRPr="003A6AA6">
          <w:rPr>
            <w:rFonts w:ascii="Calibri" w:eastAsia="Times New Roman" w:hAnsi="Calibri" w:cs="Calibri"/>
            <w:color w:val="000000"/>
            <w:sz w:val="22"/>
            <w:lang w:val="en-GB" w:eastAsia="en-GB"/>
            <w:rPrChange w:id="2434" w:author="Liam Coleman" w:date="2021-04-21T15:07:00Z">
              <w:rPr>
                <w:lang w:val="en-GB" w:eastAsia="en-GB"/>
              </w:rPr>
            </w:rPrChange>
          </w:rPr>
          <w:t>Reference Name.</w:t>
        </w:r>
      </w:ins>
    </w:p>
    <w:p w14:paraId="6737A850" w14:textId="5D40E784" w:rsidR="00A22782" w:rsidRPr="007F2587" w:rsidRDefault="00A22782">
      <w:pPr>
        <w:spacing w:before="0" w:after="0" w:line="240" w:lineRule="auto"/>
        <w:rPr>
          <w:ins w:id="2435" w:author="Liam Coleman" w:date="2021-04-21T15:08:00Z"/>
          <w:rFonts w:ascii="Calibri" w:eastAsia="Times New Roman" w:hAnsi="Calibri" w:cs="Calibri"/>
          <w:color w:val="000000"/>
          <w:sz w:val="22"/>
          <w:lang w:val="en-GB" w:eastAsia="en-GB"/>
          <w:rPrChange w:id="2436" w:author="Liam Coleman" w:date="2021-04-21T15:26:00Z">
            <w:rPr>
              <w:ins w:id="2437" w:author="Liam Coleman" w:date="2021-04-21T15:08:00Z"/>
              <w:lang w:val="en-GB" w:eastAsia="en-GB"/>
            </w:rPr>
          </w:rPrChange>
        </w:rPr>
        <w:pPrChange w:id="2438" w:author="Liam Coleman" w:date="2021-04-21T15:26:00Z">
          <w:pPr>
            <w:pStyle w:val="ListParagraph"/>
            <w:spacing w:before="0" w:after="0" w:line="240" w:lineRule="auto"/>
          </w:pPr>
        </w:pPrChange>
      </w:pPr>
    </w:p>
    <w:p w14:paraId="2E95EA32" w14:textId="2F1A3D7F" w:rsidR="004E16A5" w:rsidRDefault="005F3ABA" w:rsidP="004E16A5">
      <w:pPr>
        <w:pStyle w:val="Heading3"/>
        <w:numPr>
          <w:ilvl w:val="0"/>
          <w:numId w:val="0"/>
        </w:numPr>
        <w:rPr>
          <w:ins w:id="2439" w:author="Liam Coleman" w:date="2021-04-21T15:09:00Z"/>
          <w:lang w:val="en-GB" w:eastAsia="en-GB"/>
        </w:rPr>
      </w:pPr>
      <w:bookmarkStart w:id="2440" w:name="_Toc76630275"/>
      <w:ins w:id="2441" w:author="Liam Coleman" w:date="2021-05-25T09:43:00Z">
        <w:r>
          <w:rPr>
            <w:lang w:val="en-GB" w:eastAsia="en-GB"/>
          </w:rPr>
          <w:t>5</w:t>
        </w:r>
      </w:ins>
      <w:commentRangeStart w:id="2442"/>
      <w:ins w:id="2443" w:author="Liam Coleman" w:date="2021-04-21T15:08:00Z">
        <w:r w:rsidR="00A22782">
          <w:rPr>
            <w:lang w:val="en-GB" w:eastAsia="en-GB"/>
          </w:rPr>
          <w:t>.</w:t>
        </w:r>
      </w:ins>
      <w:ins w:id="2444" w:author="Liam Coleman" w:date="2021-05-25T09:43:00Z">
        <w:r>
          <w:rPr>
            <w:lang w:val="en-GB" w:eastAsia="en-GB"/>
          </w:rPr>
          <w:t>3</w:t>
        </w:r>
      </w:ins>
      <w:ins w:id="2445" w:author="Liam Coleman" w:date="2021-04-21T15:08:00Z">
        <w:r w:rsidR="004E16A5">
          <w:rPr>
            <w:lang w:val="en-GB" w:eastAsia="en-GB"/>
          </w:rPr>
          <w:t>.1</w:t>
        </w:r>
      </w:ins>
      <w:ins w:id="2446" w:author="Liam Coleman" w:date="2021-04-21T15:09:00Z">
        <w:r w:rsidR="004E16A5">
          <w:rPr>
            <w:lang w:val="en-GB" w:eastAsia="en-GB"/>
          </w:rPr>
          <w:t xml:space="preserve"> </w:t>
        </w:r>
        <w:r w:rsidR="004E16A5" w:rsidRPr="004E16A5">
          <w:rPr>
            <w:lang w:val="en-GB" w:eastAsia="en-GB"/>
          </w:rPr>
          <w:t>Configuration Item ID [updates only]</w:t>
        </w:r>
        <w:commentRangeEnd w:id="2442"/>
        <w:r w:rsidR="004E16A5">
          <w:rPr>
            <w:rStyle w:val="CommentReference"/>
            <w:rFonts w:ascii="Times New Roman" w:hAnsi="Times New Roman"/>
          </w:rPr>
          <w:commentReference w:id="2442"/>
        </w:r>
        <w:bookmarkEnd w:id="2440"/>
      </w:ins>
    </w:p>
    <w:p w14:paraId="0C622ED3" w14:textId="23645689" w:rsidR="004E16A5" w:rsidRPr="004E16A5" w:rsidRDefault="004E16A5">
      <w:pPr>
        <w:rPr>
          <w:ins w:id="2447" w:author="Liam Coleman" w:date="2021-04-21T15:09:00Z"/>
          <w:lang w:val="en-GB" w:eastAsia="en-GB"/>
        </w:rPr>
        <w:pPrChange w:id="2448" w:author="Liam Coleman" w:date="2021-04-21T15:09:00Z">
          <w:pPr>
            <w:spacing w:before="0" w:after="0"/>
          </w:pPr>
        </w:pPrChange>
      </w:pPr>
      <w:ins w:id="2449" w:author="Liam Coleman" w:date="2021-04-21T15:09:00Z">
        <w:r>
          <w:rPr>
            <w:lang w:val="en-GB" w:eastAsia="en-GB"/>
          </w:rPr>
          <w:t xml:space="preserve">This inputs source is from AT. It can be entered </w:t>
        </w:r>
      </w:ins>
      <w:ins w:id="2450" w:author="Liam Coleman" w:date="2021-04-21T15:10:00Z">
        <w:r>
          <w:rPr>
            <w:lang w:val="en-GB" w:eastAsia="en-GB"/>
          </w:rPr>
          <w:t>via the config function.</w:t>
        </w:r>
      </w:ins>
    </w:p>
    <w:p w14:paraId="1DFEA6B8" w14:textId="3184475A" w:rsidR="00A22782" w:rsidRDefault="005F3ABA" w:rsidP="004E16A5">
      <w:pPr>
        <w:pStyle w:val="Heading3"/>
        <w:numPr>
          <w:ilvl w:val="0"/>
          <w:numId w:val="0"/>
        </w:numPr>
        <w:ind w:left="1134" w:hanging="1134"/>
        <w:rPr>
          <w:ins w:id="2451" w:author="Liam Coleman" w:date="2021-04-21T15:11:00Z"/>
        </w:rPr>
      </w:pPr>
      <w:bookmarkStart w:id="2452" w:name="_Toc76630276"/>
      <w:ins w:id="2453" w:author="Liam Coleman" w:date="2021-05-25T09:43:00Z">
        <w:r>
          <w:t>5</w:t>
        </w:r>
      </w:ins>
      <w:ins w:id="2454" w:author="Liam Coleman" w:date="2021-04-21T15:11:00Z">
        <w:r w:rsidR="004E16A5" w:rsidRPr="004E16A5">
          <w:rPr>
            <w:rPrChange w:id="2455" w:author="Liam Coleman" w:date="2021-04-21T15:11:00Z">
              <w:rPr>
                <w:lang w:val="en-GB" w:eastAsia="en-GB"/>
              </w:rPr>
            </w:rPrChange>
          </w:rPr>
          <w:t>.</w:t>
        </w:r>
      </w:ins>
      <w:ins w:id="2456" w:author="Liam Coleman" w:date="2021-05-25T09:43:00Z">
        <w:r>
          <w:t>3</w:t>
        </w:r>
      </w:ins>
      <w:ins w:id="2457" w:author="Liam Coleman" w:date="2021-04-21T15:11:00Z">
        <w:r w:rsidR="004E16A5" w:rsidRPr="004E16A5">
          <w:rPr>
            <w:rPrChange w:id="2458" w:author="Liam Coleman" w:date="2021-04-21T15:11:00Z">
              <w:rPr>
                <w:lang w:val="en-GB" w:eastAsia="en-GB"/>
              </w:rPr>
            </w:rPrChange>
          </w:rPr>
          <w:t>.2</w:t>
        </w:r>
        <w:r w:rsidR="004E16A5">
          <w:t xml:space="preserve"> Reference Name</w:t>
        </w:r>
        <w:bookmarkEnd w:id="2452"/>
      </w:ins>
    </w:p>
    <w:p w14:paraId="24EFF49B" w14:textId="77777777" w:rsidR="004E16A5" w:rsidRPr="004E16A5" w:rsidRDefault="004E16A5" w:rsidP="004E16A5">
      <w:pPr>
        <w:rPr>
          <w:ins w:id="2459" w:author="Liam Coleman" w:date="2021-04-21T15:12:00Z"/>
          <w:lang w:val="en-GB" w:eastAsia="en-GB"/>
        </w:rPr>
      </w:pPr>
      <w:ins w:id="2460" w:author="Liam Coleman" w:date="2021-04-21T15:12:00Z">
        <w:r>
          <w:rPr>
            <w:lang w:val="en-GB" w:eastAsia="en-GB"/>
          </w:rPr>
          <w:t>This inputs source is from AT. It can be entered via the config function.</w:t>
        </w:r>
      </w:ins>
    </w:p>
    <w:p w14:paraId="710D37CD" w14:textId="08A6B4C1" w:rsidR="004E16A5" w:rsidRDefault="004E16A5" w:rsidP="004E16A5">
      <w:pPr>
        <w:rPr>
          <w:ins w:id="2461" w:author="Liam Coleman" w:date="2021-04-21T15:19:00Z"/>
        </w:rPr>
      </w:pPr>
    </w:p>
    <w:p w14:paraId="7E70FE7E" w14:textId="72BA7011" w:rsidR="004A4A33" w:rsidRPr="00926A8F" w:rsidRDefault="005F3ABA" w:rsidP="00926A8F">
      <w:pPr>
        <w:pStyle w:val="Heading3"/>
        <w:numPr>
          <w:ilvl w:val="0"/>
          <w:numId w:val="0"/>
        </w:numPr>
        <w:ind w:left="1134" w:hanging="1134"/>
        <w:rPr>
          <w:ins w:id="2462" w:author="Liam Coleman" w:date="2021-04-21T15:19:00Z"/>
          <w:lang w:val="en-GB" w:eastAsia="en-GB"/>
          <w:rPrChange w:id="2463" w:author="Liam Coleman" w:date="2021-04-21T15:25:00Z">
            <w:rPr>
              <w:ins w:id="2464" w:author="Liam Coleman" w:date="2021-04-21T15:19:00Z"/>
            </w:rPr>
          </w:rPrChange>
        </w:rPr>
      </w:pPr>
      <w:bookmarkStart w:id="2465" w:name="_Toc76630277"/>
      <w:ins w:id="2466" w:author="Liam Coleman" w:date="2021-05-25T09:43:00Z">
        <w:r>
          <w:t>5</w:t>
        </w:r>
      </w:ins>
      <w:ins w:id="2467" w:author="Liam Coleman" w:date="2021-04-21T15:19:00Z">
        <w:r w:rsidR="004A4A33">
          <w:t>.</w:t>
        </w:r>
      </w:ins>
      <w:ins w:id="2468" w:author="Liam Coleman" w:date="2021-05-25T09:43:00Z">
        <w:r>
          <w:t>3</w:t>
        </w:r>
      </w:ins>
      <w:ins w:id="2469" w:author="Liam Coleman" w:date="2021-04-21T15:19:00Z">
        <w:r w:rsidR="004A4A33">
          <w:t xml:space="preserve">.3 </w:t>
        </w:r>
      </w:ins>
      <w:ins w:id="2470" w:author="Liam Coleman" w:date="2021-04-21T15:24:00Z">
        <w:r w:rsidR="00926A8F" w:rsidRPr="00926A8F">
          <w:rPr>
            <w:lang w:val="en-GB" w:eastAsia="en-GB"/>
          </w:rPr>
          <w:t xml:space="preserve">[required] Install </w:t>
        </w:r>
        <w:proofErr w:type="gramStart"/>
        <w:r w:rsidR="00926A8F" w:rsidRPr="00926A8F">
          <w:rPr>
            <w:lang w:val="en-GB" w:eastAsia="en-GB"/>
          </w:rPr>
          <w:t>Date</w:t>
        </w:r>
      </w:ins>
      <w:bookmarkEnd w:id="2465"/>
      <w:proofErr w:type="gramEnd"/>
    </w:p>
    <w:p w14:paraId="68E6E93B" w14:textId="7708C3F9" w:rsidR="004A4A33" w:rsidRDefault="009F3DDE" w:rsidP="004A4A33">
      <w:pPr>
        <w:rPr>
          <w:ins w:id="2471" w:author="Liam Coleman" w:date="2021-04-21T15:29:00Z"/>
        </w:rPr>
      </w:pPr>
      <w:ins w:id="2472" w:author="Liam Coleman" w:date="2021-04-21T15:19:00Z">
        <w:r>
          <w:t>This inpu</w:t>
        </w:r>
      </w:ins>
      <w:ins w:id="2473" w:author="Liam Coleman" w:date="2021-04-21T15:20:00Z">
        <w:r>
          <w:t xml:space="preserve">t is required </w:t>
        </w:r>
      </w:ins>
      <w:ins w:id="2474" w:author="Liam Coleman" w:date="2021-04-21T15:21:00Z">
        <w:r>
          <w:t>from AT</w:t>
        </w:r>
      </w:ins>
      <w:ins w:id="2475" w:author="Liam Coleman" w:date="2021-04-21T15:20:00Z">
        <w:r>
          <w:t>, user discretion is required here</w:t>
        </w:r>
      </w:ins>
      <w:ins w:id="2476" w:author="Liam Coleman" w:date="2021-04-21T15:22:00Z">
        <w:r>
          <w:t xml:space="preserve"> as to the cell value, via config function</w:t>
        </w:r>
      </w:ins>
      <w:ins w:id="2477" w:author="Liam Coleman" w:date="2021-04-21T15:20:00Z">
        <w:r>
          <w:t>. The date its</w:t>
        </w:r>
      </w:ins>
      <w:ins w:id="2478" w:author="Liam Coleman" w:date="2021-04-21T15:21:00Z">
        <w:r>
          <w:t>elf seems to have no bearing</w:t>
        </w:r>
      </w:ins>
      <w:ins w:id="2479" w:author="Liam Coleman" w:date="2021-04-21T15:22:00Z">
        <w:r w:rsidR="007E10D9">
          <w:t>, other than a required input from AT.</w:t>
        </w:r>
      </w:ins>
    </w:p>
    <w:p w14:paraId="26531F45" w14:textId="5DE35EA0" w:rsidR="00AC6BFC" w:rsidRDefault="00AC6BFC" w:rsidP="004A4A33">
      <w:pPr>
        <w:rPr>
          <w:ins w:id="2480" w:author="Liam Coleman" w:date="2021-04-21T15:29:00Z"/>
        </w:rPr>
      </w:pPr>
    </w:p>
    <w:p w14:paraId="76B201AE" w14:textId="7DF89B43" w:rsidR="00AC6BFC" w:rsidRDefault="00AC6BFC" w:rsidP="004A4A33">
      <w:pPr>
        <w:rPr>
          <w:ins w:id="2481" w:author="Liam Coleman" w:date="2021-04-21T15:29:00Z"/>
        </w:rPr>
      </w:pPr>
    </w:p>
    <w:p w14:paraId="16CA6FC0" w14:textId="77777777" w:rsidR="00AC6BFC" w:rsidRDefault="00AC6BFC">
      <w:pPr>
        <w:keepNext/>
        <w:rPr>
          <w:ins w:id="2482" w:author="Liam Coleman" w:date="2021-04-21T15:29:00Z"/>
        </w:rPr>
        <w:pPrChange w:id="2483" w:author="Liam Coleman" w:date="2021-04-21T15:29:00Z">
          <w:pPr/>
        </w:pPrChange>
      </w:pPr>
      <w:ins w:id="2484" w:author="Liam Coleman" w:date="2021-04-21T15:29:00Z">
        <w:r>
          <w:rPr>
            <w:noProof/>
          </w:rPr>
          <w:drawing>
            <wp:inline distT="0" distB="0" distL="0" distR="0" wp14:anchorId="695B9A8C" wp14:editId="7F788019">
              <wp:extent cx="5731510" cy="121285"/>
              <wp:effectExtent l="0" t="0" r="254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1285"/>
                      </a:xfrm>
                      <a:prstGeom prst="rect">
                        <a:avLst/>
                      </a:prstGeom>
                    </pic:spPr>
                  </pic:pic>
                </a:graphicData>
              </a:graphic>
            </wp:inline>
          </w:drawing>
        </w:r>
      </w:ins>
    </w:p>
    <w:p w14:paraId="45694D67" w14:textId="165D1BC5" w:rsidR="00AC6BFC" w:rsidRPr="004A4A33" w:rsidRDefault="00AC6BFC">
      <w:pPr>
        <w:pStyle w:val="Caption"/>
        <w:rPr>
          <w:ins w:id="2485" w:author="Liam Coleman" w:date="2021-04-21T15:15:00Z"/>
        </w:rPr>
        <w:pPrChange w:id="2486" w:author="Liam Coleman" w:date="2021-04-21T15:29:00Z">
          <w:pPr/>
        </w:pPrChange>
      </w:pPr>
      <w:ins w:id="2487" w:author="Liam Coleman" w:date="2021-04-21T15:29:00Z">
        <w:r>
          <w:t xml:space="preserve">Figure </w:t>
        </w:r>
        <w:r>
          <w:fldChar w:fldCharType="begin"/>
        </w:r>
        <w:r>
          <w:instrText xml:space="preserve"> SEQ Figure \* ARABIC </w:instrText>
        </w:r>
      </w:ins>
      <w:r>
        <w:fldChar w:fldCharType="separate"/>
      </w:r>
      <w:ins w:id="2488" w:author="Liam Coleman" w:date="2021-07-07T15:08:00Z">
        <w:r w:rsidR="00425F3D">
          <w:rPr>
            <w:noProof/>
          </w:rPr>
          <w:t>19</w:t>
        </w:r>
      </w:ins>
      <w:ins w:id="2489" w:author="Liam Coleman" w:date="2021-04-21T15:29:00Z">
        <w:r>
          <w:fldChar w:fldCharType="end"/>
        </w:r>
        <w:r>
          <w:t xml:space="preserve"> Required Column Headers</w:t>
        </w:r>
      </w:ins>
    </w:p>
    <w:p w14:paraId="07466E8E" w14:textId="44171373" w:rsidR="00154F0C" w:rsidRDefault="00154F0C" w:rsidP="004E16A5">
      <w:pPr>
        <w:rPr>
          <w:ins w:id="2490" w:author="Liam Coleman" w:date="2021-04-21T15:15:00Z"/>
        </w:rPr>
      </w:pPr>
    </w:p>
    <w:p w14:paraId="44520EAD" w14:textId="77777777" w:rsidR="00154F0C" w:rsidRPr="004E16A5" w:rsidRDefault="00154F0C">
      <w:pPr>
        <w:rPr>
          <w:ins w:id="2491" w:author="Liam Coleman" w:date="2021-04-21T15:08:00Z"/>
          <w:rPrChange w:id="2492" w:author="Liam Coleman" w:date="2021-04-21T15:11:00Z">
            <w:rPr>
              <w:ins w:id="2493" w:author="Liam Coleman" w:date="2021-04-21T15:08:00Z"/>
              <w:lang w:val="en-GB" w:eastAsia="en-GB"/>
            </w:rPr>
          </w:rPrChange>
        </w:rPr>
        <w:pPrChange w:id="2494" w:author="Liam Coleman" w:date="2021-04-21T15:11:00Z">
          <w:pPr>
            <w:pStyle w:val="Heading3"/>
            <w:numPr>
              <w:ilvl w:val="0"/>
              <w:numId w:val="0"/>
            </w:numPr>
            <w:ind w:left="0" w:firstLine="0"/>
          </w:pPr>
        </w:pPrChange>
      </w:pPr>
    </w:p>
    <w:p w14:paraId="1E625680" w14:textId="77777777" w:rsidR="004E16A5" w:rsidRPr="004E16A5" w:rsidRDefault="004E16A5">
      <w:pPr>
        <w:rPr>
          <w:ins w:id="2495" w:author="Liam Coleman" w:date="2021-04-21T15:08:00Z"/>
          <w:lang w:val="en-GB" w:eastAsia="en-GB"/>
        </w:rPr>
        <w:pPrChange w:id="2496" w:author="Liam Coleman" w:date="2021-04-21T15:08:00Z">
          <w:pPr>
            <w:pStyle w:val="ListParagraph"/>
            <w:spacing w:before="0" w:after="0" w:line="240" w:lineRule="auto"/>
          </w:pPr>
        </w:pPrChange>
      </w:pPr>
    </w:p>
    <w:p w14:paraId="7F8B0825" w14:textId="77777777" w:rsidR="004E16A5" w:rsidRPr="003A6AA6" w:rsidRDefault="004E16A5">
      <w:pPr>
        <w:pStyle w:val="ListParagraph"/>
        <w:spacing w:before="0" w:after="0" w:line="240" w:lineRule="auto"/>
        <w:rPr>
          <w:ins w:id="2497" w:author="Liam Coleman" w:date="2021-04-21T15:07:00Z"/>
          <w:rFonts w:ascii="Calibri" w:eastAsia="Times New Roman" w:hAnsi="Calibri" w:cs="Calibri"/>
          <w:color w:val="000000"/>
          <w:sz w:val="22"/>
          <w:lang w:val="en-GB" w:eastAsia="en-GB"/>
          <w:rPrChange w:id="2498" w:author="Liam Coleman" w:date="2021-04-21T15:07:00Z">
            <w:rPr>
              <w:ins w:id="2499" w:author="Liam Coleman" w:date="2021-04-21T15:07:00Z"/>
              <w:lang w:val="en-GB" w:eastAsia="en-GB"/>
            </w:rPr>
          </w:rPrChange>
        </w:rPr>
        <w:pPrChange w:id="2500" w:author="Liam Coleman" w:date="2021-04-21T15:07:00Z">
          <w:pPr>
            <w:spacing w:before="0" w:after="0" w:line="240" w:lineRule="auto"/>
          </w:pPr>
        </w:pPrChange>
      </w:pPr>
    </w:p>
    <w:p w14:paraId="1D618DAC" w14:textId="77777777" w:rsidR="003A6AA6" w:rsidRDefault="003A6AA6" w:rsidP="00E01CA0">
      <w:pPr>
        <w:spacing w:before="0" w:after="0" w:line="240" w:lineRule="auto"/>
        <w:rPr>
          <w:ins w:id="2501" w:author="Liam Coleman" w:date="2021-04-21T15:06:00Z"/>
          <w:rFonts w:ascii="Calibri" w:eastAsia="Times New Roman" w:hAnsi="Calibri" w:cs="Calibri"/>
          <w:color w:val="000000"/>
          <w:sz w:val="22"/>
          <w:lang w:val="en-GB" w:eastAsia="en-GB"/>
        </w:rPr>
      </w:pPr>
    </w:p>
    <w:p w14:paraId="5AEDC1A8" w14:textId="77777777" w:rsidR="004F6792" w:rsidRPr="00E01CA0" w:rsidRDefault="004F6792" w:rsidP="00E01CA0">
      <w:pPr>
        <w:spacing w:before="0" w:after="0" w:line="240" w:lineRule="auto"/>
        <w:rPr>
          <w:ins w:id="2502" w:author="Liam Coleman" w:date="2021-04-21T15:05:00Z"/>
          <w:rFonts w:ascii="Calibri" w:eastAsia="Times New Roman" w:hAnsi="Calibri" w:cs="Calibri"/>
          <w:color w:val="000000"/>
          <w:sz w:val="22"/>
          <w:lang w:val="en-GB" w:eastAsia="en-GB"/>
        </w:rPr>
      </w:pPr>
    </w:p>
    <w:p w14:paraId="2A00AD35" w14:textId="77777777" w:rsidR="00E01CA0" w:rsidRDefault="00E01CA0" w:rsidP="00C34CA6">
      <w:pPr>
        <w:spacing w:before="0" w:after="0" w:line="240" w:lineRule="auto"/>
        <w:rPr>
          <w:ins w:id="2503" w:author="Liam Coleman" w:date="2021-04-21T15:05:00Z"/>
          <w:rFonts w:ascii="Calibri" w:eastAsia="Times New Roman" w:hAnsi="Calibri" w:cs="Calibri"/>
          <w:color w:val="000000"/>
          <w:sz w:val="22"/>
          <w:lang w:val="en-GB" w:eastAsia="en-GB"/>
        </w:rPr>
      </w:pPr>
    </w:p>
    <w:p w14:paraId="0A8A0D2D" w14:textId="77777777" w:rsidR="00BF038C" w:rsidRPr="00C34CA6" w:rsidRDefault="00BF038C" w:rsidP="004E16A5">
      <w:pPr>
        <w:spacing w:before="0" w:after="0" w:line="240" w:lineRule="auto"/>
        <w:rPr>
          <w:ins w:id="2504" w:author="Liam Coleman" w:date="2021-04-21T15:04:00Z"/>
          <w:rFonts w:ascii="Calibri" w:eastAsia="Times New Roman" w:hAnsi="Calibri" w:cs="Calibri"/>
          <w:color w:val="000000"/>
          <w:sz w:val="22"/>
          <w:lang w:val="en-GB" w:eastAsia="en-GB"/>
          <w:rPrChange w:id="2505" w:author="Liam Coleman" w:date="2021-04-21T15:04:00Z">
            <w:rPr>
              <w:ins w:id="2506" w:author="Liam Coleman" w:date="2021-04-21T15:04:00Z"/>
              <w:lang w:val="en-GB" w:eastAsia="en-GB"/>
            </w:rPr>
          </w:rPrChange>
        </w:rPr>
      </w:pPr>
    </w:p>
    <w:p w14:paraId="43A11DFA" w14:textId="77777777" w:rsidR="004D2B5D" w:rsidRPr="004E16A5" w:rsidRDefault="004D2B5D" w:rsidP="004E16A5">
      <w:pPr>
        <w:rPr>
          <w:ins w:id="2507" w:author="Liam Coleman" w:date="2021-04-21T12:00:00Z"/>
        </w:rPr>
      </w:pPr>
    </w:p>
    <w:p w14:paraId="6A01A61F" w14:textId="791E310B" w:rsidR="0065301A" w:rsidDel="00364F79" w:rsidRDefault="0065301A">
      <w:pPr>
        <w:ind w:left="1134"/>
        <w:rPr>
          <w:del w:id="2508" w:author="Liam Coleman (Student - STC)" w:date="2021-03-15T16:36:00Z"/>
        </w:rPr>
        <w:pPrChange w:id="2509" w:author="Liam Coleman" w:date="2021-05-24T15:40:00Z">
          <w:pPr/>
        </w:pPrChange>
      </w:pPr>
      <w:del w:id="2510" w:author="Liam Coleman (Student - STC)" w:date="2021-03-15T16:36:00Z">
        <w:r w:rsidDel="00364F79">
          <w:delText>O</w:delText>
        </w:r>
        <w:r w:rsidR="00D13E8B" w:rsidDel="00364F79">
          <w:delText xml:space="preserve">bject </w:delText>
        </w:r>
        <w:r w:rsidDel="00364F79">
          <w:delText>O</w:delText>
        </w:r>
        <w:r w:rsidR="00D13E8B" w:rsidDel="00364F79">
          <w:delText>riented</w:delText>
        </w:r>
        <w:r w:rsidR="00C81366" w:rsidDel="00364F79">
          <w:delText xml:space="preserve"> methodologies</w:delText>
        </w:r>
        <w:r w:rsidR="00D13E8B" w:rsidDel="00364F79">
          <w:delText xml:space="preserve"> </w:delText>
        </w:r>
        <w:r w:rsidDel="00364F79">
          <w:delText>an</w:delText>
        </w:r>
        <w:r w:rsidR="00D13E8B" w:rsidDel="00364F79">
          <w:delText>d</w:delText>
        </w:r>
        <w:r w:rsidR="00C81366" w:rsidDel="00364F79">
          <w:delText xml:space="preserve"> D</w:delText>
        </w:r>
        <w:r w:rsidR="00D13E8B" w:rsidDel="00364F79">
          <w:delText xml:space="preserve">esign </w:delText>
        </w:r>
        <w:r w:rsidR="00C81366" w:rsidDel="00364F79">
          <w:delText>P</w:delText>
        </w:r>
        <w:r w:rsidR="00D13E8B" w:rsidDel="00364F79">
          <w:delText>atterns</w:delText>
        </w:r>
        <w:r w:rsidR="00C81366" w:rsidDel="00364F79">
          <w:rPr>
            <w:rStyle w:val="FootnoteReference"/>
          </w:rPr>
          <w:footnoteReference w:id="2"/>
        </w:r>
        <w:r w:rsidR="00B41311" w:rsidDel="00364F79">
          <w:delText xml:space="preserve"> </w:delText>
        </w:r>
        <w:r w:rsidR="00D13E8B" w:rsidDel="00364F79">
          <w:delText xml:space="preserve">will be used </w:delText>
        </w:r>
        <w:r w:rsidDel="00364F79">
          <w:delText xml:space="preserve">where possible to </w:delText>
        </w:r>
        <w:r w:rsidR="00D13E8B" w:rsidDel="00364F79">
          <w:delText>reduce</w:delText>
        </w:r>
        <w:r w:rsidDel="00364F79">
          <w:delText xml:space="preserve"> the </w:delText>
        </w:r>
        <w:r w:rsidR="00D13E8B" w:rsidDel="00364F79">
          <w:delText>Cyclomatic C</w:delText>
        </w:r>
        <w:r w:rsidR="00D13E8B" w:rsidRPr="00D13E8B" w:rsidDel="00364F79">
          <w:delText xml:space="preserve">omplexity </w:delText>
        </w:r>
        <w:r w:rsidR="00D13E8B" w:rsidDel="00364F79">
          <w:delText>with the aim o</w:delText>
        </w:r>
        <w:r w:rsidDel="00364F79">
          <w:delText xml:space="preserve">f </w:delText>
        </w:r>
        <w:r w:rsidR="00D13E8B" w:rsidDel="00364F79">
          <w:delText>minimising</w:delText>
        </w:r>
        <w:r w:rsidDel="00364F79">
          <w:delText xml:space="preserve"> </w:delText>
        </w:r>
        <w:r w:rsidR="00D13E8B" w:rsidDel="00364F79">
          <w:delText>Boolean</w:delText>
        </w:r>
        <w:r w:rsidDel="00364F79">
          <w:delText xml:space="preserve"> logic, and hence reducing </w:delText>
        </w:r>
        <w:r w:rsidR="00D13E8B" w:rsidDel="00364F79">
          <w:delText xml:space="preserve">testing duration and </w:delText>
        </w:r>
        <w:r w:rsidDel="00364F79">
          <w:delText>potential SFF</w:delText>
        </w:r>
        <w:r w:rsidR="00D13E8B" w:rsidDel="00364F79">
          <w:delText>s</w:delText>
        </w:r>
        <w:r w:rsidDel="00364F79">
          <w:delText>.</w:delText>
        </w:r>
        <w:r w:rsidR="00772998" w:rsidDel="00364F79">
          <w:delText xml:space="preserve"> Employing these strategies also simplifies s</w:delText>
        </w:r>
        <w:r w:rsidR="00D13E8B" w:rsidDel="00364F79">
          <w:delText xml:space="preserve">imulation integration </w:delText>
        </w:r>
        <w:r w:rsidDel="00364F79">
          <w:delText>and</w:delText>
        </w:r>
        <w:r w:rsidR="00772998" w:rsidDel="00364F79">
          <w:delText xml:space="preserve"> possible </w:delText>
        </w:r>
        <w:r w:rsidDel="00364F79">
          <w:delText xml:space="preserve">future </w:delText>
        </w:r>
        <w:r w:rsidR="00772998" w:rsidDel="00364F79">
          <w:delText>enhancements</w:delText>
        </w:r>
        <w:r w:rsidR="00783FE5" w:rsidDel="00364F79">
          <w:delText xml:space="preserve"> (</w:delText>
        </w:r>
        <w:r w:rsidR="00772998" w:rsidDel="00364F79">
          <w:delText xml:space="preserve">such as TCP/IP connectivity which </w:delText>
        </w:r>
        <w:r w:rsidR="000E7A19" w:rsidDel="00364F79">
          <w:delText>CG</w:delText>
        </w:r>
        <w:r w:rsidR="00772998" w:rsidDel="00364F79">
          <w:delText xml:space="preserve"> are planning to support</w:delText>
        </w:r>
        <w:r w:rsidR="00783FE5" w:rsidDel="00364F79">
          <w:delText>)</w:delText>
        </w:r>
        <w:r w:rsidR="00772998" w:rsidDel="00364F79">
          <w:delText>.</w:delText>
        </w:r>
        <w:bookmarkStart w:id="2513" w:name="_Toc66781118"/>
        <w:bookmarkStart w:id="2514" w:name="_Toc67314230"/>
        <w:bookmarkStart w:id="2515" w:name="_Toc67314863"/>
        <w:bookmarkStart w:id="2516" w:name="_Toc67322159"/>
        <w:bookmarkStart w:id="2517" w:name="_Toc67322796"/>
        <w:bookmarkStart w:id="2518" w:name="_Toc67405840"/>
        <w:bookmarkStart w:id="2519" w:name="_Toc67406477"/>
        <w:bookmarkStart w:id="2520" w:name="_Toc69822918"/>
        <w:bookmarkStart w:id="2521" w:name="_Toc69823625"/>
        <w:bookmarkStart w:id="2522" w:name="_Toc69912585"/>
        <w:bookmarkStart w:id="2523" w:name="_Toc69913302"/>
        <w:bookmarkStart w:id="2524" w:name="_Toc70329476"/>
        <w:bookmarkStart w:id="2525" w:name="_Toc70330065"/>
        <w:bookmarkStart w:id="2526" w:name="_Toc70330400"/>
        <w:bookmarkStart w:id="2527" w:name="_Toc70330735"/>
        <w:bookmarkStart w:id="2528" w:name="_Toc70331942"/>
        <w:bookmarkStart w:id="2529" w:name="_Toc70332178"/>
        <w:bookmarkStart w:id="2530" w:name="_Toc72762999"/>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del>
    </w:p>
    <w:p w14:paraId="5C4ED138" w14:textId="5AF35003" w:rsidR="00772998" w:rsidDel="00364F79" w:rsidRDefault="00772998">
      <w:pPr>
        <w:ind w:left="1134"/>
        <w:rPr>
          <w:del w:id="2531" w:author="Liam Coleman (Student - STC)" w:date="2021-03-15T16:36:00Z"/>
        </w:rPr>
        <w:pPrChange w:id="2532" w:author="Liam Coleman" w:date="2021-05-24T15:40:00Z">
          <w:pPr/>
        </w:pPrChange>
      </w:pPr>
      <w:del w:id="2533" w:author="Liam Coleman (Student - STC)" w:date="2021-03-15T16:36:00Z">
        <w:r w:rsidDel="00364F79">
          <w:delText>From a performance perspective</w:delText>
        </w:r>
        <w:r w:rsidR="00C81366" w:rsidDel="00364F79">
          <w:delText xml:space="preserve">, </w:delText>
        </w:r>
        <w:r w:rsidDel="00364F79">
          <w:delText xml:space="preserve">the </w:delText>
        </w:r>
        <w:r w:rsidR="002E1891" w:rsidDel="00364F79">
          <w:delText xml:space="preserve">POS2CG.DLL will be packaged inside the existing </w:delText>
        </w:r>
        <w:r w:rsidR="0034385C" w:rsidDel="00364F79">
          <w:delText xml:space="preserve">CBE_EPOS_Addins DLL </w:delText>
        </w:r>
        <w:r w:rsidR="002E1891" w:rsidDel="00364F79">
          <w:delText>to lighten computer resource consumption on lower spec POS machines</w:delText>
        </w:r>
        <w:r w:rsidR="00C81366" w:rsidDel="00364F79">
          <w:rPr>
            <w:rStyle w:val="FootnoteReference"/>
          </w:rPr>
          <w:footnoteReference w:id="3"/>
        </w:r>
        <w:r w:rsidR="002E1891" w:rsidDel="00364F79">
          <w:delText xml:space="preserve">. CBEAddons.dll also provides logging functionality however this may require modification to facilitate the specified daily log archiving which </w:delText>
        </w:r>
        <w:r w:rsidR="00783FE5" w:rsidDel="00364F79">
          <w:delText xml:space="preserve">other project </w:delText>
        </w:r>
        <w:r w:rsidR="002E1891" w:rsidDel="00364F79">
          <w:delText xml:space="preserve">integrations may </w:delText>
        </w:r>
        <w:r w:rsidR="00783FE5" w:rsidDel="00364F79">
          <w:delText xml:space="preserve">also </w:delText>
        </w:r>
        <w:r w:rsidR="002E1891" w:rsidDel="00364F79">
          <w:delText>utilise.</w:delText>
        </w:r>
        <w:r w:rsidR="0034385C" w:rsidDel="00364F79">
          <w:delText xml:space="preserve"> Also the existing CBE</w:delText>
        </w:r>
        <w:r w:rsidR="00265F1A" w:rsidDel="00364F79">
          <w:delText>_Epos_</w:delText>
        </w:r>
        <w:r w:rsidR="0034385C" w:rsidDel="00364F79">
          <w:delText>Ad</w:delText>
        </w:r>
        <w:r w:rsidR="00265F1A" w:rsidDel="00364F79">
          <w:delText>d</w:delText>
        </w:r>
        <w:r w:rsidR="0034385C" w:rsidDel="00364F79">
          <w:delText>Ons</w:delText>
        </w:r>
        <w:r w:rsidR="00265F1A" w:rsidDel="00364F79">
          <w:delText>.dll.</w:delText>
        </w:r>
        <w:r w:rsidR="0034385C" w:rsidDel="00364F79">
          <w:delText xml:space="preserve">Config file will be used provided that the </w:delText>
        </w:r>
        <w:r w:rsidR="00F3527F" w:rsidDel="00364F79">
          <w:delText>numbers of configuration settings required are</w:delText>
        </w:r>
        <w:r w:rsidR="0034385C" w:rsidDel="00364F79">
          <w:delText xml:space="preserve"> minimal. </w:delText>
        </w:r>
        <w:bookmarkStart w:id="2536" w:name="_Toc66781119"/>
        <w:bookmarkStart w:id="2537" w:name="_Toc67314231"/>
        <w:bookmarkStart w:id="2538" w:name="_Toc67314864"/>
        <w:bookmarkStart w:id="2539" w:name="_Toc67322160"/>
        <w:bookmarkStart w:id="2540" w:name="_Toc67322797"/>
        <w:bookmarkStart w:id="2541" w:name="_Toc67405841"/>
        <w:bookmarkStart w:id="2542" w:name="_Toc67406478"/>
        <w:bookmarkStart w:id="2543" w:name="_Toc69822919"/>
        <w:bookmarkStart w:id="2544" w:name="_Toc69823626"/>
        <w:bookmarkStart w:id="2545" w:name="_Toc69912586"/>
        <w:bookmarkStart w:id="2546" w:name="_Toc69913303"/>
        <w:bookmarkStart w:id="2547" w:name="_Toc70329477"/>
        <w:bookmarkStart w:id="2548" w:name="_Toc70330066"/>
        <w:bookmarkStart w:id="2549" w:name="_Toc70330401"/>
        <w:bookmarkStart w:id="2550" w:name="_Toc70330736"/>
        <w:bookmarkStart w:id="2551" w:name="_Toc70331943"/>
        <w:bookmarkStart w:id="2552" w:name="_Toc70332179"/>
        <w:bookmarkStart w:id="2553" w:name="_Toc72763000"/>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del>
    </w:p>
    <w:p w14:paraId="56BD4901" w14:textId="75B5AB40" w:rsidR="00FD2DCB" w:rsidDel="00364F79" w:rsidRDefault="000E7A19">
      <w:pPr>
        <w:pStyle w:val="Heading3"/>
        <w:numPr>
          <w:ilvl w:val="0"/>
          <w:numId w:val="0"/>
        </w:numPr>
        <w:ind w:left="1134"/>
        <w:rPr>
          <w:del w:id="2554" w:author="Liam Coleman (Student - STC)" w:date="2021-03-15T16:37:00Z"/>
        </w:rPr>
        <w:pPrChange w:id="2555" w:author="Liam Coleman" w:date="2021-05-24T15:40:00Z">
          <w:pPr>
            <w:pStyle w:val="Heading3"/>
          </w:pPr>
        </w:pPrChange>
      </w:pPr>
      <w:del w:id="2556" w:author="Liam Coleman (Student - STC)" w:date="2021-03-15T16:37:00Z">
        <w:r w:rsidDel="00364F79">
          <w:delText>CG</w:delText>
        </w:r>
        <w:r w:rsidR="00FD2DCB" w:rsidDel="00364F79">
          <w:delText xml:space="preserve"> Available Methods</w:delText>
        </w:r>
        <w:bookmarkStart w:id="2557" w:name="_Toc66781120"/>
        <w:bookmarkStart w:id="2558" w:name="_Toc67314232"/>
        <w:bookmarkStart w:id="2559" w:name="_Toc67314865"/>
        <w:bookmarkStart w:id="2560" w:name="_Toc67322161"/>
        <w:bookmarkStart w:id="2561" w:name="_Toc67322798"/>
        <w:bookmarkStart w:id="2562" w:name="_Toc67405842"/>
        <w:bookmarkStart w:id="2563" w:name="_Toc67406479"/>
        <w:bookmarkStart w:id="2564" w:name="_Toc69822920"/>
        <w:bookmarkStart w:id="2565" w:name="_Toc69823627"/>
        <w:bookmarkStart w:id="2566" w:name="_Toc69912587"/>
        <w:bookmarkStart w:id="2567" w:name="_Toc69913304"/>
        <w:bookmarkStart w:id="2568" w:name="_Toc70329478"/>
        <w:bookmarkStart w:id="2569" w:name="_Toc70330067"/>
        <w:bookmarkStart w:id="2570" w:name="_Toc70330402"/>
        <w:bookmarkStart w:id="2571" w:name="_Toc70330737"/>
        <w:bookmarkStart w:id="2572" w:name="_Toc70331944"/>
        <w:bookmarkStart w:id="2573" w:name="_Toc70332180"/>
        <w:bookmarkStart w:id="2574" w:name="_Toc72763001"/>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del>
    </w:p>
    <w:p w14:paraId="36A68846" w14:textId="1F77DCB4" w:rsidR="0034385C" w:rsidDel="00364F79" w:rsidRDefault="0034385C">
      <w:pPr>
        <w:ind w:left="1134"/>
        <w:rPr>
          <w:del w:id="2575" w:author="Liam Coleman (Student - STC)" w:date="2021-03-15T16:37:00Z"/>
        </w:rPr>
        <w:pPrChange w:id="2576" w:author="Liam Coleman" w:date="2021-05-24T15:40:00Z">
          <w:pPr/>
        </w:pPrChange>
      </w:pPr>
      <w:del w:id="2577" w:author="Liam Coleman (Student - STC)" w:date="2021-03-15T16:37:00Z">
        <w:r w:rsidDel="00364F79">
          <w:delText xml:space="preserve">The </w:delText>
        </w:r>
        <w:r w:rsidR="000E7A19" w:rsidDel="00364F79">
          <w:delText>CG</w:delText>
        </w:r>
        <w:r w:rsidDel="00364F79">
          <w:delText xml:space="preserve"> ActiveX </w:delText>
        </w:r>
        <w:r w:rsidR="0006275C" w:rsidDel="00364F79">
          <w:delText>DLL</w:delText>
        </w:r>
        <w:r w:rsidDel="00364F79">
          <w:delText xml:space="preserve"> supports numerous </w:delText>
        </w:r>
        <w:r w:rsidR="00B41311" w:rsidDel="00364F79">
          <w:delText>methods</w:delText>
        </w:r>
        <w:r w:rsidDel="00364F79">
          <w:delText xml:space="preserve"> to cater for their legacy System. </w:delText>
        </w:r>
        <w:r w:rsidR="00B41311" w:rsidDel="00364F79">
          <w:delText>O</w:delText>
        </w:r>
        <w:r w:rsidDel="00364F79">
          <w:delText xml:space="preserve">nly the following </w:delText>
        </w:r>
        <w:r w:rsidR="00B41311" w:rsidDel="00364F79">
          <w:delText>newer system methods will be</w:delText>
        </w:r>
        <w:r w:rsidR="00B41311" w:rsidRPr="00B41311" w:rsidDel="00364F79">
          <w:delText xml:space="preserve"> </w:delText>
        </w:r>
        <w:r w:rsidR="00B41311" w:rsidDel="00364F79">
          <w:delText>supported</w:delText>
        </w:r>
        <w:r w:rsidR="00816894" w:rsidDel="00364F79">
          <w:delText xml:space="preserve">. Please reference the </w:delText>
        </w:r>
        <w:r w:rsidR="000E7A19" w:rsidDel="00364F79">
          <w:delText>CG</w:delText>
        </w:r>
        <w:r w:rsidR="00816894" w:rsidDel="00364F79">
          <w:delText xml:space="preserve"> ActiveX document</w:delText>
        </w:r>
        <w:r w:rsidDel="00364F79">
          <w:delText>.</w:delText>
        </w:r>
        <w:r w:rsidR="00EC51DB" w:rsidDel="00364F79">
          <w:delText xml:space="preserve"> These functions will be wrapped in the POS2CG.</w:delText>
        </w:r>
        <w:bookmarkStart w:id="2578" w:name="_Toc66781121"/>
        <w:bookmarkStart w:id="2579" w:name="_Toc67314233"/>
        <w:bookmarkStart w:id="2580" w:name="_Toc67314866"/>
        <w:bookmarkStart w:id="2581" w:name="_Toc67322162"/>
        <w:bookmarkStart w:id="2582" w:name="_Toc67322799"/>
        <w:bookmarkStart w:id="2583" w:name="_Toc67405843"/>
        <w:bookmarkStart w:id="2584" w:name="_Toc67406480"/>
        <w:bookmarkStart w:id="2585" w:name="_Toc69822921"/>
        <w:bookmarkStart w:id="2586" w:name="_Toc69823628"/>
        <w:bookmarkStart w:id="2587" w:name="_Toc69912588"/>
        <w:bookmarkStart w:id="2588" w:name="_Toc69913305"/>
        <w:bookmarkStart w:id="2589" w:name="_Toc70329479"/>
        <w:bookmarkStart w:id="2590" w:name="_Toc70330068"/>
        <w:bookmarkStart w:id="2591" w:name="_Toc70330403"/>
        <w:bookmarkStart w:id="2592" w:name="_Toc70330738"/>
        <w:bookmarkStart w:id="2593" w:name="_Toc70331945"/>
        <w:bookmarkStart w:id="2594" w:name="_Toc70332181"/>
        <w:bookmarkStart w:id="2595" w:name="_Toc72763002"/>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del>
    </w:p>
    <w:p w14:paraId="2DC6C843" w14:textId="34A1378F" w:rsidR="0034385C" w:rsidDel="00364F79" w:rsidRDefault="0034385C">
      <w:pPr>
        <w:pStyle w:val="ListParagraph"/>
        <w:ind w:left="1134"/>
        <w:rPr>
          <w:del w:id="2596" w:author="Liam Coleman (Student - STC)" w:date="2021-03-15T16:37:00Z"/>
        </w:rPr>
        <w:pPrChange w:id="2597" w:author="Liam Coleman" w:date="2021-05-24T15:40:00Z">
          <w:pPr>
            <w:pStyle w:val="ListParagraph"/>
            <w:numPr>
              <w:numId w:val="50"/>
            </w:numPr>
            <w:ind w:hanging="360"/>
          </w:pPr>
        </w:pPrChange>
      </w:pPr>
      <w:del w:id="2598" w:author="Liam Coleman (Student - STC)" w:date="2021-03-15T16:37:00Z">
        <w:r w:rsidDel="00364F79">
          <w:delText>initCG</w:delText>
        </w:r>
        <w:bookmarkStart w:id="2599" w:name="_Toc66781122"/>
        <w:bookmarkStart w:id="2600" w:name="_Toc67314234"/>
        <w:bookmarkStart w:id="2601" w:name="_Toc67314867"/>
        <w:bookmarkStart w:id="2602" w:name="_Toc67322163"/>
        <w:bookmarkStart w:id="2603" w:name="_Toc67322800"/>
        <w:bookmarkStart w:id="2604" w:name="_Toc67405844"/>
        <w:bookmarkStart w:id="2605" w:name="_Toc67406481"/>
        <w:bookmarkStart w:id="2606" w:name="_Toc69822922"/>
        <w:bookmarkStart w:id="2607" w:name="_Toc69823629"/>
        <w:bookmarkStart w:id="2608" w:name="_Toc69912589"/>
        <w:bookmarkStart w:id="2609" w:name="_Toc69913306"/>
        <w:bookmarkStart w:id="2610" w:name="_Toc70329480"/>
        <w:bookmarkStart w:id="2611" w:name="_Toc70330069"/>
        <w:bookmarkStart w:id="2612" w:name="_Toc70330404"/>
        <w:bookmarkStart w:id="2613" w:name="_Toc70330739"/>
        <w:bookmarkStart w:id="2614" w:name="_Toc70331946"/>
        <w:bookmarkStart w:id="2615" w:name="_Toc70332182"/>
        <w:bookmarkStart w:id="2616" w:name="_Toc72763003"/>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del>
    </w:p>
    <w:p w14:paraId="3DFD7C38" w14:textId="6ED0CB9F" w:rsidR="0034385C" w:rsidDel="00364F79" w:rsidRDefault="0034385C">
      <w:pPr>
        <w:pStyle w:val="ListParagraph"/>
        <w:ind w:left="1134"/>
        <w:rPr>
          <w:del w:id="2617" w:author="Liam Coleman (Student - STC)" w:date="2021-03-15T16:37:00Z"/>
        </w:rPr>
        <w:pPrChange w:id="2618" w:author="Liam Coleman" w:date="2021-05-24T15:40:00Z">
          <w:pPr>
            <w:pStyle w:val="ListParagraph"/>
            <w:numPr>
              <w:numId w:val="50"/>
            </w:numPr>
            <w:ind w:hanging="360"/>
          </w:pPr>
        </w:pPrChange>
      </w:pPr>
      <w:del w:id="2619" w:author="Liam Coleman (Student - STC)" w:date="2021-03-15T16:37:00Z">
        <w:r w:rsidDel="00364F79">
          <w:delText>loginStrCG</w:delText>
        </w:r>
        <w:bookmarkStart w:id="2620" w:name="_Toc66781123"/>
        <w:bookmarkStart w:id="2621" w:name="_Toc67314235"/>
        <w:bookmarkStart w:id="2622" w:name="_Toc67314868"/>
        <w:bookmarkStart w:id="2623" w:name="_Toc67322164"/>
        <w:bookmarkStart w:id="2624" w:name="_Toc67322801"/>
        <w:bookmarkStart w:id="2625" w:name="_Toc67405845"/>
        <w:bookmarkStart w:id="2626" w:name="_Toc67406482"/>
        <w:bookmarkStart w:id="2627" w:name="_Toc69822923"/>
        <w:bookmarkStart w:id="2628" w:name="_Toc69823630"/>
        <w:bookmarkStart w:id="2629" w:name="_Toc69912590"/>
        <w:bookmarkStart w:id="2630" w:name="_Toc69913307"/>
        <w:bookmarkStart w:id="2631" w:name="_Toc70329481"/>
        <w:bookmarkStart w:id="2632" w:name="_Toc70330070"/>
        <w:bookmarkStart w:id="2633" w:name="_Toc70330405"/>
        <w:bookmarkStart w:id="2634" w:name="_Toc70330740"/>
        <w:bookmarkStart w:id="2635" w:name="_Toc70331947"/>
        <w:bookmarkStart w:id="2636" w:name="_Toc70332183"/>
        <w:bookmarkStart w:id="2637" w:name="_Toc72763004"/>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del>
    </w:p>
    <w:p w14:paraId="40934DEE" w14:textId="08B08224" w:rsidR="00EC1A5D" w:rsidRPr="00990D30" w:rsidDel="00364F79" w:rsidRDefault="00EC1A5D">
      <w:pPr>
        <w:pStyle w:val="ListParagraph"/>
        <w:ind w:left="1134"/>
        <w:rPr>
          <w:del w:id="2638" w:author="Liam Coleman (Student - STC)" w:date="2021-03-15T16:37:00Z"/>
        </w:rPr>
        <w:pPrChange w:id="2639" w:author="Liam Coleman" w:date="2021-05-24T15:40:00Z">
          <w:pPr>
            <w:pStyle w:val="ListParagraph"/>
            <w:numPr>
              <w:numId w:val="50"/>
            </w:numPr>
            <w:ind w:hanging="360"/>
          </w:pPr>
        </w:pPrChange>
      </w:pPr>
      <w:del w:id="2640" w:author="Liam Coleman (Student - STC)" w:date="2021-03-15T16:37:00Z">
        <w:r w:rsidRPr="00990D30" w:rsidDel="00364F79">
          <w:delText>exitCG</w:delText>
        </w:r>
        <w:bookmarkStart w:id="2641" w:name="_Toc66781124"/>
        <w:bookmarkStart w:id="2642" w:name="_Toc67314236"/>
        <w:bookmarkStart w:id="2643" w:name="_Toc67314869"/>
        <w:bookmarkStart w:id="2644" w:name="_Toc67322165"/>
        <w:bookmarkStart w:id="2645" w:name="_Toc67322802"/>
        <w:bookmarkStart w:id="2646" w:name="_Toc67405846"/>
        <w:bookmarkStart w:id="2647" w:name="_Toc67406483"/>
        <w:bookmarkStart w:id="2648" w:name="_Toc69822924"/>
        <w:bookmarkStart w:id="2649" w:name="_Toc69823631"/>
        <w:bookmarkStart w:id="2650" w:name="_Toc69912591"/>
        <w:bookmarkStart w:id="2651" w:name="_Toc69913308"/>
        <w:bookmarkStart w:id="2652" w:name="_Toc70329482"/>
        <w:bookmarkStart w:id="2653" w:name="_Toc70330071"/>
        <w:bookmarkStart w:id="2654" w:name="_Toc70330406"/>
        <w:bookmarkStart w:id="2655" w:name="_Toc70330741"/>
        <w:bookmarkStart w:id="2656" w:name="_Toc70331948"/>
        <w:bookmarkStart w:id="2657" w:name="_Toc70332184"/>
        <w:bookmarkStart w:id="2658" w:name="_Toc72763005"/>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del>
    </w:p>
    <w:p w14:paraId="6E217847" w14:textId="409885F9" w:rsidR="00EC1A5D" w:rsidDel="00364F79" w:rsidRDefault="00EC1A5D">
      <w:pPr>
        <w:pStyle w:val="ListParagraph"/>
        <w:ind w:left="1134"/>
        <w:rPr>
          <w:del w:id="2659" w:author="Liam Coleman (Student - STC)" w:date="2021-03-15T16:37:00Z"/>
        </w:rPr>
        <w:pPrChange w:id="2660" w:author="Liam Coleman" w:date="2021-05-24T15:40:00Z">
          <w:pPr>
            <w:pStyle w:val="ListParagraph"/>
            <w:numPr>
              <w:numId w:val="50"/>
            </w:numPr>
            <w:ind w:hanging="360"/>
          </w:pPr>
        </w:pPrChange>
      </w:pPr>
      <w:del w:id="2661" w:author="Liam Coleman (Student - STC)" w:date="2021-03-15T16:37:00Z">
        <w:r w:rsidDel="00364F79">
          <w:delText>logoutCG</w:delText>
        </w:r>
        <w:bookmarkStart w:id="2662" w:name="_Toc66781125"/>
        <w:bookmarkStart w:id="2663" w:name="_Toc67314237"/>
        <w:bookmarkStart w:id="2664" w:name="_Toc67314870"/>
        <w:bookmarkStart w:id="2665" w:name="_Toc67322166"/>
        <w:bookmarkStart w:id="2666" w:name="_Toc67322803"/>
        <w:bookmarkStart w:id="2667" w:name="_Toc67405847"/>
        <w:bookmarkStart w:id="2668" w:name="_Toc67406484"/>
        <w:bookmarkStart w:id="2669" w:name="_Toc69822925"/>
        <w:bookmarkStart w:id="2670" w:name="_Toc69823632"/>
        <w:bookmarkStart w:id="2671" w:name="_Toc69912592"/>
        <w:bookmarkStart w:id="2672" w:name="_Toc69913309"/>
        <w:bookmarkStart w:id="2673" w:name="_Toc70329483"/>
        <w:bookmarkStart w:id="2674" w:name="_Toc70330072"/>
        <w:bookmarkStart w:id="2675" w:name="_Toc70330407"/>
        <w:bookmarkStart w:id="2676" w:name="_Toc70330742"/>
        <w:bookmarkStart w:id="2677" w:name="_Toc70331949"/>
        <w:bookmarkStart w:id="2678" w:name="_Toc70332185"/>
        <w:bookmarkStart w:id="2679" w:name="_Toc72763006"/>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del>
    </w:p>
    <w:p w14:paraId="15102D50" w14:textId="14B095C6" w:rsidR="0034385C" w:rsidDel="00364F79" w:rsidRDefault="007B72DA">
      <w:pPr>
        <w:pStyle w:val="ListParagraph"/>
        <w:ind w:left="1134"/>
        <w:rPr>
          <w:del w:id="2680" w:author="Liam Coleman (Student - STC)" w:date="2021-03-15T16:37:00Z"/>
        </w:rPr>
        <w:pPrChange w:id="2681" w:author="Liam Coleman" w:date="2021-05-24T15:40:00Z">
          <w:pPr>
            <w:pStyle w:val="ListParagraph"/>
            <w:numPr>
              <w:numId w:val="50"/>
            </w:numPr>
            <w:ind w:hanging="360"/>
          </w:pPr>
        </w:pPrChange>
      </w:pPr>
      <w:del w:id="2682" w:author="Liam Coleman (Student - STC)" w:date="2021-03-15T16:37:00Z">
        <w:r w:rsidDel="00364F79">
          <w:delText>Transaction Methods</w:delText>
        </w:r>
        <w:r w:rsidR="0034385C" w:rsidDel="00364F79">
          <w:delText>:</w:delText>
        </w:r>
        <w:bookmarkStart w:id="2683" w:name="_Toc66781126"/>
        <w:bookmarkStart w:id="2684" w:name="_Toc67314238"/>
        <w:bookmarkStart w:id="2685" w:name="_Toc67314871"/>
        <w:bookmarkStart w:id="2686" w:name="_Toc67322167"/>
        <w:bookmarkStart w:id="2687" w:name="_Toc67322804"/>
        <w:bookmarkStart w:id="2688" w:name="_Toc67405848"/>
        <w:bookmarkStart w:id="2689" w:name="_Toc67406485"/>
        <w:bookmarkStart w:id="2690" w:name="_Toc69822926"/>
        <w:bookmarkStart w:id="2691" w:name="_Toc69823633"/>
        <w:bookmarkStart w:id="2692" w:name="_Toc69912593"/>
        <w:bookmarkStart w:id="2693" w:name="_Toc69913310"/>
        <w:bookmarkStart w:id="2694" w:name="_Toc70329484"/>
        <w:bookmarkStart w:id="2695" w:name="_Toc70330073"/>
        <w:bookmarkStart w:id="2696" w:name="_Toc70330408"/>
        <w:bookmarkStart w:id="2697" w:name="_Toc70330743"/>
        <w:bookmarkStart w:id="2698" w:name="_Toc70331950"/>
        <w:bookmarkStart w:id="2699" w:name="_Toc70332186"/>
        <w:bookmarkStart w:id="2700" w:name="_Toc72763007"/>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del>
    </w:p>
    <w:p w14:paraId="28A710BC" w14:textId="0AD96C1D" w:rsidR="0034385C" w:rsidDel="00364F79" w:rsidRDefault="0034385C">
      <w:pPr>
        <w:pStyle w:val="ListParagraph"/>
        <w:ind w:left="1134"/>
        <w:rPr>
          <w:del w:id="2701" w:author="Liam Coleman (Student - STC)" w:date="2021-03-15T16:37:00Z"/>
        </w:rPr>
        <w:pPrChange w:id="2702" w:author="Liam Coleman" w:date="2021-05-24T15:40:00Z">
          <w:pPr>
            <w:pStyle w:val="ListParagraph"/>
            <w:numPr>
              <w:ilvl w:val="1"/>
              <w:numId w:val="50"/>
            </w:numPr>
            <w:ind w:left="1440" w:hanging="360"/>
          </w:pPr>
        </w:pPrChange>
      </w:pPr>
      <w:del w:id="2703" w:author="Liam Coleman (Student - STC)" w:date="2021-03-15T16:37:00Z">
        <w:r w:rsidDel="00364F79">
          <w:delText>enablePayinCG</w:delText>
        </w:r>
        <w:bookmarkStart w:id="2704" w:name="_Toc66781127"/>
        <w:bookmarkStart w:id="2705" w:name="_Toc67314239"/>
        <w:bookmarkStart w:id="2706" w:name="_Toc67314872"/>
        <w:bookmarkStart w:id="2707" w:name="_Toc67322168"/>
        <w:bookmarkStart w:id="2708" w:name="_Toc67322805"/>
        <w:bookmarkStart w:id="2709" w:name="_Toc67405849"/>
        <w:bookmarkStart w:id="2710" w:name="_Toc67406486"/>
        <w:bookmarkStart w:id="2711" w:name="_Toc69822927"/>
        <w:bookmarkStart w:id="2712" w:name="_Toc69823634"/>
        <w:bookmarkStart w:id="2713" w:name="_Toc69912594"/>
        <w:bookmarkStart w:id="2714" w:name="_Toc69913311"/>
        <w:bookmarkStart w:id="2715" w:name="_Toc70329485"/>
        <w:bookmarkStart w:id="2716" w:name="_Toc70330074"/>
        <w:bookmarkStart w:id="2717" w:name="_Toc70330409"/>
        <w:bookmarkStart w:id="2718" w:name="_Toc70330744"/>
        <w:bookmarkStart w:id="2719" w:name="_Toc70331951"/>
        <w:bookmarkStart w:id="2720" w:name="_Toc70332187"/>
        <w:bookmarkStart w:id="2721" w:name="_Toc72763008"/>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del>
    </w:p>
    <w:p w14:paraId="2C39B864" w14:textId="14A3B656" w:rsidR="0034385C" w:rsidDel="00364F79" w:rsidRDefault="0034385C">
      <w:pPr>
        <w:pStyle w:val="ListParagraph"/>
        <w:ind w:left="1134"/>
        <w:rPr>
          <w:del w:id="2722" w:author="Liam Coleman (Student - STC)" w:date="2021-03-15T16:37:00Z"/>
        </w:rPr>
        <w:pPrChange w:id="2723" w:author="Liam Coleman" w:date="2021-05-24T15:40:00Z">
          <w:pPr>
            <w:pStyle w:val="ListParagraph"/>
            <w:numPr>
              <w:ilvl w:val="1"/>
              <w:numId w:val="50"/>
            </w:numPr>
            <w:ind w:left="1440" w:hanging="360"/>
          </w:pPr>
        </w:pPrChange>
      </w:pPr>
      <w:del w:id="2724" w:author="Liam Coleman (Student - STC)" w:date="2021-03-15T16:37:00Z">
        <w:r w:rsidDel="00364F79">
          <w:delText>disablePayinCG</w:delText>
        </w:r>
        <w:bookmarkStart w:id="2725" w:name="_Toc66781128"/>
        <w:bookmarkStart w:id="2726" w:name="_Toc67314240"/>
        <w:bookmarkStart w:id="2727" w:name="_Toc67314873"/>
        <w:bookmarkStart w:id="2728" w:name="_Toc67322169"/>
        <w:bookmarkStart w:id="2729" w:name="_Toc67322806"/>
        <w:bookmarkStart w:id="2730" w:name="_Toc67405850"/>
        <w:bookmarkStart w:id="2731" w:name="_Toc67406487"/>
        <w:bookmarkStart w:id="2732" w:name="_Toc69822928"/>
        <w:bookmarkStart w:id="2733" w:name="_Toc69823635"/>
        <w:bookmarkStart w:id="2734" w:name="_Toc69912595"/>
        <w:bookmarkStart w:id="2735" w:name="_Toc69913312"/>
        <w:bookmarkStart w:id="2736" w:name="_Toc70329486"/>
        <w:bookmarkStart w:id="2737" w:name="_Toc70330075"/>
        <w:bookmarkStart w:id="2738" w:name="_Toc70330410"/>
        <w:bookmarkStart w:id="2739" w:name="_Toc70330745"/>
        <w:bookmarkStart w:id="2740" w:name="_Toc70331952"/>
        <w:bookmarkStart w:id="2741" w:name="_Toc70332188"/>
        <w:bookmarkStart w:id="2742" w:name="_Toc72763009"/>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del>
    </w:p>
    <w:p w14:paraId="3D63A1BB" w14:textId="1B43CCA8" w:rsidR="0034385C" w:rsidDel="00364F79" w:rsidRDefault="0034385C">
      <w:pPr>
        <w:pStyle w:val="ListParagraph"/>
        <w:ind w:left="1134"/>
        <w:rPr>
          <w:del w:id="2743" w:author="Liam Coleman (Student - STC)" w:date="2021-03-15T16:37:00Z"/>
        </w:rPr>
        <w:pPrChange w:id="2744" w:author="Liam Coleman" w:date="2021-05-24T15:40:00Z">
          <w:pPr>
            <w:pStyle w:val="ListParagraph"/>
            <w:numPr>
              <w:ilvl w:val="1"/>
              <w:numId w:val="50"/>
            </w:numPr>
            <w:ind w:left="1440" w:hanging="360"/>
          </w:pPr>
        </w:pPrChange>
      </w:pPr>
      <w:del w:id="2745" w:author="Liam Coleman (Student - STC)" w:date="2021-03-15T16:37:00Z">
        <w:r w:rsidDel="00364F79">
          <w:delText>depositCG</w:delText>
        </w:r>
        <w:bookmarkStart w:id="2746" w:name="_Toc66781129"/>
        <w:bookmarkStart w:id="2747" w:name="_Toc67314241"/>
        <w:bookmarkStart w:id="2748" w:name="_Toc67314874"/>
        <w:bookmarkStart w:id="2749" w:name="_Toc67322170"/>
        <w:bookmarkStart w:id="2750" w:name="_Toc67322807"/>
        <w:bookmarkStart w:id="2751" w:name="_Toc67405851"/>
        <w:bookmarkStart w:id="2752" w:name="_Toc67406488"/>
        <w:bookmarkStart w:id="2753" w:name="_Toc69822929"/>
        <w:bookmarkStart w:id="2754" w:name="_Toc69823636"/>
        <w:bookmarkStart w:id="2755" w:name="_Toc69912596"/>
        <w:bookmarkStart w:id="2756" w:name="_Toc69913313"/>
        <w:bookmarkStart w:id="2757" w:name="_Toc70329487"/>
        <w:bookmarkStart w:id="2758" w:name="_Toc70330076"/>
        <w:bookmarkStart w:id="2759" w:name="_Toc70330411"/>
        <w:bookmarkStart w:id="2760" w:name="_Toc70330746"/>
        <w:bookmarkStart w:id="2761" w:name="_Toc70331953"/>
        <w:bookmarkStart w:id="2762" w:name="_Toc70332189"/>
        <w:bookmarkStart w:id="2763" w:name="_Toc72763010"/>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del>
    </w:p>
    <w:p w14:paraId="32404EC3" w14:textId="33F8F51C" w:rsidR="007B72DA" w:rsidDel="00364F79" w:rsidRDefault="0034385C">
      <w:pPr>
        <w:pStyle w:val="ListParagraph"/>
        <w:ind w:left="1134"/>
        <w:rPr>
          <w:del w:id="2764" w:author="Liam Coleman (Student - STC)" w:date="2021-03-15T16:37:00Z"/>
        </w:rPr>
        <w:pPrChange w:id="2765" w:author="Liam Coleman" w:date="2021-05-24T15:40:00Z">
          <w:pPr>
            <w:pStyle w:val="ListParagraph"/>
            <w:numPr>
              <w:ilvl w:val="1"/>
              <w:numId w:val="50"/>
            </w:numPr>
            <w:ind w:left="1440" w:hanging="360"/>
          </w:pPr>
        </w:pPrChange>
      </w:pPr>
      <w:del w:id="2766" w:author="Liam Coleman (Student - STC)" w:date="2021-03-15T16:37:00Z">
        <w:r w:rsidDel="00364F79">
          <w:delText>dispenseCG</w:delText>
        </w:r>
        <w:r w:rsidR="007B72DA" w:rsidRPr="007B72DA" w:rsidDel="00364F79">
          <w:delText xml:space="preserve"> </w:delText>
        </w:r>
        <w:bookmarkStart w:id="2767" w:name="_Toc66781130"/>
        <w:bookmarkStart w:id="2768" w:name="_Toc67314242"/>
        <w:bookmarkStart w:id="2769" w:name="_Toc67314875"/>
        <w:bookmarkStart w:id="2770" w:name="_Toc67322171"/>
        <w:bookmarkStart w:id="2771" w:name="_Toc67322808"/>
        <w:bookmarkStart w:id="2772" w:name="_Toc67405852"/>
        <w:bookmarkStart w:id="2773" w:name="_Toc67406489"/>
        <w:bookmarkStart w:id="2774" w:name="_Toc69822930"/>
        <w:bookmarkStart w:id="2775" w:name="_Toc69823637"/>
        <w:bookmarkStart w:id="2776" w:name="_Toc69912597"/>
        <w:bookmarkStart w:id="2777" w:name="_Toc69913314"/>
        <w:bookmarkStart w:id="2778" w:name="_Toc70329488"/>
        <w:bookmarkStart w:id="2779" w:name="_Toc70330077"/>
        <w:bookmarkStart w:id="2780" w:name="_Toc70330412"/>
        <w:bookmarkStart w:id="2781" w:name="_Toc70330747"/>
        <w:bookmarkStart w:id="2782" w:name="_Toc70331954"/>
        <w:bookmarkStart w:id="2783" w:name="_Toc70332190"/>
        <w:bookmarkStart w:id="2784" w:name="_Toc72763011"/>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del>
    </w:p>
    <w:p w14:paraId="681A61C9" w14:textId="5D602945" w:rsidR="0034385C" w:rsidDel="00364F79" w:rsidRDefault="007B72DA">
      <w:pPr>
        <w:pStyle w:val="ListParagraph"/>
        <w:ind w:left="1134"/>
        <w:rPr>
          <w:del w:id="2785" w:author="Liam Coleman (Student - STC)" w:date="2021-03-15T16:37:00Z"/>
        </w:rPr>
        <w:pPrChange w:id="2786" w:author="Liam Coleman" w:date="2021-05-24T15:40:00Z">
          <w:pPr>
            <w:pStyle w:val="ListParagraph"/>
            <w:numPr>
              <w:ilvl w:val="1"/>
              <w:numId w:val="50"/>
            </w:numPr>
            <w:ind w:left="1440" w:hanging="360"/>
          </w:pPr>
        </w:pPrChange>
      </w:pPr>
      <w:del w:id="2787" w:author="Liam Coleman (Student - STC)" w:date="2021-03-15T16:37:00Z">
        <w:r w:rsidDel="00364F79">
          <w:delText xml:space="preserve">regretCG (for Voids) </w:delText>
        </w:r>
        <w:bookmarkStart w:id="2788" w:name="_Toc66781131"/>
        <w:bookmarkStart w:id="2789" w:name="_Toc67314243"/>
        <w:bookmarkStart w:id="2790" w:name="_Toc67314876"/>
        <w:bookmarkStart w:id="2791" w:name="_Toc67322172"/>
        <w:bookmarkStart w:id="2792" w:name="_Toc67322809"/>
        <w:bookmarkStart w:id="2793" w:name="_Toc67405853"/>
        <w:bookmarkStart w:id="2794" w:name="_Toc67406490"/>
        <w:bookmarkStart w:id="2795" w:name="_Toc69822931"/>
        <w:bookmarkStart w:id="2796" w:name="_Toc69823638"/>
        <w:bookmarkStart w:id="2797" w:name="_Toc69912598"/>
        <w:bookmarkStart w:id="2798" w:name="_Toc69913315"/>
        <w:bookmarkStart w:id="2799" w:name="_Toc70329489"/>
        <w:bookmarkStart w:id="2800" w:name="_Toc70330078"/>
        <w:bookmarkStart w:id="2801" w:name="_Toc70330413"/>
        <w:bookmarkStart w:id="2802" w:name="_Toc70330748"/>
        <w:bookmarkStart w:id="2803" w:name="_Toc70331955"/>
        <w:bookmarkStart w:id="2804" w:name="_Toc70332191"/>
        <w:bookmarkStart w:id="2805" w:name="_Toc72763012"/>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del>
    </w:p>
    <w:p w14:paraId="572638C8" w14:textId="4CABD27C" w:rsidR="008C39D6" w:rsidDel="00364F79" w:rsidRDefault="008C39D6">
      <w:pPr>
        <w:pStyle w:val="ListParagraph"/>
        <w:ind w:left="1134"/>
        <w:rPr>
          <w:del w:id="2806" w:author="Liam Coleman (Student - STC)" w:date="2021-03-15T16:37:00Z"/>
        </w:rPr>
        <w:pPrChange w:id="2807" w:author="Liam Coleman" w:date="2021-05-24T15:40:00Z">
          <w:pPr>
            <w:pStyle w:val="ListParagraph"/>
            <w:numPr>
              <w:numId w:val="50"/>
            </w:numPr>
            <w:ind w:hanging="360"/>
          </w:pPr>
        </w:pPrChange>
      </w:pPr>
      <w:del w:id="2808" w:author="Liam Coleman (Student - STC)" w:date="2021-03-15T16:37:00Z">
        <w:r w:rsidDel="00364F79">
          <w:delText>infoCG</w:delText>
        </w:r>
        <w:bookmarkStart w:id="2809" w:name="_Toc66781132"/>
        <w:bookmarkStart w:id="2810" w:name="_Toc67314244"/>
        <w:bookmarkStart w:id="2811" w:name="_Toc67314877"/>
        <w:bookmarkStart w:id="2812" w:name="_Toc67322173"/>
        <w:bookmarkStart w:id="2813" w:name="_Toc67322810"/>
        <w:bookmarkStart w:id="2814" w:name="_Toc67405854"/>
        <w:bookmarkStart w:id="2815" w:name="_Toc67406491"/>
        <w:bookmarkStart w:id="2816" w:name="_Toc69822932"/>
        <w:bookmarkStart w:id="2817" w:name="_Toc69823639"/>
        <w:bookmarkStart w:id="2818" w:name="_Toc69912599"/>
        <w:bookmarkStart w:id="2819" w:name="_Toc69913316"/>
        <w:bookmarkStart w:id="2820" w:name="_Toc70329490"/>
        <w:bookmarkStart w:id="2821" w:name="_Toc70330079"/>
        <w:bookmarkStart w:id="2822" w:name="_Toc70330414"/>
        <w:bookmarkStart w:id="2823" w:name="_Toc70330749"/>
        <w:bookmarkStart w:id="2824" w:name="_Toc70331956"/>
        <w:bookmarkStart w:id="2825" w:name="_Toc70332192"/>
        <w:bookmarkStart w:id="2826" w:name="_Toc72763013"/>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del>
    </w:p>
    <w:p w14:paraId="705D258C" w14:textId="591F424F" w:rsidR="0034385C" w:rsidDel="00364F79" w:rsidRDefault="0034385C">
      <w:pPr>
        <w:pStyle w:val="ListParagraph"/>
        <w:ind w:left="1134"/>
        <w:rPr>
          <w:del w:id="2827" w:author="Liam Coleman (Student - STC)" w:date="2021-03-15T16:37:00Z"/>
        </w:rPr>
        <w:pPrChange w:id="2828" w:author="Liam Coleman" w:date="2021-05-24T15:40:00Z">
          <w:pPr>
            <w:pStyle w:val="ListParagraph"/>
            <w:numPr>
              <w:numId w:val="50"/>
            </w:numPr>
            <w:ind w:hanging="360"/>
          </w:pPr>
        </w:pPrChange>
      </w:pPr>
      <w:del w:id="2829" w:author="Liam Coleman (Student - STC)" w:date="2021-03-15T16:37:00Z">
        <w:r w:rsidDel="00364F79">
          <w:delText>resetCG</w:delText>
        </w:r>
        <w:bookmarkStart w:id="2830" w:name="_Toc66781133"/>
        <w:bookmarkStart w:id="2831" w:name="_Toc67314245"/>
        <w:bookmarkStart w:id="2832" w:name="_Toc67314878"/>
        <w:bookmarkStart w:id="2833" w:name="_Toc67322174"/>
        <w:bookmarkStart w:id="2834" w:name="_Toc67322811"/>
        <w:bookmarkStart w:id="2835" w:name="_Toc67405855"/>
        <w:bookmarkStart w:id="2836" w:name="_Toc67406492"/>
        <w:bookmarkStart w:id="2837" w:name="_Toc69822933"/>
        <w:bookmarkStart w:id="2838" w:name="_Toc69823640"/>
        <w:bookmarkStart w:id="2839" w:name="_Toc69912600"/>
        <w:bookmarkStart w:id="2840" w:name="_Toc69913317"/>
        <w:bookmarkStart w:id="2841" w:name="_Toc70329491"/>
        <w:bookmarkStart w:id="2842" w:name="_Toc70330080"/>
        <w:bookmarkStart w:id="2843" w:name="_Toc70330415"/>
        <w:bookmarkStart w:id="2844" w:name="_Toc70330750"/>
        <w:bookmarkStart w:id="2845" w:name="_Toc70331957"/>
        <w:bookmarkStart w:id="2846" w:name="_Toc70332193"/>
        <w:bookmarkStart w:id="2847" w:name="_Toc72763014"/>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del>
    </w:p>
    <w:p w14:paraId="40766458" w14:textId="27B95B3D" w:rsidR="00EC1A5D" w:rsidDel="00364F79" w:rsidRDefault="00EC1A5D">
      <w:pPr>
        <w:ind w:left="1134"/>
        <w:rPr>
          <w:del w:id="2848" w:author="Liam Coleman (Student - STC)" w:date="2021-03-15T16:37:00Z"/>
        </w:rPr>
        <w:pPrChange w:id="2849" w:author="Liam Coleman" w:date="2021-05-24T15:40:00Z">
          <w:pPr/>
        </w:pPrChange>
      </w:pPr>
      <w:del w:id="2850" w:author="Liam Coleman (Student - STC)" w:date="2021-03-15T16:37:00Z">
        <w:r w:rsidDel="00364F79">
          <w:delText xml:space="preserve">The following </w:delText>
        </w:r>
        <w:r w:rsidR="000E7A19" w:rsidDel="00364F79">
          <w:delText>CG</w:delText>
        </w:r>
        <w:r w:rsidR="007B72DA" w:rsidDel="00364F79">
          <w:delText xml:space="preserve"> Methods</w:delText>
        </w:r>
        <w:r w:rsidDel="00364F79">
          <w:delText xml:space="preserve"> will not be </w:delText>
        </w:r>
        <w:r w:rsidR="007B72DA" w:rsidDel="00364F79">
          <w:delText>implemented</w:delText>
        </w:r>
        <w:r w:rsidDel="00364F79">
          <w:delText>:</w:delText>
        </w:r>
        <w:bookmarkStart w:id="2851" w:name="_Toc66781134"/>
        <w:bookmarkStart w:id="2852" w:name="_Toc67314246"/>
        <w:bookmarkStart w:id="2853" w:name="_Toc67314879"/>
        <w:bookmarkStart w:id="2854" w:name="_Toc67322175"/>
        <w:bookmarkStart w:id="2855" w:name="_Toc67322812"/>
        <w:bookmarkStart w:id="2856" w:name="_Toc67405856"/>
        <w:bookmarkStart w:id="2857" w:name="_Toc67406493"/>
        <w:bookmarkStart w:id="2858" w:name="_Toc69822934"/>
        <w:bookmarkStart w:id="2859" w:name="_Toc69823641"/>
        <w:bookmarkStart w:id="2860" w:name="_Toc69912601"/>
        <w:bookmarkStart w:id="2861" w:name="_Toc69913318"/>
        <w:bookmarkStart w:id="2862" w:name="_Toc70329492"/>
        <w:bookmarkStart w:id="2863" w:name="_Toc70330081"/>
        <w:bookmarkStart w:id="2864" w:name="_Toc70330416"/>
        <w:bookmarkStart w:id="2865" w:name="_Toc70330751"/>
        <w:bookmarkStart w:id="2866" w:name="_Toc70331958"/>
        <w:bookmarkStart w:id="2867" w:name="_Toc70332194"/>
        <w:bookmarkStart w:id="2868" w:name="_Toc72763015"/>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del>
    </w:p>
    <w:p w14:paraId="18F460CF" w14:textId="6B0B72C2" w:rsidR="007B72DA" w:rsidDel="00364F79" w:rsidRDefault="007B72DA">
      <w:pPr>
        <w:pStyle w:val="ListParagraph"/>
        <w:ind w:left="1134"/>
        <w:rPr>
          <w:del w:id="2869" w:author="Liam Coleman (Student - STC)" w:date="2021-03-15T16:37:00Z"/>
        </w:rPr>
        <w:pPrChange w:id="2870" w:author="Liam Coleman" w:date="2021-05-24T15:40:00Z">
          <w:pPr>
            <w:pStyle w:val="ListParagraph"/>
            <w:numPr>
              <w:numId w:val="55"/>
            </w:numPr>
            <w:ind w:hanging="360"/>
          </w:pPr>
        </w:pPrChange>
      </w:pPr>
      <w:del w:id="2871" w:author="Liam Coleman (Student - STC)" w:date="2021-03-15T16:37:00Z">
        <w:r w:rsidDel="00364F79">
          <w:delText xml:space="preserve">Legacy </w:delText>
        </w:r>
        <w:r w:rsidR="000E7A19" w:rsidDel="00364F79">
          <w:delText>CG</w:delText>
        </w:r>
        <w:r w:rsidDel="00364F79">
          <w:delText xml:space="preserve"> </w:delText>
        </w:r>
        <w:r w:rsidR="008C39D6" w:rsidDel="00364F79">
          <w:delText xml:space="preserve">Transaction </w:delText>
        </w:r>
        <w:r w:rsidDel="00364F79">
          <w:delText>Methods:</w:delText>
        </w:r>
        <w:bookmarkStart w:id="2872" w:name="_Toc66781135"/>
        <w:bookmarkStart w:id="2873" w:name="_Toc67314247"/>
        <w:bookmarkStart w:id="2874" w:name="_Toc67314880"/>
        <w:bookmarkStart w:id="2875" w:name="_Toc67322176"/>
        <w:bookmarkStart w:id="2876" w:name="_Toc67322813"/>
        <w:bookmarkStart w:id="2877" w:name="_Toc67405857"/>
        <w:bookmarkStart w:id="2878" w:name="_Toc67406494"/>
        <w:bookmarkStart w:id="2879" w:name="_Toc69822935"/>
        <w:bookmarkStart w:id="2880" w:name="_Toc69823642"/>
        <w:bookmarkStart w:id="2881" w:name="_Toc69912602"/>
        <w:bookmarkStart w:id="2882" w:name="_Toc69913319"/>
        <w:bookmarkStart w:id="2883" w:name="_Toc70329493"/>
        <w:bookmarkStart w:id="2884" w:name="_Toc70330082"/>
        <w:bookmarkStart w:id="2885" w:name="_Toc70330417"/>
        <w:bookmarkStart w:id="2886" w:name="_Toc70330752"/>
        <w:bookmarkStart w:id="2887" w:name="_Toc70331959"/>
        <w:bookmarkStart w:id="2888" w:name="_Toc70332195"/>
        <w:bookmarkStart w:id="2889" w:name="_Toc72763016"/>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del>
    </w:p>
    <w:p w14:paraId="72329AB2" w14:textId="4502B3CE" w:rsidR="00EC1A5D" w:rsidDel="00364F79" w:rsidRDefault="00EC1A5D">
      <w:pPr>
        <w:pStyle w:val="ListParagraph"/>
        <w:ind w:left="1134"/>
        <w:rPr>
          <w:del w:id="2890" w:author="Liam Coleman (Student - STC)" w:date="2021-03-15T16:37:00Z"/>
        </w:rPr>
        <w:pPrChange w:id="2891" w:author="Liam Coleman" w:date="2021-05-24T15:40:00Z">
          <w:pPr>
            <w:pStyle w:val="ListParagraph"/>
            <w:numPr>
              <w:ilvl w:val="1"/>
              <w:numId w:val="55"/>
            </w:numPr>
            <w:ind w:left="1440" w:hanging="360"/>
          </w:pPr>
        </w:pPrChange>
      </w:pPr>
      <w:del w:id="2892" w:author="Liam Coleman (Student - STC)" w:date="2021-03-15T16:37:00Z">
        <w:r w:rsidDel="00364F79">
          <w:delText>askPayOut2CG</w:delText>
        </w:r>
        <w:bookmarkStart w:id="2893" w:name="_Toc66781136"/>
        <w:bookmarkStart w:id="2894" w:name="_Toc67314248"/>
        <w:bookmarkStart w:id="2895" w:name="_Toc67314881"/>
        <w:bookmarkStart w:id="2896" w:name="_Toc67322177"/>
        <w:bookmarkStart w:id="2897" w:name="_Toc67322814"/>
        <w:bookmarkStart w:id="2898" w:name="_Toc67405858"/>
        <w:bookmarkStart w:id="2899" w:name="_Toc67406495"/>
        <w:bookmarkStart w:id="2900" w:name="_Toc69822936"/>
        <w:bookmarkStart w:id="2901" w:name="_Toc69823643"/>
        <w:bookmarkStart w:id="2902" w:name="_Toc69912603"/>
        <w:bookmarkStart w:id="2903" w:name="_Toc69913320"/>
        <w:bookmarkStart w:id="2904" w:name="_Toc70329494"/>
        <w:bookmarkStart w:id="2905" w:name="_Toc70330083"/>
        <w:bookmarkStart w:id="2906" w:name="_Toc70330418"/>
        <w:bookmarkStart w:id="2907" w:name="_Toc70330753"/>
        <w:bookmarkStart w:id="2908" w:name="_Toc70331960"/>
        <w:bookmarkStart w:id="2909" w:name="_Toc70332196"/>
        <w:bookmarkStart w:id="2910" w:name="_Toc72763017"/>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del>
    </w:p>
    <w:p w14:paraId="1A659308" w14:textId="2EEF206E" w:rsidR="00EC1A5D" w:rsidDel="00364F79" w:rsidRDefault="00EC1A5D">
      <w:pPr>
        <w:pStyle w:val="ListParagraph"/>
        <w:ind w:left="1134"/>
        <w:rPr>
          <w:del w:id="2911" w:author="Liam Coleman (Student - STC)" w:date="2021-03-15T16:37:00Z"/>
        </w:rPr>
        <w:pPrChange w:id="2912" w:author="Liam Coleman" w:date="2021-05-24T15:40:00Z">
          <w:pPr>
            <w:pStyle w:val="ListParagraph"/>
            <w:numPr>
              <w:ilvl w:val="1"/>
              <w:numId w:val="55"/>
            </w:numPr>
            <w:ind w:left="1440" w:hanging="360"/>
          </w:pPr>
        </w:pPrChange>
      </w:pPr>
      <w:del w:id="2913" w:author="Liam Coleman (Student - STC)" w:date="2021-03-15T16:37:00Z">
        <w:r w:rsidDel="00364F79">
          <w:delText>amountDueCG</w:delText>
        </w:r>
        <w:bookmarkStart w:id="2914" w:name="_Toc66781137"/>
        <w:bookmarkStart w:id="2915" w:name="_Toc67314249"/>
        <w:bookmarkStart w:id="2916" w:name="_Toc67314882"/>
        <w:bookmarkStart w:id="2917" w:name="_Toc67322178"/>
        <w:bookmarkStart w:id="2918" w:name="_Toc67322815"/>
        <w:bookmarkStart w:id="2919" w:name="_Toc67405859"/>
        <w:bookmarkStart w:id="2920" w:name="_Toc67406496"/>
        <w:bookmarkStart w:id="2921" w:name="_Toc69822937"/>
        <w:bookmarkStart w:id="2922" w:name="_Toc69823644"/>
        <w:bookmarkStart w:id="2923" w:name="_Toc69912604"/>
        <w:bookmarkStart w:id="2924" w:name="_Toc69913321"/>
        <w:bookmarkStart w:id="2925" w:name="_Toc70329495"/>
        <w:bookmarkStart w:id="2926" w:name="_Toc70330084"/>
        <w:bookmarkStart w:id="2927" w:name="_Toc70330419"/>
        <w:bookmarkStart w:id="2928" w:name="_Toc70330754"/>
        <w:bookmarkStart w:id="2929" w:name="_Toc70331961"/>
        <w:bookmarkStart w:id="2930" w:name="_Toc70332197"/>
        <w:bookmarkStart w:id="2931" w:name="_Toc72763018"/>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del>
    </w:p>
    <w:p w14:paraId="45C650D4" w14:textId="11E04185" w:rsidR="00EC1A5D" w:rsidDel="00364F79" w:rsidRDefault="00EC1A5D">
      <w:pPr>
        <w:pStyle w:val="ListParagraph"/>
        <w:ind w:left="1134"/>
        <w:rPr>
          <w:del w:id="2932" w:author="Liam Coleman (Student - STC)" w:date="2021-03-15T16:37:00Z"/>
        </w:rPr>
        <w:pPrChange w:id="2933" w:author="Liam Coleman" w:date="2021-05-24T15:40:00Z">
          <w:pPr>
            <w:pStyle w:val="ListParagraph"/>
            <w:numPr>
              <w:ilvl w:val="1"/>
              <w:numId w:val="55"/>
            </w:numPr>
            <w:ind w:left="1440" w:hanging="360"/>
          </w:pPr>
        </w:pPrChange>
      </w:pPr>
      <w:del w:id="2934" w:author="Liam Coleman (Student - STC)" w:date="2021-03-15T16:37:00Z">
        <w:r w:rsidDel="00364F79">
          <w:delText>payout2CG</w:delText>
        </w:r>
        <w:bookmarkStart w:id="2935" w:name="_Toc66781138"/>
        <w:bookmarkStart w:id="2936" w:name="_Toc67314250"/>
        <w:bookmarkStart w:id="2937" w:name="_Toc67314883"/>
        <w:bookmarkStart w:id="2938" w:name="_Toc67322179"/>
        <w:bookmarkStart w:id="2939" w:name="_Toc67322816"/>
        <w:bookmarkStart w:id="2940" w:name="_Toc67405860"/>
        <w:bookmarkStart w:id="2941" w:name="_Toc67406497"/>
        <w:bookmarkStart w:id="2942" w:name="_Toc69822938"/>
        <w:bookmarkStart w:id="2943" w:name="_Toc69823645"/>
        <w:bookmarkStart w:id="2944" w:name="_Toc69912605"/>
        <w:bookmarkStart w:id="2945" w:name="_Toc69913322"/>
        <w:bookmarkStart w:id="2946" w:name="_Toc70329496"/>
        <w:bookmarkStart w:id="2947" w:name="_Toc70330085"/>
        <w:bookmarkStart w:id="2948" w:name="_Toc70330420"/>
        <w:bookmarkStart w:id="2949" w:name="_Toc70330755"/>
        <w:bookmarkStart w:id="2950" w:name="_Toc70331962"/>
        <w:bookmarkStart w:id="2951" w:name="_Toc70332198"/>
        <w:bookmarkStart w:id="2952" w:name="_Toc72763019"/>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del>
    </w:p>
    <w:p w14:paraId="6417B453" w14:textId="32230754" w:rsidR="00EC1A5D" w:rsidDel="00364F79" w:rsidRDefault="00EC1A5D">
      <w:pPr>
        <w:pStyle w:val="ListParagraph"/>
        <w:ind w:left="1134"/>
        <w:rPr>
          <w:del w:id="2953" w:author="Liam Coleman (Student - STC)" w:date="2021-03-15T16:37:00Z"/>
        </w:rPr>
        <w:pPrChange w:id="2954" w:author="Liam Coleman" w:date="2021-05-24T15:40:00Z">
          <w:pPr>
            <w:pStyle w:val="ListParagraph"/>
            <w:numPr>
              <w:numId w:val="55"/>
            </w:numPr>
            <w:ind w:hanging="360"/>
          </w:pPr>
        </w:pPrChange>
      </w:pPr>
      <w:del w:id="2955" w:author="Liam Coleman (Student - STC)" w:date="2021-03-15T16:37:00Z">
        <w:r w:rsidDel="00364F79">
          <w:delText>changeCG</w:delText>
        </w:r>
        <w:r w:rsidR="007B72DA" w:rsidDel="00364F79">
          <w:delText xml:space="preserve"> – </w:delText>
        </w:r>
        <w:r w:rsidR="000E7A19" w:rsidDel="00364F79">
          <w:delText>CG</w:delText>
        </w:r>
        <w:r w:rsidR="007B72DA" w:rsidDel="00364F79">
          <w:delText xml:space="preserve"> has respective hard button Cashier</w:delText>
        </w:r>
        <w:r w:rsidR="00783FE5" w:rsidDel="00364F79">
          <w:delText xml:space="preserve"> can </w:delText>
        </w:r>
        <w:r w:rsidR="007B72DA" w:rsidDel="00364F79">
          <w:delText>use.</w:delText>
        </w:r>
        <w:bookmarkStart w:id="2956" w:name="_Toc66781139"/>
        <w:bookmarkStart w:id="2957" w:name="_Toc67314251"/>
        <w:bookmarkStart w:id="2958" w:name="_Toc67314884"/>
        <w:bookmarkStart w:id="2959" w:name="_Toc67322180"/>
        <w:bookmarkStart w:id="2960" w:name="_Toc67322817"/>
        <w:bookmarkStart w:id="2961" w:name="_Toc67405861"/>
        <w:bookmarkStart w:id="2962" w:name="_Toc67406498"/>
        <w:bookmarkStart w:id="2963" w:name="_Toc69822939"/>
        <w:bookmarkStart w:id="2964" w:name="_Toc69823646"/>
        <w:bookmarkStart w:id="2965" w:name="_Toc69912606"/>
        <w:bookmarkStart w:id="2966" w:name="_Toc69913323"/>
        <w:bookmarkStart w:id="2967" w:name="_Toc70329497"/>
        <w:bookmarkStart w:id="2968" w:name="_Toc70330086"/>
        <w:bookmarkStart w:id="2969" w:name="_Toc70330421"/>
        <w:bookmarkStart w:id="2970" w:name="_Toc70330756"/>
        <w:bookmarkStart w:id="2971" w:name="_Toc70331963"/>
        <w:bookmarkStart w:id="2972" w:name="_Toc70332199"/>
        <w:bookmarkStart w:id="2973" w:name="_Toc72763020"/>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del>
    </w:p>
    <w:p w14:paraId="7C6DAFC9" w14:textId="74A91352" w:rsidR="0006275C" w:rsidDel="00364F79" w:rsidRDefault="0006275C">
      <w:pPr>
        <w:pStyle w:val="ListParagraph"/>
        <w:ind w:left="1134"/>
        <w:rPr>
          <w:del w:id="2974" w:author="Liam Coleman (Student - STC)" w:date="2021-03-15T16:37:00Z"/>
        </w:rPr>
        <w:pPrChange w:id="2975" w:author="Liam Coleman" w:date="2021-05-24T15:40:00Z">
          <w:pPr>
            <w:pStyle w:val="ListParagraph"/>
            <w:numPr>
              <w:numId w:val="55"/>
            </w:numPr>
            <w:ind w:hanging="360"/>
          </w:pPr>
        </w:pPrChange>
      </w:pPr>
      <w:del w:id="2976" w:author="Liam Coleman (Student - STC)" w:date="2021-03-15T16:37:00Z">
        <w:r w:rsidDel="00364F79">
          <w:delText>changeSettingsCG</w:delText>
        </w:r>
        <w:r w:rsidR="007B72DA" w:rsidDel="00364F79">
          <w:delText xml:space="preserve"> – The </w:delText>
        </w:r>
        <w:r w:rsidR="000E7A19" w:rsidDel="00364F79">
          <w:delText>CG</w:delText>
        </w:r>
        <w:r w:rsidR="007B72DA" w:rsidDel="00364F79">
          <w:delText xml:space="preserve">.ini files will be configured </w:delText>
        </w:r>
        <w:r w:rsidR="008C39D6" w:rsidDel="00364F79">
          <w:delText xml:space="preserve">so </w:delText>
        </w:r>
        <w:r w:rsidR="00783FE5" w:rsidDel="00364F79">
          <w:delText xml:space="preserve">that </w:delText>
        </w:r>
        <w:r w:rsidR="008C39D6" w:rsidDel="00364F79">
          <w:delText>this is not required.</w:delText>
        </w:r>
        <w:bookmarkStart w:id="2977" w:name="_Toc66781140"/>
        <w:bookmarkStart w:id="2978" w:name="_Toc67314252"/>
        <w:bookmarkStart w:id="2979" w:name="_Toc67314885"/>
        <w:bookmarkStart w:id="2980" w:name="_Toc67322181"/>
        <w:bookmarkStart w:id="2981" w:name="_Toc67322818"/>
        <w:bookmarkStart w:id="2982" w:name="_Toc67405862"/>
        <w:bookmarkStart w:id="2983" w:name="_Toc67406499"/>
        <w:bookmarkStart w:id="2984" w:name="_Toc69822940"/>
        <w:bookmarkStart w:id="2985" w:name="_Toc69823647"/>
        <w:bookmarkStart w:id="2986" w:name="_Toc69912607"/>
        <w:bookmarkStart w:id="2987" w:name="_Toc69913324"/>
        <w:bookmarkStart w:id="2988" w:name="_Toc70329498"/>
        <w:bookmarkStart w:id="2989" w:name="_Toc70330087"/>
        <w:bookmarkStart w:id="2990" w:name="_Toc70330422"/>
        <w:bookmarkStart w:id="2991" w:name="_Toc70330757"/>
        <w:bookmarkStart w:id="2992" w:name="_Toc70331964"/>
        <w:bookmarkStart w:id="2993" w:name="_Toc70332200"/>
        <w:bookmarkStart w:id="2994" w:name="_Toc72763021"/>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del>
    </w:p>
    <w:p w14:paraId="16FDB7D8" w14:textId="37201414" w:rsidR="00F964A5" w:rsidDel="00364F79" w:rsidRDefault="00F964A5">
      <w:pPr>
        <w:pStyle w:val="ListParagraph"/>
        <w:ind w:left="1134"/>
        <w:rPr>
          <w:del w:id="2995" w:author="Liam Coleman (Student - STC)" w:date="2021-03-15T16:37:00Z"/>
        </w:rPr>
        <w:pPrChange w:id="2996" w:author="Liam Coleman" w:date="2021-05-24T15:40:00Z">
          <w:pPr>
            <w:pStyle w:val="ListParagraph"/>
            <w:numPr>
              <w:numId w:val="55"/>
            </w:numPr>
            <w:ind w:hanging="360"/>
          </w:pPr>
        </w:pPrChange>
      </w:pPr>
      <w:del w:id="2997" w:author="Liam Coleman (Student - STC)" w:date="2021-03-15T16:37:00Z">
        <w:r w:rsidDel="00364F79">
          <w:delText xml:space="preserve">IsOpenCG – provides stale information and is only based on previous function call. </w:delText>
        </w:r>
        <w:bookmarkStart w:id="2998" w:name="_Toc66781141"/>
        <w:bookmarkStart w:id="2999" w:name="_Toc67314253"/>
        <w:bookmarkStart w:id="3000" w:name="_Toc67314886"/>
        <w:bookmarkStart w:id="3001" w:name="_Toc67322182"/>
        <w:bookmarkStart w:id="3002" w:name="_Toc67322819"/>
        <w:bookmarkStart w:id="3003" w:name="_Toc67405863"/>
        <w:bookmarkStart w:id="3004" w:name="_Toc67406500"/>
        <w:bookmarkStart w:id="3005" w:name="_Toc69822941"/>
        <w:bookmarkStart w:id="3006" w:name="_Toc69823648"/>
        <w:bookmarkStart w:id="3007" w:name="_Toc69912608"/>
        <w:bookmarkStart w:id="3008" w:name="_Toc69913325"/>
        <w:bookmarkStart w:id="3009" w:name="_Toc70329499"/>
        <w:bookmarkStart w:id="3010" w:name="_Toc70330088"/>
        <w:bookmarkStart w:id="3011" w:name="_Toc70330423"/>
        <w:bookmarkStart w:id="3012" w:name="_Toc70330758"/>
        <w:bookmarkStart w:id="3013" w:name="_Toc70331965"/>
        <w:bookmarkStart w:id="3014" w:name="_Toc70332201"/>
        <w:bookmarkStart w:id="3015" w:name="_Toc72763022"/>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del>
    </w:p>
    <w:p w14:paraId="1E829CD5" w14:textId="4E31D4D3" w:rsidR="0006275C" w:rsidDel="00364F79" w:rsidRDefault="000E7A19">
      <w:pPr>
        <w:pStyle w:val="Heading3"/>
        <w:numPr>
          <w:ilvl w:val="0"/>
          <w:numId w:val="0"/>
        </w:numPr>
        <w:ind w:left="1134"/>
        <w:rPr>
          <w:del w:id="3016" w:author="Liam Coleman (Student - STC)" w:date="2021-03-15T16:37:00Z"/>
        </w:rPr>
        <w:pPrChange w:id="3017" w:author="Liam Coleman" w:date="2021-05-24T15:40:00Z">
          <w:pPr>
            <w:pStyle w:val="Heading3"/>
          </w:pPr>
        </w:pPrChange>
      </w:pPr>
      <w:del w:id="3018" w:author="Liam Coleman (Student - STC)" w:date="2021-03-15T16:37:00Z">
        <w:r w:rsidDel="00364F79">
          <w:delText>CG</w:delText>
        </w:r>
        <w:r w:rsidR="00D521F7" w:rsidDel="00364F79">
          <w:delText xml:space="preserve"> Available Events</w:delText>
        </w:r>
        <w:bookmarkStart w:id="3019" w:name="_Toc66781142"/>
        <w:bookmarkStart w:id="3020" w:name="_Toc67314254"/>
        <w:bookmarkStart w:id="3021" w:name="_Toc67314887"/>
        <w:bookmarkStart w:id="3022" w:name="_Toc67322183"/>
        <w:bookmarkStart w:id="3023" w:name="_Toc67322820"/>
        <w:bookmarkStart w:id="3024" w:name="_Toc67405864"/>
        <w:bookmarkStart w:id="3025" w:name="_Toc67406501"/>
        <w:bookmarkStart w:id="3026" w:name="_Toc69822942"/>
        <w:bookmarkStart w:id="3027" w:name="_Toc69823649"/>
        <w:bookmarkStart w:id="3028" w:name="_Toc69912609"/>
        <w:bookmarkStart w:id="3029" w:name="_Toc69913326"/>
        <w:bookmarkStart w:id="3030" w:name="_Toc70329500"/>
        <w:bookmarkStart w:id="3031" w:name="_Toc70330089"/>
        <w:bookmarkStart w:id="3032" w:name="_Toc70330424"/>
        <w:bookmarkStart w:id="3033" w:name="_Toc70330759"/>
        <w:bookmarkStart w:id="3034" w:name="_Toc70331966"/>
        <w:bookmarkStart w:id="3035" w:name="_Toc70332202"/>
        <w:bookmarkStart w:id="3036" w:name="_Toc72763023"/>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del>
    </w:p>
    <w:p w14:paraId="13C7562C" w14:textId="5C89FC41" w:rsidR="00D521F7" w:rsidDel="00364F79" w:rsidRDefault="00D521F7">
      <w:pPr>
        <w:ind w:left="1134"/>
        <w:rPr>
          <w:del w:id="3037" w:author="Liam Coleman (Student - STC)" w:date="2021-03-15T16:37:00Z"/>
        </w:rPr>
        <w:pPrChange w:id="3038" w:author="Liam Coleman" w:date="2021-05-24T15:40:00Z">
          <w:pPr/>
        </w:pPrChange>
      </w:pPr>
      <w:del w:id="3039" w:author="Liam Coleman (Student - STC)" w:date="2021-03-15T16:37:00Z">
        <w:r w:rsidDel="00364F79">
          <w:delText xml:space="preserve">The </w:delText>
        </w:r>
        <w:r w:rsidR="000E7A19" w:rsidDel="00364F79">
          <w:delText>CG</w:delText>
        </w:r>
        <w:r w:rsidDel="00364F79">
          <w:delText xml:space="preserve"> has the following events all of which will be supported and describe further in this document:</w:delText>
        </w:r>
        <w:bookmarkStart w:id="3040" w:name="_Toc66781143"/>
        <w:bookmarkStart w:id="3041" w:name="_Toc67314255"/>
        <w:bookmarkStart w:id="3042" w:name="_Toc67314888"/>
        <w:bookmarkStart w:id="3043" w:name="_Toc67322184"/>
        <w:bookmarkStart w:id="3044" w:name="_Toc67322821"/>
        <w:bookmarkStart w:id="3045" w:name="_Toc67405865"/>
        <w:bookmarkStart w:id="3046" w:name="_Toc67406502"/>
        <w:bookmarkStart w:id="3047" w:name="_Toc69822943"/>
        <w:bookmarkStart w:id="3048" w:name="_Toc69823650"/>
        <w:bookmarkStart w:id="3049" w:name="_Toc69912610"/>
        <w:bookmarkStart w:id="3050" w:name="_Toc69913327"/>
        <w:bookmarkStart w:id="3051" w:name="_Toc70329501"/>
        <w:bookmarkStart w:id="3052" w:name="_Toc70330090"/>
        <w:bookmarkStart w:id="3053" w:name="_Toc70330425"/>
        <w:bookmarkStart w:id="3054" w:name="_Toc70330760"/>
        <w:bookmarkStart w:id="3055" w:name="_Toc70331967"/>
        <w:bookmarkStart w:id="3056" w:name="_Toc70332203"/>
        <w:bookmarkStart w:id="3057" w:name="_Toc72763024"/>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del>
    </w:p>
    <w:p w14:paraId="614191B3" w14:textId="5CDFD41B" w:rsidR="00D521F7" w:rsidDel="00364F79" w:rsidRDefault="00D521F7">
      <w:pPr>
        <w:pStyle w:val="ListParagraph"/>
        <w:ind w:left="1134"/>
        <w:rPr>
          <w:del w:id="3058" w:author="Liam Coleman (Student - STC)" w:date="2021-03-15T16:37:00Z"/>
        </w:rPr>
        <w:pPrChange w:id="3059" w:author="Liam Coleman" w:date="2021-05-24T15:40:00Z">
          <w:pPr>
            <w:pStyle w:val="ListParagraph"/>
            <w:numPr>
              <w:numId w:val="64"/>
            </w:numPr>
            <w:ind w:hanging="360"/>
          </w:pPr>
        </w:pPrChange>
      </w:pPr>
      <w:del w:id="3060" w:author="Liam Coleman (Student - STC)" w:date="2021-03-15T16:37:00Z">
        <w:r w:rsidDel="00364F79">
          <w:delText>StatusEvent</w:delText>
        </w:r>
        <w:bookmarkStart w:id="3061" w:name="_Toc66781144"/>
        <w:bookmarkStart w:id="3062" w:name="_Toc67314256"/>
        <w:bookmarkStart w:id="3063" w:name="_Toc67314889"/>
        <w:bookmarkStart w:id="3064" w:name="_Toc67322185"/>
        <w:bookmarkStart w:id="3065" w:name="_Toc67322822"/>
        <w:bookmarkStart w:id="3066" w:name="_Toc67405866"/>
        <w:bookmarkStart w:id="3067" w:name="_Toc67406503"/>
        <w:bookmarkStart w:id="3068" w:name="_Toc69822944"/>
        <w:bookmarkStart w:id="3069" w:name="_Toc69823651"/>
        <w:bookmarkStart w:id="3070" w:name="_Toc69912611"/>
        <w:bookmarkStart w:id="3071" w:name="_Toc69913328"/>
        <w:bookmarkStart w:id="3072" w:name="_Toc70329502"/>
        <w:bookmarkStart w:id="3073" w:name="_Toc70330091"/>
        <w:bookmarkStart w:id="3074" w:name="_Toc70330426"/>
        <w:bookmarkStart w:id="3075" w:name="_Toc70330761"/>
        <w:bookmarkStart w:id="3076" w:name="_Toc70331968"/>
        <w:bookmarkStart w:id="3077" w:name="_Toc70332204"/>
        <w:bookmarkStart w:id="3078" w:name="_Toc72763025"/>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del>
    </w:p>
    <w:p w14:paraId="2B7F7751" w14:textId="4CB012A3" w:rsidR="00D521F7" w:rsidDel="00364F79" w:rsidRDefault="00D521F7">
      <w:pPr>
        <w:pStyle w:val="ListParagraph"/>
        <w:ind w:left="1134"/>
        <w:rPr>
          <w:del w:id="3079" w:author="Liam Coleman (Student - STC)" w:date="2021-03-15T16:37:00Z"/>
        </w:rPr>
        <w:pPrChange w:id="3080" w:author="Liam Coleman" w:date="2021-05-24T15:40:00Z">
          <w:pPr>
            <w:pStyle w:val="ListParagraph"/>
            <w:numPr>
              <w:numId w:val="64"/>
            </w:numPr>
            <w:ind w:hanging="360"/>
          </w:pPr>
        </w:pPrChange>
      </w:pPr>
      <w:del w:id="3081" w:author="Liam Coleman (Student - STC)" w:date="2021-03-15T16:37:00Z">
        <w:r w:rsidDel="00364F79">
          <w:delText>ErrorEvent</w:delText>
        </w:r>
        <w:bookmarkStart w:id="3082" w:name="_Toc66781145"/>
        <w:bookmarkStart w:id="3083" w:name="_Toc67314257"/>
        <w:bookmarkStart w:id="3084" w:name="_Toc67314890"/>
        <w:bookmarkStart w:id="3085" w:name="_Toc67322186"/>
        <w:bookmarkStart w:id="3086" w:name="_Toc67322823"/>
        <w:bookmarkStart w:id="3087" w:name="_Toc67405867"/>
        <w:bookmarkStart w:id="3088" w:name="_Toc67406504"/>
        <w:bookmarkStart w:id="3089" w:name="_Toc69822945"/>
        <w:bookmarkStart w:id="3090" w:name="_Toc69823652"/>
        <w:bookmarkStart w:id="3091" w:name="_Toc69912612"/>
        <w:bookmarkStart w:id="3092" w:name="_Toc69913329"/>
        <w:bookmarkStart w:id="3093" w:name="_Toc70329503"/>
        <w:bookmarkStart w:id="3094" w:name="_Toc70330092"/>
        <w:bookmarkStart w:id="3095" w:name="_Toc70330427"/>
        <w:bookmarkStart w:id="3096" w:name="_Toc70330762"/>
        <w:bookmarkStart w:id="3097" w:name="_Toc70331969"/>
        <w:bookmarkStart w:id="3098" w:name="_Toc70332205"/>
        <w:bookmarkStart w:id="3099" w:name="_Toc72763026"/>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del>
    </w:p>
    <w:p w14:paraId="5411187F" w14:textId="208984D2" w:rsidR="00D521F7" w:rsidDel="00364F79" w:rsidRDefault="00D521F7">
      <w:pPr>
        <w:pStyle w:val="ListParagraph"/>
        <w:ind w:left="1134"/>
        <w:rPr>
          <w:del w:id="3100" w:author="Liam Coleman (Student - STC)" w:date="2021-03-15T16:37:00Z"/>
        </w:rPr>
        <w:pPrChange w:id="3101" w:author="Liam Coleman" w:date="2021-05-24T15:40:00Z">
          <w:pPr>
            <w:pStyle w:val="ListParagraph"/>
            <w:numPr>
              <w:numId w:val="64"/>
            </w:numPr>
            <w:ind w:hanging="360"/>
          </w:pPr>
        </w:pPrChange>
      </w:pPr>
      <w:del w:id="3102" w:author="Liam Coleman (Student - STC)" w:date="2021-03-15T16:37:00Z">
        <w:r w:rsidDel="00364F79">
          <w:delText>LevelWarningEvent</w:delText>
        </w:r>
        <w:bookmarkStart w:id="3103" w:name="_Toc66781146"/>
        <w:bookmarkStart w:id="3104" w:name="_Toc67314258"/>
        <w:bookmarkStart w:id="3105" w:name="_Toc67314891"/>
        <w:bookmarkStart w:id="3106" w:name="_Toc67322187"/>
        <w:bookmarkStart w:id="3107" w:name="_Toc67322824"/>
        <w:bookmarkStart w:id="3108" w:name="_Toc67405868"/>
        <w:bookmarkStart w:id="3109" w:name="_Toc67406505"/>
        <w:bookmarkStart w:id="3110" w:name="_Toc69822946"/>
        <w:bookmarkStart w:id="3111" w:name="_Toc69823653"/>
        <w:bookmarkStart w:id="3112" w:name="_Toc69912613"/>
        <w:bookmarkStart w:id="3113" w:name="_Toc69913330"/>
        <w:bookmarkStart w:id="3114" w:name="_Toc70329504"/>
        <w:bookmarkStart w:id="3115" w:name="_Toc70330093"/>
        <w:bookmarkStart w:id="3116" w:name="_Toc70330428"/>
        <w:bookmarkStart w:id="3117" w:name="_Toc70330763"/>
        <w:bookmarkStart w:id="3118" w:name="_Toc70331970"/>
        <w:bookmarkStart w:id="3119" w:name="_Toc70332206"/>
        <w:bookmarkStart w:id="3120" w:name="_Toc72763027"/>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del>
    </w:p>
    <w:p w14:paraId="2EE59136" w14:textId="1BD59C66" w:rsidR="00D521F7" w:rsidRPr="00BC0D53" w:rsidDel="00364F79" w:rsidRDefault="00D521F7">
      <w:pPr>
        <w:pStyle w:val="ListParagraph"/>
        <w:ind w:left="1134"/>
        <w:rPr>
          <w:del w:id="3121" w:author="Liam Coleman (Student - STC)" w:date="2021-03-15T16:37:00Z"/>
          <w:strike/>
        </w:rPr>
        <w:pPrChange w:id="3122" w:author="Liam Coleman" w:date="2021-05-24T15:40:00Z">
          <w:pPr>
            <w:pStyle w:val="ListParagraph"/>
            <w:numPr>
              <w:numId w:val="64"/>
            </w:numPr>
            <w:ind w:hanging="360"/>
          </w:pPr>
        </w:pPrChange>
      </w:pPr>
      <w:del w:id="3123" w:author="Liam Coleman (Student - STC)" w:date="2021-03-15T16:37:00Z">
        <w:r w:rsidRPr="00BC0D53" w:rsidDel="00364F79">
          <w:rPr>
            <w:strike/>
          </w:rPr>
          <w:delText>CashSessionEvent</w:delText>
        </w:r>
        <w:bookmarkStart w:id="3124" w:name="_Toc66781147"/>
        <w:bookmarkStart w:id="3125" w:name="_Toc67314259"/>
        <w:bookmarkStart w:id="3126" w:name="_Toc67314892"/>
        <w:bookmarkStart w:id="3127" w:name="_Toc67322188"/>
        <w:bookmarkStart w:id="3128" w:name="_Toc67322825"/>
        <w:bookmarkStart w:id="3129" w:name="_Toc67405869"/>
        <w:bookmarkStart w:id="3130" w:name="_Toc67406506"/>
        <w:bookmarkStart w:id="3131" w:name="_Toc69822947"/>
        <w:bookmarkStart w:id="3132" w:name="_Toc69823654"/>
        <w:bookmarkStart w:id="3133" w:name="_Toc69912614"/>
        <w:bookmarkStart w:id="3134" w:name="_Toc69913331"/>
        <w:bookmarkStart w:id="3135" w:name="_Toc70329505"/>
        <w:bookmarkStart w:id="3136" w:name="_Toc70330094"/>
        <w:bookmarkStart w:id="3137" w:name="_Toc70330429"/>
        <w:bookmarkStart w:id="3138" w:name="_Toc70330764"/>
        <w:bookmarkStart w:id="3139" w:name="_Toc70331971"/>
        <w:bookmarkStart w:id="3140" w:name="_Toc70332207"/>
        <w:bookmarkStart w:id="3141" w:name="_Toc72763028"/>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del>
    </w:p>
    <w:p w14:paraId="08D70491" w14:textId="1A8D0105" w:rsidR="00573C99" w:rsidRPr="00250CB5" w:rsidRDefault="00EF52C0">
      <w:pPr>
        <w:pStyle w:val="Heading2"/>
        <w:numPr>
          <w:ilvl w:val="0"/>
          <w:numId w:val="0"/>
        </w:numPr>
        <w:rPr>
          <w:ins w:id="3142" w:author="Liam Coleman" w:date="2021-04-26T11:55:00Z"/>
        </w:rPr>
        <w:pPrChange w:id="3143" w:author="Liam Coleman" w:date="2021-04-26T11:56:00Z">
          <w:pPr>
            <w:pStyle w:val="Heading1"/>
          </w:pPr>
        </w:pPrChange>
      </w:pPr>
      <w:del w:id="3144" w:author="Liam Coleman" w:date="2021-05-24T15:41:00Z">
        <w:r w:rsidDel="00EB7FB0">
          <w:delText>Architectural Design</w:delText>
        </w:r>
      </w:del>
      <w:bookmarkStart w:id="3145" w:name="_Toc76630278"/>
      <w:ins w:id="3146" w:author="Liam Coleman" w:date="2021-05-25T09:43:00Z">
        <w:r w:rsidR="00437866">
          <w:t>5</w:t>
        </w:r>
      </w:ins>
      <w:ins w:id="3147" w:author="Liam Coleman" w:date="2021-04-26T11:55:00Z">
        <w:r w:rsidR="00573C99">
          <w:t>.</w:t>
        </w:r>
      </w:ins>
      <w:ins w:id="3148" w:author="Liam Coleman" w:date="2021-05-24T15:41:00Z">
        <w:r w:rsidR="0087400B">
          <w:t>4</w:t>
        </w:r>
      </w:ins>
      <w:ins w:id="3149" w:author="Liam Coleman" w:date="2021-04-26T11:55:00Z">
        <w:r w:rsidR="00573C99">
          <w:t xml:space="preserve"> Design Patterns in Receipt</w:t>
        </w:r>
        <w:bookmarkEnd w:id="3145"/>
      </w:ins>
    </w:p>
    <w:p w14:paraId="5F911D79" w14:textId="77777777" w:rsidR="00573C99" w:rsidRPr="00250CB5" w:rsidRDefault="00573C99">
      <w:pPr>
        <w:pPrChange w:id="3150" w:author="Liam Coleman" w:date="2021-04-26T11:55:00Z">
          <w:pPr>
            <w:pStyle w:val="Heading1"/>
          </w:pPr>
        </w:pPrChange>
      </w:pPr>
    </w:p>
    <w:p w14:paraId="081F9EF6" w14:textId="58110DDA" w:rsidR="00021E9A" w:rsidDel="00364F79" w:rsidRDefault="00021E9A">
      <w:pPr>
        <w:pStyle w:val="Heading2"/>
        <w:numPr>
          <w:ilvl w:val="0"/>
          <w:numId w:val="0"/>
        </w:numPr>
        <w:rPr>
          <w:del w:id="3151" w:author="Liam Coleman (Student - STC)" w:date="2021-03-15T16:37:00Z"/>
        </w:rPr>
        <w:pPrChange w:id="3152" w:author="Liam Coleman" w:date="2021-04-26T11:50:00Z">
          <w:pPr/>
        </w:pPrChange>
      </w:pPr>
      <w:del w:id="3153" w:author="Liam Coleman (Student - STC)" w:date="2021-03-15T16:37:00Z">
        <w:r w:rsidDel="00364F79">
          <w:delText xml:space="preserve">This section details the design of how the </w:delText>
        </w:r>
        <w:r w:rsidR="000E7A19" w:rsidDel="00364F79">
          <w:delText>CG</w:delText>
        </w:r>
        <w:r w:rsidDel="00364F79">
          <w:delText xml:space="preserve"> Integration is going to function. First </w:delText>
        </w:r>
        <w:r w:rsidR="00FE5FF2" w:rsidDel="00364F79">
          <w:delText>the system integration diagram is shown (which consists of the various packages</w:delText>
        </w:r>
        <w:r w:rsidR="00C94A76" w:rsidDel="00364F79">
          <w:delText xml:space="preserve">), </w:delText>
        </w:r>
        <w:r w:rsidR="00FE5FF2" w:rsidDel="00364F79">
          <w:delText>along with a rough class diagram of the POS2CG.dll middleware. T</w:delText>
        </w:r>
        <w:r w:rsidDel="00364F79">
          <w:delText xml:space="preserve">hen the various functional areas are </w:delText>
        </w:r>
        <w:r w:rsidR="00C94A76" w:rsidDel="00364F79">
          <w:delText xml:space="preserve">then </w:delText>
        </w:r>
        <w:r w:rsidDel="00364F79">
          <w:delText>discussed. The agreed user stories in the SRS are all enclosed in this section.</w:delText>
        </w:r>
      </w:del>
    </w:p>
    <w:p w14:paraId="4021E5C2" w14:textId="389D1F94" w:rsidR="00021E9A" w:rsidDel="00BF7C64" w:rsidRDefault="00D8168E">
      <w:pPr>
        <w:pStyle w:val="Heading2"/>
        <w:numPr>
          <w:ilvl w:val="0"/>
          <w:numId w:val="0"/>
        </w:numPr>
        <w:rPr>
          <w:del w:id="3154" w:author="Liam Coleman (Student - STC)" w:date="2021-03-15T16:40:00Z"/>
        </w:rPr>
        <w:pPrChange w:id="3155" w:author="Liam Coleman" w:date="2021-04-26T11:50:00Z">
          <w:pPr>
            <w:pStyle w:val="Heading2"/>
          </w:pPr>
        </w:pPrChange>
      </w:pPr>
      <w:del w:id="3156" w:author="Liam Coleman (Student - STC)" w:date="2021-03-15T16:40:00Z">
        <w:r w:rsidDel="00BF7C64">
          <w:delText>Overview</w:delText>
        </w:r>
        <w:r w:rsidR="00021E9A" w:rsidDel="00BF7C64">
          <w:delText xml:space="preserve"> Diagram</w:delText>
        </w:r>
        <w:r w:rsidR="005F4EBF" w:rsidDel="00BF7C64">
          <w:delText>s</w:delText>
        </w:r>
      </w:del>
    </w:p>
    <w:p w14:paraId="6F782BA0" w14:textId="2CECBE73" w:rsidR="00DF217B" w:rsidRPr="00BC0D53" w:rsidDel="00364F79" w:rsidRDefault="00DF217B">
      <w:pPr>
        <w:pStyle w:val="Heading2"/>
        <w:numPr>
          <w:ilvl w:val="0"/>
          <w:numId w:val="0"/>
        </w:numPr>
        <w:rPr>
          <w:del w:id="3157" w:author="Liam Coleman (Student - STC)" w:date="2021-03-15T16:37:00Z"/>
        </w:rPr>
        <w:pPrChange w:id="3158" w:author="Liam Coleman" w:date="2021-04-26T11:50:00Z">
          <w:pPr/>
        </w:pPrChange>
      </w:pPr>
      <w:del w:id="3159" w:author="Liam Coleman (Student - STC)" w:date="2021-03-15T16:37:00Z">
        <w:r w:rsidDel="00364F79">
          <w:delText>Add in CBE_AddOns_Dll Package.</w:delText>
        </w:r>
      </w:del>
    </w:p>
    <w:p w14:paraId="702E8565" w14:textId="3A3246C6" w:rsidR="00EF52C0" w:rsidDel="00364F79" w:rsidRDefault="00021E9A">
      <w:pPr>
        <w:pStyle w:val="Heading2"/>
        <w:numPr>
          <w:ilvl w:val="0"/>
          <w:numId w:val="0"/>
        </w:numPr>
        <w:rPr>
          <w:del w:id="3160" w:author="Liam Coleman (Student - STC)" w:date="2021-03-15T16:37:00Z"/>
        </w:rPr>
        <w:pPrChange w:id="3161" w:author="Liam Coleman" w:date="2021-04-26T11:50:00Z">
          <w:pPr/>
        </w:pPrChange>
      </w:pPr>
      <w:del w:id="3162" w:author="Liam Coleman (Student - STC)" w:date="2021-03-15T16:37:00Z">
        <w:r w:rsidDel="00364F79">
          <w:delText xml:space="preserve">Below illustrates the entire system. </w:delText>
        </w:r>
      </w:del>
    </w:p>
    <w:p w14:paraId="43C05FAA" w14:textId="35D1E0D0" w:rsidR="00EF52C0" w:rsidDel="00364F79" w:rsidRDefault="00EF52C0">
      <w:pPr>
        <w:pStyle w:val="Heading2"/>
        <w:numPr>
          <w:ilvl w:val="0"/>
          <w:numId w:val="0"/>
        </w:numPr>
        <w:rPr>
          <w:del w:id="3163" w:author="Liam Coleman (Student - STC)" w:date="2021-03-15T16:37:00Z"/>
        </w:rPr>
        <w:pPrChange w:id="3164" w:author="Liam Coleman" w:date="2021-04-26T11:50:00Z">
          <w:pPr/>
        </w:pPrChange>
      </w:pPr>
    </w:p>
    <w:p w14:paraId="4622CCDB" w14:textId="585D4B0D" w:rsidR="00D8168E" w:rsidDel="00364F79" w:rsidRDefault="00F52DA4">
      <w:pPr>
        <w:pStyle w:val="Heading2"/>
        <w:numPr>
          <w:ilvl w:val="0"/>
          <w:numId w:val="0"/>
        </w:numPr>
        <w:rPr>
          <w:del w:id="3165" w:author="Liam Coleman (Student - STC)" w:date="2021-03-15T16:37:00Z"/>
        </w:rPr>
        <w:pPrChange w:id="3166" w:author="Liam Coleman" w:date="2021-04-26T11:50:00Z">
          <w:pPr>
            <w:ind w:firstLine="720"/>
          </w:pPr>
        </w:pPrChange>
      </w:pPr>
      <w:del w:id="3167" w:author="Liam Coleman (Student - STC)" w:date="2021-03-15T16:37:00Z">
        <w:r w:rsidRPr="00F52DA4" w:rsidDel="00364F79">
          <w:delText xml:space="preserve"> </w:delText>
        </w:r>
        <w:r w:rsidDel="00364F79">
          <w:object w:dxaOrig="5648" w:dyaOrig="6160" w14:anchorId="03324FDB">
            <v:shape id="_x0000_i1026" type="#_x0000_t75" style="width:282.65pt;height:307.9pt" o:ole="" o:bordertopcolor="this" o:borderleftcolor="this" o:borderbottomcolor="this" o:borderrightcolor="this">
              <v:imagedata r:id="rId91" o:title=""/>
              <w10:bordertop type="single" width="12"/>
              <w10:borderleft type="single" width="12"/>
              <w10:borderbottom type="single" width="12"/>
              <w10:borderright type="single" width="12"/>
            </v:shape>
            <o:OLEObject Type="Embed" ProgID="Visio.Drawing.11" ShapeID="_x0000_i1026" DrawAspect="Content" ObjectID="_1687243446" r:id="rId92"/>
          </w:object>
        </w:r>
      </w:del>
    </w:p>
    <w:p w14:paraId="4019CE11" w14:textId="30A3A1C2" w:rsidR="000E43D8" w:rsidDel="00364F79" w:rsidRDefault="000E43D8">
      <w:pPr>
        <w:pStyle w:val="Heading2"/>
        <w:numPr>
          <w:ilvl w:val="0"/>
          <w:numId w:val="0"/>
        </w:numPr>
        <w:rPr>
          <w:del w:id="3168" w:author="Liam Coleman (Student - STC)" w:date="2021-03-15T16:37:00Z"/>
          <w:i/>
        </w:rPr>
        <w:pPrChange w:id="3169" w:author="Liam Coleman" w:date="2021-04-26T11:50:00Z">
          <w:pPr>
            <w:ind w:firstLine="720"/>
          </w:pPr>
        </w:pPrChange>
      </w:pPr>
      <w:del w:id="3170" w:author="Liam Coleman (Student - STC)" w:date="2021-03-15T16:37:00Z">
        <w:r w:rsidRPr="00990D30" w:rsidDel="00364F79">
          <w:rPr>
            <w:b/>
            <w:i/>
          </w:rPr>
          <w:delText>Figure 2</w:delText>
        </w:r>
        <w:r w:rsidRPr="00990D30" w:rsidDel="00364F79">
          <w:rPr>
            <w:i/>
          </w:rPr>
          <w:delText xml:space="preserve"> - Overall System Architecture</w:delText>
        </w:r>
      </w:del>
    </w:p>
    <w:p w14:paraId="39033A38" w14:textId="10816067" w:rsidR="00C94A76" w:rsidRPr="00990D30" w:rsidDel="00364F79" w:rsidRDefault="00C94A76">
      <w:pPr>
        <w:pStyle w:val="Heading2"/>
        <w:numPr>
          <w:ilvl w:val="0"/>
          <w:numId w:val="0"/>
        </w:numPr>
        <w:rPr>
          <w:del w:id="3171" w:author="Liam Coleman (Student - STC)" w:date="2021-03-15T16:37:00Z"/>
        </w:rPr>
        <w:pPrChange w:id="3172" w:author="Liam Coleman" w:date="2021-04-26T11:50:00Z">
          <w:pPr>
            <w:ind w:firstLine="720"/>
          </w:pPr>
        </w:pPrChange>
      </w:pPr>
    </w:p>
    <w:p w14:paraId="4BDD3A3A" w14:textId="07764290" w:rsidR="00D8168E" w:rsidDel="00364F79" w:rsidRDefault="00D8168E">
      <w:pPr>
        <w:pStyle w:val="Heading2"/>
        <w:numPr>
          <w:ilvl w:val="0"/>
          <w:numId w:val="0"/>
        </w:numPr>
        <w:rPr>
          <w:del w:id="3173" w:author="Liam Coleman (Student - STC)" w:date="2021-03-15T16:37:00Z"/>
        </w:rPr>
        <w:pPrChange w:id="3174" w:author="Liam Coleman" w:date="2021-04-26T11:50:00Z">
          <w:pPr/>
        </w:pPrChange>
      </w:pPr>
      <w:del w:id="3175" w:author="Liam Coleman (Student - STC)" w:date="2021-03-15T16:37:00Z">
        <w:r w:rsidDel="00364F79">
          <w:delText xml:space="preserve">The POS2CG.DLL employs the </w:delText>
        </w:r>
        <w:r w:rsidR="005F4EBF" w:rsidDel="00364F79">
          <w:delText>inheritance</w:delText>
        </w:r>
        <w:r w:rsidDel="00364F79">
          <w:delText xml:space="preserve"> to utilise the </w:delText>
        </w:r>
        <w:r w:rsidR="000E7A19" w:rsidDel="00364F79">
          <w:delText>CG</w:delText>
        </w:r>
        <w:r w:rsidDel="00364F79">
          <w:delText xml:space="preserve"> ActiveX.DLL. This </w:delText>
        </w:r>
        <w:r w:rsidR="00E83ABE" w:rsidDel="00364F79">
          <w:delText xml:space="preserve">allows a simulator to be easily coded and </w:delText>
        </w:r>
        <w:r w:rsidDel="00364F79">
          <w:delText>other future connectivity</w:delText>
        </w:r>
        <w:r w:rsidR="00C94A76" w:rsidDel="00364F79">
          <w:delText xml:space="preserve"> to be implemented, </w:delText>
        </w:r>
        <w:r w:rsidR="000E43D8" w:rsidDel="00364F79">
          <w:delText xml:space="preserve">as shown in the POS2CG.DLL </w:delText>
        </w:r>
        <w:r w:rsidR="00C94A76" w:rsidDel="00364F79">
          <w:delText>class diagram below.</w:delText>
        </w:r>
      </w:del>
    </w:p>
    <w:p w14:paraId="010FB2A5" w14:textId="5EE4509F" w:rsidR="006B1324" w:rsidDel="00364F79" w:rsidRDefault="006B1324">
      <w:pPr>
        <w:pStyle w:val="Heading2"/>
        <w:numPr>
          <w:ilvl w:val="0"/>
          <w:numId w:val="0"/>
        </w:numPr>
        <w:rPr>
          <w:del w:id="3176" w:author="Liam Coleman (Student - STC)" w:date="2021-03-15T16:37:00Z"/>
        </w:rPr>
        <w:pPrChange w:id="3177" w:author="Liam Coleman" w:date="2021-04-26T11:50:00Z">
          <w:pPr/>
        </w:pPrChange>
      </w:pPr>
    </w:p>
    <w:p w14:paraId="524502D0" w14:textId="493140EA" w:rsidR="006B1324" w:rsidDel="001B2708" w:rsidRDefault="006B1324">
      <w:pPr>
        <w:pStyle w:val="Heading2"/>
        <w:numPr>
          <w:ilvl w:val="0"/>
          <w:numId w:val="0"/>
        </w:numPr>
        <w:rPr>
          <w:del w:id="3178" w:author="Liam Coleman" w:date="2021-04-26T11:48:00Z"/>
        </w:rPr>
        <w:pPrChange w:id="3179" w:author="Liam Coleman" w:date="2021-04-26T11:50:00Z">
          <w:pPr/>
        </w:pPrChange>
      </w:pPr>
      <w:del w:id="3180" w:author="Liam Coleman (Student - STC)" w:date="2021-03-15T16:40:00Z">
        <w:r w:rsidDel="00BF7C64">
          <w:rPr>
            <w:noProof/>
            <w:lang w:val="en-GB" w:eastAsia="en-GB"/>
          </w:rPr>
          <w:drawing>
            <wp:inline distT="0" distB="0" distL="0" distR="0" wp14:anchorId="3C2E2F58" wp14:editId="01942A8D">
              <wp:extent cx="5732780" cy="4826635"/>
              <wp:effectExtent l="19050" t="19050" r="20320" b="12065"/>
              <wp:docPr id="17" name="Picture 17" descr="C:\Work\CashGuard\CashGuardDesign\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CashGuard\CashGuardDesign\ClassDiagram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2780" cy="4826635"/>
                      </a:xfrm>
                      <a:prstGeom prst="rect">
                        <a:avLst/>
                      </a:prstGeom>
                      <a:noFill/>
                      <a:ln w="19050">
                        <a:solidFill>
                          <a:schemeClr val="tx1"/>
                        </a:solidFill>
                      </a:ln>
                    </pic:spPr>
                  </pic:pic>
                </a:graphicData>
              </a:graphic>
            </wp:inline>
          </w:drawing>
        </w:r>
      </w:del>
    </w:p>
    <w:p w14:paraId="3C89B91C" w14:textId="45A75E61" w:rsidR="006B1324" w:rsidDel="00364F79" w:rsidRDefault="006B1324">
      <w:pPr>
        <w:pStyle w:val="Heading2"/>
        <w:numPr>
          <w:ilvl w:val="0"/>
          <w:numId w:val="0"/>
        </w:numPr>
        <w:rPr>
          <w:del w:id="3181" w:author="Liam Coleman (Student - STC)" w:date="2021-03-15T16:37:00Z"/>
        </w:rPr>
        <w:pPrChange w:id="3182" w:author="Liam Coleman" w:date="2021-04-26T11:50:00Z">
          <w:pPr/>
        </w:pPrChange>
      </w:pPr>
      <w:del w:id="3183" w:author="Liam Coleman (Student - STC)" w:date="2021-03-15T16:37:00Z">
        <w:r w:rsidRPr="00BC0D53" w:rsidDel="00364F79">
          <w:rPr>
            <w:b/>
            <w:i/>
          </w:rPr>
          <w:delText>Figure 3</w:delText>
        </w:r>
        <w:r w:rsidDel="00364F79">
          <w:delText xml:space="preserve"> - </w:delText>
        </w:r>
        <w:r w:rsidRPr="00990D30" w:rsidDel="00364F79">
          <w:rPr>
            <w:i/>
          </w:rPr>
          <w:delText>POS2CG.DLL Class diagram</w:delText>
        </w:r>
        <w:r w:rsidDel="00364F79">
          <w:rPr>
            <w:i/>
          </w:rPr>
          <w:delText xml:space="preserve"> (Short version)</w:delText>
        </w:r>
      </w:del>
    </w:p>
    <w:p w14:paraId="0A8F3A6C" w14:textId="77777777" w:rsidR="006B1324" w:rsidDel="001B2708" w:rsidRDefault="006B1324">
      <w:pPr>
        <w:pStyle w:val="Heading2"/>
        <w:numPr>
          <w:ilvl w:val="0"/>
          <w:numId w:val="0"/>
        </w:numPr>
        <w:rPr>
          <w:del w:id="3184" w:author="Liam Coleman" w:date="2021-04-26T11:48:00Z"/>
        </w:rPr>
        <w:pPrChange w:id="3185" w:author="Liam Coleman" w:date="2021-04-26T11:50:00Z">
          <w:pPr/>
        </w:pPrChange>
      </w:pPr>
    </w:p>
    <w:p w14:paraId="33C0ED25" w14:textId="48A542BC" w:rsidR="000E43D8" w:rsidDel="00573C99" w:rsidRDefault="008D3620">
      <w:pPr>
        <w:pStyle w:val="Heading2"/>
        <w:numPr>
          <w:ilvl w:val="0"/>
          <w:numId w:val="0"/>
        </w:numPr>
        <w:rPr>
          <w:del w:id="3186" w:author="Liam Coleman" w:date="2021-04-26T11:55:00Z"/>
        </w:rPr>
        <w:pPrChange w:id="3187" w:author="Liam Coleman" w:date="2021-04-26T11:55:00Z">
          <w:pPr/>
        </w:pPrChange>
      </w:pPr>
      <w:del w:id="3188" w:author="Liam Coleman" w:date="2021-04-26T11:55:00Z">
        <w:r w:rsidDel="00573C99">
          <w:rPr>
            <w:noProof/>
            <w:lang w:val="en-GB" w:eastAsia="en-GB"/>
          </w:rPr>
          <w:drawing>
            <wp:inline distT="0" distB="0" distL="0" distR="0" wp14:anchorId="394C4CA1" wp14:editId="66B77F1E">
              <wp:extent cx="5720715" cy="6356985"/>
              <wp:effectExtent l="19050" t="19050" r="13335" b="24765"/>
              <wp:docPr id="11" name="Picture 11" descr="C:\Work\CashGuard\CashGuardDesign\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CashGuard\CashGuardDesign\ClassDiagram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0715" cy="6356985"/>
                      </a:xfrm>
                      <a:prstGeom prst="rect">
                        <a:avLst/>
                      </a:prstGeom>
                      <a:noFill/>
                      <a:ln w="19050">
                        <a:solidFill>
                          <a:schemeClr val="tx1"/>
                        </a:solidFill>
                      </a:ln>
                    </pic:spPr>
                  </pic:pic>
                </a:graphicData>
              </a:graphic>
            </wp:inline>
          </w:drawing>
        </w:r>
        <w:bookmarkStart w:id="3189" w:name="_Toc66781149"/>
        <w:bookmarkStart w:id="3190" w:name="_Toc67314261"/>
        <w:bookmarkStart w:id="3191" w:name="_Toc67314894"/>
        <w:bookmarkStart w:id="3192" w:name="_Toc67322190"/>
        <w:bookmarkStart w:id="3193" w:name="_Toc67322827"/>
        <w:bookmarkStart w:id="3194" w:name="_Toc67405871"/>
        <w:bookmarkStart w:id="3195" w:name="_Toc67406508"/>
        <w:bookmarkStart w:id="3196" w:name="_Toc69822949"/>
        <w:bookmarkStart w:id="3197" w:name="_Toc69823656"/>
        <w:bookmarkStart w:id="3198" w:name="_Toc69912616"/>
        <w:bookmarkStart w:id="3199" w:name="_Toc69913333"/>
        <w:bookmarkEnd w:id="3189"/>
        <w:bookmarkEnd w:id="3190"/>
        <w:bookmarkEnd w:id="3191"/>
        <w:bookmarkEnd w:id="3192"/>
        <w:bookmarkEnd w:id="3193"/>
        <w:bookmarkEnd w:id="3194"/>
        <w:bookmarkEnd w:id="3195"/>
        <w:bookmarkEnd w:id="3196"/>
        <w:bookmarkEnd w:id="3197"/>
        <w:bookmarkEnd w:id="3198"/>
        <w:bookmarkEnd w:id="3199"/>
      </w:del>
    </w:p>
    <w:p w14:paraId="0B5668DB" w14:textId="654DF26F" w:rsidR="00EF52C0" w:rsidDel="00573C99" w:rsidRDefault="000E43D8">
      <w:pPr>
        <w:pStyle w:val="Heading2"/>
        <w:numPr>
          <w:ilvl w:val="0"/>
          <w:numId w:val="0"/>
        </w:numPr>
        <w:rPr>
          <w:del w:id="3200" w:author="Liam Coleman" w:date="2021-04-26T11:55:00Z"/>
          <w:i/>
        </w:rPr>
        <w:pPrChange w:id="3201" w:author="Liam Coleman" w:date="2021-04-26T11:55:00Z">
          <w:pPr/>
        </w:pPrChange>
      </w:pPr>
      <w:del w:id="3202" w:author="Liam Coleman" w:date="2021-04-26T11:55:00Z">
        <w:r w:rsidRPr="00990D30" w:rsidDel="00573C99">
          <w:rPr>
            <w:b/>
            <w:i/>
          </w:rPr>
          <w:delText xml:space="preserve">Figure </w:delText>
        </w:r>
        <w:r w:rsidR="006B1324" w:rsidDel="00573C99">
          <w:rPr>
            <w:b/>
            <w:i/>
          </w:rPr>
          <w:delText>4</w:delText>
        </w:r>
        <w:r w:rsidRPr="00990D30" w:rsidDel="00573C99">
          <w:rPr>
            <w:i/>
          </w:rPr>
          <w:delText xml:space="preserve"> – POS2CG.DLL Class diagram</w:delText>
        </w:r>
        <w:r w:rsidDel="00573C99">
          <w:rPr>
            <w:i/>
          </w:rPr>
          <w:delText xml:space="preserve"> </w:delText>
        </w:r>
        <w:r w:rsidR="006B1324" w:rsidDel="00573C99">
          <w:rPr>
            <w:i/>
          </w:rPr>
          <w:delText>(Expanded)</w:delText>
        </w:r>
        <w:bookmarkStart w:id="3203" w:name="_Toc66781150"/>
        <w:bookmarkStart w:id="3204" w:name="_Toc67314262"/>
        <w:bookmarkStart w:id="3205" w:name="_Toc67314895"/>
        <w:bookmarkStart w:id="3206" w:name="_Toc67322191"/>
        <w:bookmarkStart w:id="3207" w:name="_Toc67322828"/>
        <w:bookmarkStart w:id="3208" w:name="_Toc67405872"/>
        <w:bookmarkStart w:id="3209" w:name="_Toc67406509"/>
        <w:bookmarkStart w:id="3210" w:name="_Toc69822950"/>
        <w:bookmarkStart w:id="3211" w:name="_Toc69823657"/>
        <w:bookmarkStart w:id="3212" w:name="_Toc69912617"/>
        <w:bookmarkStart w:id="3213" w:name="_Toc69913334"/>
        <w:bookmarkEnd w:id="3203"/>
        <w:bookmarkEnd w:id="3204"/>
        <w:bookmarkEnd w:id="3205"/>
        <w:bookmarkEnd w:id="3206"/>
        <w:bookmarkEnd w:id="3207"/>
        <w:bookmarkEnd w:id="3208"/>
        <w:bookmarkEnd w:id="3209"/>
        <w:bookmarkEnd w:id="3210"/>
        <w:bookmarkEnd w:id="3211"/>
        <w:bookmarkEnd w:id="3212"/>
        <w:bookmarkEnd w:id="3213"/>
      </w:del>
    </w:p>
    <w:p w14:paraId="0D0146D2" w14:textId="7A5A778B" w:rsidR="00DF217B" w:rsidDel="00573C99" w:rsidRDefault="00DF217B">
      <w:pPr>
        <w:pStyle w:val="Heading2"/>
        <w:numPr>
          <w:ilvl w:val="0"/>
          <w:numId w:val="0"/>
        </w:numPr>
        <w:rPr>
          <w:del w:id="3214" w:author="Liam Coleman" w:date="2021-04-26T11:55:00Z"/>
          <w:i/>
        </w:rPr>
        <w:pPrChange w:id="3215" w:author="Liam Coleman" w:date="2021-04-26T11:55:00Z">
          <w:pPr/>
        </w:pPrChange>
      </w:pPr>
      <w:bookmarkStart w:id="3216" w:name="_Toc66781151"/>
      <w:bookmarkStart w:id="3217" w:name="_Toc67314263"/>
      <w:bookmarkStart w:id="3218" w:name="_Toc67314896"/>
      <w:bookmarkStart w:id="3219" w:name="_Toc67322192"/>
      <w:bookmarkStart w:id="3220" w:name="_Toc67322829"/>
      <w:bookmarkStart w:id="3221" w:name="_Toc67405873"/>
      <w:bookmarkStart w:id="3222" w:name="_Toc67406510"/>
      <w:bookmarkStart w:id="3223" w:name="_Toc69822951"/>
      <w:bookmarkStart w:id="3224" w:name="_Toc69823658"/>
      <w:bookmarkStart w:id="3225" w:name="_Toc69912618"/>
      <w:bookmarkStart w:id="3226" w:name="_Toc69913335"/>
      <w:bookmarkEnd w:id="3216"/>
      <w:bookmarkEnd w:id="3217"/>
      <w:bookmarkEnd w:id="3218"/>
      <w:bookmarkEnd w:id="3219"/>
      <w:bookmarkEnd w:id="3220"/>
      <w:bookmarkEnd w:id="3221"/>
      <w:bookmarkEnd w:id="3222"/>
      <w:bookmarkEnd w:id="3223"/>
      <w:bookmarkEnd w:id="3224"/>
      <w:bookmarkEnd w:id="3225"/>
      <w:bookmarkEnd w:id="3226"/>
    </w:p>
    <w:p w14:paraId="05068EAE" w14:textId="35839832" w:rsidR="00DC3BBD" w:rsidDel="00573C99" w:rsidRDefault="008D3620">
      <w:pPr>
        <w:pStyle w:val="Heading2"/>
        <w:numPr>
          <w:ilvl w:val="0"/>
          <w:numId w:val="0"/>
        </w:numPr>
        <w:rPr>
          <w:del w:id="3227" w:author="Liam Coleman" w:date="2021-04-26T11:55:00Z"/>
        </w:rPr>
        <w:pPrChange w:id="3228" w:author="Liam Coleman" w:date="2021-04-26T11:55:00Z">
          <w:pPr>
            <w:pStyle w:val="NoSpacing"/>
          </w:pPr>
        </w:pPrChange>
      </w:pPr>
      <w:del w:id="3229" w:author="Liam Coleman" w:date="2021-04-26T11:55:00Z">
        <w:r w:rsidDel="00573C99">
          <w:delText xml:space="preserve">For more details </w:delText>
        </w:r>
        <w:r w:rsidR="00DC3BBD" w:rsidDel="00573C99">
          <w:delText>on</w:delText>
        </w:r>
        <w:r w:rsidDel="00573C99">
          <w:delText xml:space="preserve"> above diagram </w:delText>
        </w:r>
        <w:r w:rsidR="00DC3BBD" w:rsidDel="00573C99">
          <w:delText>see attached documentation</w:delText>
        </w:r>
        <w:r w:rsidR="00F56A0C" w:rsidDel="00573C99">
          <w:delText xml:space="preserve"> which can be reference when reading the subsequent sections</w:delText>
        </w:r>
        <w:r w:rsidR="00DC3BBD" w:rsidDel="00573C99">
          <w:delText>:</w:delText>
        </w:r>
        <w:bookmarkStart w:id="3230" w:name="_Toc66781152"/>
        <w:bookmarkStart w:id="3231" w:name="_Toc67314264"/>
        <w:bookmarkStart w:id="3232" w:name="_Toc67314897"/>
        <w:bookmarkStart w:id="3233" w:name="_Toc67322193"/>
        <w:bookmarkStart w:id="3234" w:name="_Toc67322830"/>
        <w:bookmarkStart w:id="3235" w:name="_Toc67405874"/>
        <w:bookmarkStart w:id="3236" w:name="_Toc67406511"/>
        <w:bookmarkStart w:id="3237" w:name="_Toc69822952"/>
        <w:bookmarkStart w:id="3238" w:name="_Toc69823659"/>
        <w:bookmarkStart w:id="3239" w:name="_Toc69912619"/>
        <w:bookmarkStart w:id="3240" w:name="_Toc69913336"/>
        <w:bookmarkEnd w:id="3230"/>
        <w:bookmarkEnd w:id="3231"/>
        <w:bookmarkEnd w:id="3232"/>
        <w:bookmarkEnd w:id="3233"/>
        <w:bookmarkEnd w:id="3234"/>
        <w:bookmarkEnd w:id="3235"/>
        <w:bookmarkEnd w:id="3236"/>
        <w:bookmarkEnd w:id="3237"/>
        <w:bookmarkEnd w:id="3238"/>
        <w:bookmarkEnd w:id="3239"/>
        <w:bookmarkEnd w:id="3240"/>
      </w:del>
    </w:p>
    <w:p w14:paraId="679C5903" w14:textId="1D9946F2" w:rsidR="00DF217B" w:rsidDel="00573C99" w:rsidRDefault="00DC3BBD">
      <w:pPr>
        <w:pStyle w:val="Heading2"/>
        <w:numPr>
          <w:ilvl w:val="0"/>
          <w:numId w:val="0"/>
        </w:numPr>
        <w:rPr>
          <w:del w:id="3241" w:author="Liam Coleman" w:date="2021-04-26T11:55:00Z"/>
          <w:i/>
          <w:color w:val="FF0000"/>
        </w:rPr>
        <w:pPrChange w:id="3242" w:author="Liam Coleman" w:date="2021-04-26T11:55:00Z">
          <w:pPr>
            <w:ind w:firstLine="720"/>
          </w:pPr>
        </w:pPrChange>
      </w:pPr>
      <w:del w:id="3243" w:author="Liam Coleman" w:date="2021-04-26T11:55:00Z">
        <w:r w:rsidDel="00573C99">
          <w:object w:dxaOrig="2655" w:dyaOrig="765" w14:anchorId="75CB12AC">
            <v:shape id="_x0000_i1027" type="#_x0000_t75" style="width:133.25pt;height:38.15pt" o:ole="">
              <v:imagedata r:id="rId95" o:title=""/>
            </v:shape>
            <o:OLEObject Type="Embed" ProgID="Package" ShapeID="_x0000_i1027" DrawAspect="Content" ObjectID="_1687243447" r:id="rId96"/>
          </w:object>
        </w:r>
        <w:bookmarkStart w:id="3244" w:name="_Toc66781153"/>
        <w:bookmarkStart w:id="3245" w:name="_Toc67314265"/>
        <w:bookmarkStart w:id="3246" w:name="_Toc67314898"/>
        <w:bookmarkStart w:id="3247" w:name="_Toc67322194"/>
        <w:bookmarkStart w:id="3248" w:name="_Toc67322831"/>
        <w:bookmarkStart w:id="3249" w:name="_Toc67405875"/>
        <w:bookmarkStart w:id="3250" w:name="_Toc67406512"/>
        <w:bookmarkStart w:id="3251" w:name="_Toc69822953"/>
        <w:bookmarkStart w:id="3252" w:name="_Toc69823660"/>
        <w:bookmarkStart w:id="3253" w:name="_Toc69912620"/>
        <w:bookmarkStart w:id="3254" w:name="_Toc69913337"/>
        <w:bookmarkEnd w:id="3244"/>
        <w:bookmarkEnd w:id="3245"/>
        <w:bookmarkEnd w:id="3246"/>
        <w:bookmarkEnd w:id="3247"/>
        <w:bookmarkEnd w:id="3248"/>
        <w:bookmarkEnd w:id="3249"/>
        <w:bookmarkEnd w:id="3250"/>
        <w:bookmarkEnd w:id="3251"/>
        <w:bookmarkEnd w:id="3252"/>
        <w:bookmarkEnd w:id="3253"/>
        <w:bookmarkEnd w:id="3254"/>
      </w:del>
    </w:p>
    <w:p w14:paraId="70EDF9EA" w14:textId="687E48ED" w:rsidR="00C910C4" w:rsidRPr="00C910C4" w:rsidRDefault="008D3620" w:rsidP="00BA43F7">
      <w:pPr>
        <w:rPr>
          <w:ins w:id="3255" w:author="Liam Coleman" w:date="2021-04-26T09:55:00Z"/>
          <w:b/>
          <w:bCs/>
          <w:u w:val="single"/>
          <w:rPrChange w:id="3256" w:author="Liam Coleman" w:date="2021-04-26T09:56:00Z">
            <w:rPr>
              <w:ins w:id="3257" w:author="Liam Coleman" w:date="2021-04-26T09:55:00Z"/>
            </w:rPr>
          </w:rPrChange>
        </w:rPr>
      </w:pPr>
      <w:del w:id="3258" w:author="Liam Coleman" w:date="2021-04-26T11:50:00Z">
        <w:r w:rsidDel="008B7922">
          <w:delText>Design</w:delText>
        </w:r>
      </w:del>
      <w:del w:id="3259" w:author="Liam Coleman" w:date="2021-04-26T11:55:00Z">
        <w:r w:rsidDel="00573C99">
          <w:delText xml:space="preserve"> Patterns</w:delText>
        </w:r>
      </w:del>
      <w:ins w:id="3260" w:author="Liam Coleman" w:date="2021-04-26T09:55:00Z">
        <w:r w:rsidR="00C910C4" w:rsidRPr="00C910C4">
          <w:rPr>
            <w:b/>
            <w:bCs/>
            <w:u w:val="single"/>
            <w:rPrChange w:id="3261" w:author="Liam Coleman" w:date="2021-04-26T09:56:00Z">
              <w:rPr/>
            </w:rPrChange>
          </w:rPr>
          <w:t>Impo</w:t>
        </w:r>
      </w:ins>
      <w:ins w:id="3262" w:author="Liam Coleman" w:date="2021-04-26T09:56:00Z">
        <w:r w:rsidR="00C910C4" w:rsidRPr="00C910C4">
          <w:rPr>
            <w:b/>
            <w:bCs/>
            <w:u w:val="single"/>
            <w:rPrChange w:id="3263" w:author="Liam Coleman" w:date="2021-04-26T09:56:00Z">
              <w:rPr/>
            </w:rPrChange>
          </w:rPr>
          <w:t>rtant</w:t>
        </w:r>
      </w:ins>
    </w:p>
    <w:p w14:paraId="40F12F02" w14:textId="7918D70F" w:rsidR="00BA43F7" w:rsidRDefault="00CF7018" w:rsidP="00BA43F7">
      <w:pPr>
        <w:rPr>
          <w:ins w:id="3264" w:author="Liam Coleman" w:date="2021-04-26T09:57:00Z"/>
        </w:rPr>
      </w:pPr>
      <w:ins w:id="3265" w:author="Liam Coleman" w:date="2021-04-26T09:54:00Z">
        <w:r>
          <w:t>The utility Looks for patterns in the receipt in a bid to identify</w:t>
        </w:r>
      </w:ins>
      <w:ins w:id="3266" w:author="Liam Coleman" w:date="2021-04-26T09:55:00Z">
        <w:r w:rsidR="001315D2">
          <w:t xml:space="preserve"> what type of sale is being conducted, what area of the receipt needs to read in (could be a single line</w:t>
        </w:r>
        <w:r w:rsidR="00C910C4">
          <w:t>, two lines, three line</w:t>
        </w:r>
      </w:ins>
      <w:ins w:id="3267" w:author="Liam Coleman" w:date="2021-04-26T09:56:00Z">
        <w:r w:rsidR="00C910C4">
          <w:t>s</w:t>
        </w:r>
      </w:ins>
      <w:ins w:id="3268" w:author="Liam Coleman" w:date="2021-04-26T09:55:00Z">
        <w:r w:rsidR="00C910C4">
          <w:t xml:space="preserve"> etc)</w:t>
        </w:r>
      </w:ins>
      <w:ins w:id="3269" w:author="Liam Coleman" w:date="2021-04-26T09:56:00Z">
        <w:r w:rsidR="00186230">
          <w:t xml:space="preserve">. It is very important that the utility knows </w:t>
        </w:r>
        <w:proofErr w:type="gramStart"/>
        <w:r w:rsidR="00186230">
          <w:t>all of</w:t>
        </w:r>
        <w:proofErr w:type="gramEnd"/>
        <w:r w:rsidR="00186230">
          <w:t xml:space="preserve"> the patterns at play, so as not to miss any </w:t>
        </w:r>
      </w:ins>
      <w:ins w:id="3270" w:author="Liam Coleman" w:date="2021-04-26T09:57:00Z">
        <w:r w:rsidR="00186230">
          <w:t>sales. Below are examples</w:t>
        </w:r>
        <w:r w:rsidR="00873CD1">
          <w:t>:</w:t>
        </w:r>
      </w:ins>
    </w:p>
    <w:p w14:paraId="542519C3" w14:textId="4B8EE936" w:rsidR="00EF3EFD" w:rsidRDefault="00437866" w:rsidP="00330DF2">
      <w:pPr>
        <w:pStyle w:val="Heading3"/>
        <w:numPr>
          <w:ilvl w:val="0"/>
          <w:numId w:val="0"/>
        </w:numPr>
        <w:ind w:left="1134" w:hanging="1134"/>
        <w:rPr>
          <w:ins w:id="3271" w:author="Liam Coleman" w:date="2021-04-26T10:00:00Z"/>
        </w:rPr>
      </w:pPr>
      <w:bookmarkStart w:id="3272" w:name="_Toc76630279"/>
      <w:ins w:id="3273" w:author="Liam Coleman" w:date="2021-05-25T09:43:00Z">
        <w:r>
          <w:t>5</w:t>
        </w:r>
      </w:ins>
      <w:ins w:id="3274" w:author="Liam Coleman" w:date="2021-04-26T09:59:00Z">
        <w:r w:rsidR="00330DF2">
          <w:t>.</w:t>
        </w:r>
      </w:ins>
      <w:ins w:id="3275" w:author="Liam Coleman" w:date="2021-05-25T09:43:00Z">
        <w:r>
          <w:t>4</w:t>
        </w:r>
      </w:ins>
      <w:ins w:id="3276" w:author="Liam Coleman" w:date="2021-04-26T09:59:00Z">
        <w:r w:rsidR="00330DF2">
          <w:t>.1 Se</w:t>
        </w:r>
      </w:ins>
      <w:ins w:id="3277" w:author="Liam Coleman" w:date="2021-04-26T10:00:00Z">
        <w:r w:rsidR="00330DF2">
          <w:t>r</w:t>
        </w:r>
      </w:ins>
      <w:ins w:id="3278" w:author="Liam Coleman" w:date="2021-04-26T09:59:00Z">
        <w:r w:rsidR="00330DF2">
          <w:t xml:space="preserve">ial </w:t>
        </w:r>
      </w:ins>
      <w:ins w:id="3279" w:author="Liam Coleman" w:date="2021-04-26T10:00:00Z">
        <w:r w:rsidR="00330DF2">
          <w:t>Number</w:t>
        </w:r>
        <w:r w:rsidR="00E61E30">
          <w:t xml:space="preserve"> Pattern</w:t>
        </w:r>
        <w:bookmarkEnd w:id="3272"/>
      </w:ins>
    </w:p>
    <w:p w14:paraId="23893B78" w14:textId="1B07FA77" w:rsidR="00E61E30" w:rsidRDefault="00E61E30" w:rsidP="00E61E30">
      <w:pPr>
        <w:rPr>
          <w:ins w:id="3280" w:author="Liam Coleman" w:date="2021-04-26T10:18:00Z"/>
        </w:rPr>
      </w:pPr>
      <w:ins w:id="3281" w:author="Liam Coleman" w:date="2021-04-26T10:00:00Z">
        <w:r>
          <w:t>Here we can see a pattern in the re</w:t>
        </w:r>
      </w:ins>
      <w:ins w:id="3282" w:author="Liam Coleman" w:date="2021-04-26T10:01:00Z">
        <w:r>
          <w:t xml:space="preserve">ceipt which </w:t>
        </w:r>
        <w:r w:rsidR="00E250A0">
          <w:t xml:space="preserve">evolves around printed serial numbers. We can see from the graphic below </w:t>
        </w:r>
        <w:r w:rsidR="00581A75">
          <w:t xml:space="preserve">the pattern consists of a </w:t>
        </w:r>
      </w:ins>
      <w:ins w:id="3283" w:author="Liam Coleman" w:date="2021-04-26T10:02:00Z">
        <w:r w:rsidR="00581A75">
          <w:t>description</w:t>
        </w:r>
      </w:ins>
      <w:ins w:id="3284" w:author="Liam Coleman" w:date="2021-04-26T10:01:00Z">
        <w:r w:rsidR="00581A75">
          <w:t xml:space="preserve"> of the product</w:t>
        </w:r>
      </w:ins>
      <w:ins w:id="3285" w:author="Liam Coleman" w:date="2021-04-26T10:03:00Z">
        <w:r w:rsidR="002837C1">
          <w:t xml:space="preserve"> on the first line</w:t>
        </w:r>
      </w:ins>
      <w:ins w:id="3286" w:author="Liam Coleman" w:date="2021-04-26T10:01:00Z">
        <w:r w:rsidR="00581A75">
          <w:t>:</w:t>
        </w:r>
      </w:ins>
    </w:p>
    <w:p w14:paraId="712F3D6F" w14:textId="7E1AFCE6" w:rsidR="00DF7F50" w:rsidRDefault="00DF7F50" w:rsidP="00E61E30">
      <w:pPr>
        <w:rPr>
          <w:ins w:id="3287" w:author="Liam Coleman" w:date="2021-04-26T10:02:00Z"/>
        </w:rPr>
      </w:pPr>
    </w:p>
    <w:p w14:paraId="6D925D8E" w14:textId="1C20783B" w:rsidR="00581A75" w:rsidRDefault="00BB4903" w:rsidP="00E61E30">
      <w:pPr>
        <w:rPr>
          <w:ins w:id="3288" w:author="Liam Coleman" w:date="2021-04-26T10:01:00Z"/>
        </w:rPr>
      </w:pPr>
      <w:ins w:id="3289" w:author="Liam Coleman" w:date="2021-04-26T10:02:00Z">
        <w:r>
          <w:rPr>
            <w:noProof/>
          </w:rPr>
          <w:lastRenderedPageBreak/>
          <mc:AlternateContent>
            <mc:Choice Requires="wps">
              <w:drawing>
                <wp:anchor distT="0" distB="0" distL="114300" distR="114300" simplePos="0" relativeHeight="251582464" behindDoc="0" locked="0" layoutInCell="1" allowOverlap="1" wp14:anchorId="049C06F0" wp14:editId="42B031F6">
                  <wp:simplePos x="0" y="0"/>
                  <wp:positionH relativeFrom="column">
                    <wp:posOffset>558610</wp:posOffset>
                  </wp:positionH>
                  <wp:positionV relativeFrom="paragraph">
                    <wp:posOffset>-43947</wp:posOffset>
                  </wp:positionV>
                  <wp:extent cx="1675519" cy="110997"/>
                  <wp:effectExtent l="19050" t="19050" r="20320" b="41910"/>
                  <wp:wrapNone/>
                  <wp:docPr id="465" name="Arrow: Right 465"/>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BA3F5D" id="Arrow: Right 465" o:spid="_x0000_s1026" type="#_x0000_t13" style="position:absolute;margin-left:44pt;margin-top:-3.45pt;width:131.95pt;height:8.75pt;rotation:180;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" adj="20885" fillcolor="red" strokecolor="#029cee [2564]" strokeweight="1.25pt"/>
              </w:pict>
            </mc:Fallback>
          </mc:AlternateContent>
        </w:r>
        <w:r w:rsidR="004F7730">
          <w:rPr>
            <w:noProof/>
          </w:rPr>
          <mc:AlternateContent>
            <mc:Choice Requires="wps">
              <w:drawing>
                <wp:anchor distT="0" distB="0" distL="114300" distR="114300" simplePos="0" relativeHeight="251588608" behindDoc="0" locked="0" layoutInCell="1" allowOverlap="1" wp14:anchorId="6EC812C4" wp14:editId="262162E7">
                  <wp:simplePos x="0" y="0"/>
                  <wp:positionH relativeFrom="column">
                    <wp:posOffset>562346</wp:posOffset>
                  </wp:positionH>
                  <wp:positionV relativeFrom="paragraph">
                    <wp:posOffset>746800</wp:posOffset>
                  </wp:positionV>
                  <wp:extent cx="1675519" cy="110997"/>
                  <wp:effectExtent l="19050" t="19050" r="20320" b="41910"/>
                  <wp:wrapNone/>
                  <wp:docPr id="437" name="Arrow: Right 437"/>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0FC3E" id="Arrow: Right 437" o:spid="_x0000_s1026" type="#_x0000_t13" style="position:absolute;margin-left:44.3pt;margin-top:58.8pt;width:131.95pt;height:8.75pt;rotation:180;z-index:25158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" adj="20885" fillcolor="red" strokecolor="#029cee [2564]" strokeweight="1.25pt"/>
              </w:pict>
            </mc:Fallback>
          </mc:AlternateContent>
        </w:r>
        <w:r w:rsidR="004F7730">
          <w:rPr>
            <w:noProof/>
          </w:rPr>
          <mc:AlternateContent>
            <mc:Choice Requires="wps">
              <w:drawing>
                <wp:anchor distT="0" distB="0" distL="114300" distR="114300" simplePos="0" relativeHeight="251586560" behindDoc="0" locked="0" layoutInCell="1" allowOverlap="1" wp14:anchorId="6585FD3F" wp14:editId="4DBD6CFB">
                  <wp:simplePos x="0" y="0"/>
                  <wp:positionH relativeFrom="column">
                    <wp:posOffset>546695</wp:posOffset>
                  </wp:positionH>
                  <wp:positionV relativeFrom="paragraph">
                    <wp:posOffset>445883</wp:posOffset>
                  </wp:positionV>
                  <wp:extent cx="1675519" cy="110997"/>
                  <wp:effectExtent l="19050" t="19050" r="20320" b="41910"/>
                  <wp:wrapNone/>
                  <wp:docPr id="436" name="Arrow: Right 436"/>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46F9BA" id="Arrow: Right 436" o:spid="_x0000_s1026" type="#_x0000_t13" style="position:absolute;margin-left:43.05pt;margin-top:35.1pt;width:131.95pt;height:8.75pt;rotation:180;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" adj="20885" fillcolor="red" strokecolor="#029cee [2564]" strokeweight="1.25pt"/>
              </w:pict>
            </mc:Fallback>
          </mc:AlternateContent>
        </w:r>
        <w:r w:rsidR="004F7730">
          <w:rPr>
            <w:noProof/>
          </w:rPr>
          <mc:AlternateContent>
            <mc:Choice Requires="wps">
              <w:drawing>
                <wp:anchor distT="0" distB="0" distL="114300" distR="114300" simplePos="0" relativeHeight="251584512" behindDoc="0" locked="0" layoutInCell="1" allowOverlap="1" wp14:anchorId="6D773969" wp14:editId="5DF8F13A">
                  <wp:simplePos x="0" y="0"/>
                  <wp:positionH relativeFrom="column">
                    <wp:posOffset>541221</wp:posOffset>
                  </wp:positionH>
                  <wp:positionV relativeFrom="paragraph">
                    <wp:posOffset>207535</wp:posOffset>
                  </wp:positionV>
                  <wp:extent cx="1675519" cy="110997"/>
                  <wp:effectExtent l="19050" t="19050" r="20320" b="41910"/>
                  <wp:wrapNone/>
                  <wp:docPr id="429" name="Arrow: Right 429"/>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DC703A" id="Arrow: Right 429" o:spid="_x0000_s1026" type="#_x0000_t13" style="position:absolute;margin-left:42.6pt;margin-top:16.35pt;width:131.95pt;height:8.75pt;rotation:180;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" adj="20885" fillcolor="red" strokecolor="#029cee [2564]" strokeweight="1.25pt"/>
              </w:pict>
            </mc:Fallback>
          </mc:AlternateContent>
        </w:r>
        <w:r w:rsidR="00581A75">
          <w:rPr>
            <w:noProof/>
          </w:rPr>
          <w:drawing>
            <wp:inline distT="0" distB="0" distL="0" distR="0" wp14:anchorId="163B413D" wp14:editId="4FDE77DA">
              <wp:extent cx="1728375" cy="969488"/>
              <wp:effectExtent l="0" t="0" r="5715"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9213" cy="975567"/>
                      </a:xfrm>
                      <a:prstGeom prst="rect">
                        <a:avLst/>
                      </a:prstGeom>
                    </pic:spPr>
                  </pic:pic>
                </a:graphicData>
              </a:graphic>
            </wp:inline>
          </w:drawing>
        </w:r>
      </w:ins>
    </w:p>
    <w:p w14:paraId="17E0AA58" w14:textId="77777777" w:rsidR="00DF7F50" w:rsidRDefault="00DF7F50" w:rsidP="00E61E30">
      <w:pPr>
        <w:rPr>
          <w:ins w:id="3290" w:author="Liam Coleman" w:date="2021-04-26T10:18:00Z"/>
        </w:rPr>
      </w:pPr>
    </w:p>
    <w:p w14:paraId="547D4AA2" w14:textId="3C54AF95" w:rsidR="00EB509C" w:rsidRDefault="002837C1" w:rsidP="00E61E30">
      <w:pPr>
        <w:rPr>
          <w:ins w:id="3291" w:author="Liam Coleman" w:date="2021-04-26T10:04:00Z"/>
        </w:rPr>
      </w:pPr>
      <w:ins w:id="3292" w:author="Liam Coleman" w:date="2021-04-26T10:03:00Z">
        <w:r>
          <w:t>And the associated PLU on the second line</w:t>
        </w:r>
      </w:ins>
      <w:ins w:id="3293" w:author="Liam Coleman" w:date="2021-04-26T10:04:00Z">
        <w:r w:rsidR="00EB509C">
          <w:t>:</w:t>
        </w:r>
      </w:ins>
    </w:p>
    <w:p w14:paraId="7F8B8DB1" w14:textId="66E06DDC" w:rsidR="00EB509C" w:rsidRDefault="0040293C" w:rsidP="00E61E30">
      <w:pPr>
        <w:rPr>
          <w:ins w:id="3294" w:author="Liam Coleman" w:date="2021-04-26T10:05:00Z"/>
        </w:rPr>
      </w:pPr>
      <w:ins w:id="3295" w:author="Liam Coleman" w:date="2021-04-26T10:05:00Z">
        <w:r>
          <w:rPr>
            <w:noProof/>
          </w:rPr>
          <mc:AlternateContent>
            <mc:Choice Requires="wps">
              <w:drawing>
                <wp:anchor distT="0" distB="0" distL="114300" distR="114300" simplePos="0" relativeHeight="251596800" behindDoc="0" locked="0" layoutInCell="1" allowOverlap="1" wp14:anchorId="214EDA38" wp14:editId="4A0846D2">
                  <wp:simplePos x="0" y="0"/>
                  <wp:positionH relativeFrom="column">
                    <wp:posOffset>609541</wp:posOffset>
                  </wp:positionH>
                  <wp:positionV relativeFrom="paragraph">
                    <wp:posOffset>805276</wp:posOffset>
                  </wp:positionV>
                  <wp:extent cx="1675519" cy="110997"/>
                  <wp:effectExtent l="19050" t="19050" r="20320" b="41910"/>
                  <wp:wrapNone/>
                  <wp:docPr id="484" name="Arrow: Right 484"/>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A78E4" id="Arrow: Right 484" o:spid="_x0000_s1026" type="#_x0000_t13" style="position:absolute;margin-left:48pt;margin-top:63.4pt;width:131.95pt;height:8.75pt;rotation:180;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" adj="20885" fillcolor="red" strokecolor="#029cee [2564]" strokeweight="1.25pt"/>
              </w:pict>
            </mc:Fallback>
          </mc:AlternateContent>
        </w:r>
        <w:r>
          <w:rPr>
            <w:noProof/>
          </w:rPr>
          <mc:AlternateContent>
            <mc:Choice Requires="wps">
              <w:drawing>
                <wp:anchor distT="0" distB="0" distL="114300" distR="114300" simplePos="0" relativeHeight="251594752" behindDoc="0" locked="0" layoutInCell="1" allowOverlap="1" wp14:anchorId="64272496" wp14:editId="16285109">
                  <wp:simplePos x="0" y="0"/>
                  <wp:positionH relativeFrom="column">
                    <wp:posOffset>588828</wp:posOffset>
                  </wp:positionH>
                  <wp:positionV relativeFrom="paragraph">
                    <wp:posOffset>551705</wp:posOffset>
                  </wp:positionV>
                  <wp:extent cx="1675519" cy="110997"/>
                  <wp:effectExtent l="19050" t="19050" r="20320" b="41910"/>
                  <wp:wrapNone/>
                  <wp:docPr id="483" name="Arrow: Right 483"/>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03EA8" id="Arrow: Right 483" o:spid="_x0000_s1026" type="#_x0000_t13" style="position:absolute;margin-left:46.35pt;margin-top:43.45pt;width:131.95pt;height:8.75pt;rotation:180;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" adj="20885" fillcolor="red" strokecolor="#029cee [2564]" strokeweight="1.25pt"/>
              </w:pict>
            </mc:Fallback>
          </mc:AlternateContent>
        </w:r>
        <w:r>
          <w:rPr>
            <w:noProof/>
          </w:rPr>
          <mc:AlternateContent>
            <mc:Choice Requires="wps">
              <w:drawing>
                <wp:anchor distT="0" distB="0" distL="114300" distR="114300" simplePos="0" relativeHeight="251592704" behindDoc="0" locked="0" layoutInCell="1" allowOverlap="1" wp14:anchorId="7EA2F5F6" wp14:editId="728C6F5E">
                  <wp:simplePos x="0" y="0"/>
                  <wp:positionH relativeFrom="column">
                    <wp:posOffset>593685</wp:posOffset>
                  </wp:positionH>
                  <wp:positionV relativeFrom="paragraph">
                    <wp:posOffset>302991</wp:posOffset>
                  </wp:positionV>
                  <wp:extent cx="1675519" cy="110997"/>
                  <wp:effectExtent l="19050" t="19050" r="20320" b="41910"/>
                  <wp:wrapNone/>
                  <wp:docPr id="482" name="Arrow: Right 482"/>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D6ECBD" id="Arrow: Right 482" o:spid="_x0000_s1026" type="#_x0000_t13" style="position:absolute;margin-left:46.75pt;margin-top:23.85pt;width:131.95pt;height:8.75pt;rotation:180;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" adj="20885" fillcolor="red" strokecolor="#029cee [2564]" strokeweight="1.25pt"/>
              </w:pict>
            </mc:Fallback>
          </mc:AlternateContent>
        </w:r>
        <w:r>
          <w:rPr>
            <w:noProof/>
          </w:rPr>
          <mc:AlternateContent>
            <mc:Choice Requires="wps">
              <w:drawing>
                <wp:anchor distT="0" distB="0" distL="114300" distR="114300" simplePos="0" relativeHeight="251590656" behindDoc="0" locked="0" layoutInCell="1" allowOverlap="1" wp14:anchorId="681DB47D" wp14:editId="3FA98993">
                  <wp:simplePos x="0" y="0"/>
                  <wp:positionH relativeFrom="column">
                    <wp:posOffset>591981</wp:posOffset>
                  </wp:positionH>
                  <wp:positionV relativeFrom="paragraph">
                    <wp:posOffset>53087</wp:posOffset>
                  </wp:positionV>
                  <wp:extent cx="1675519" cy="110997"/>
                  <wp:effectExtent l="19050" t="19050" r="20320" b="41910"/>
                  <wp:wrapNone/>
                  <wp:docPr id="481" name="Arrow: Right 481"/>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88BBF" id="Arrow: Right 481" o:spid="_x0000_s1026" type="#_x0000_t13" style="position:absolute;margin-left:46.6pt;margin-top:4.2pt;width:131.95pt;height:8.75pt;rotation:180;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" adj="20885" fillcolor="red" strokecolor="#029cee [2564]" strokeweight="1.25pt"/>
              </w:pict>
            </mc:Fallback>
          </mc:AlternateContent>
        </w:r>
      </w:ins>
      <w:ins w:id="3296" w:author="Liam Coleman" w:date="2021-04-26T10:04:00Z">
        <w:r w:rsidR="00EB509C">
          <w:rPr>
            <w:noProof/>
          </w:rPr>
          <w:drawing>
            <wp:inline distT="0" distB="0" distL="0" distR="0" wp14:anchorId="1042529A" wp14:editId="1E17B496">
              <wp:extent cx="1786516" cy="1002101"/>
              <wp:effectExtent l="0" t="0" r="444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23121" cy="1022634"/>
                      </a:xfrm>
                      <a:prstGeom prst="rect">
                        <a:avLst/>
                      </a:prstGeom>
                    </pic:spPr>
                  </pic:pic>
                </a:graphicData>
              </a:graphic>
            </wp:inline>
          </w:drawing>
        </w:r>
      </w:ins>
    </w:p>
    <w:p w14:paraId="3DBA3C9D" w14:textId="77777777" w:rsidR="00DF7F50" w:rsidRDefault="00DF7F50" w:rsidP="00E61E30">
      <w:pPr>
        <w:rPr>
          <w:ins w:id="3297" w:author="Liam Coleman" w:date="2021-04-26T10:19:00Z"/>
        </w:rPr>
      </w:pPr>
    </w:p>
    <w:p w14:paraId="2E0D54E6" w14:textId="20F3A2D3" w:rsidR="00B403AE" w:rsidRDefault="00B403AE" w:rsidP="00E61E30">
      <w:pPr>
        <w:rPr>
          <w:ins w:id="3298" w:author="Liam Coleman" w:date="2021-04-26T10:06:00Z"/>
        </w:rPr>
      </w:pPr>
      <w:ins w:id="3299" w:author="Liam Coleman" w:date="2021-04-26T10:05:00Z">
        <w:r>
          <w:t>And finally on the third lin</w:t>
        </w:r>
      </w:ins>
      <w:ins w:id="3300" w:author="Liam Coleman" w:date="2021-04-26T10:06:00Z">
        <w:r>
          <w:t xml:space="preserve">e, a unique </w:t>
        </w:r>
        <w:r w:rsidR="003B5E03">
          <w:t>identifier</w:t>
        </w:r>
        <w:r>
          <w:t xml:space="preserve"> </w:t>
        </w:r>
        <w:r w:rsidR="003B5E03">
          <w:t>in this instance Serial Number.</w:t>
        </w:r>
      </w:ins>
    </w:p>
    <w:p w14:paraId="528724AD" w14:textId="3A10820A" w:rsidR="00D16DD6" w:rsidRPr="00250CB5" w:rsidRDefault="00D16DD6">
      <w:pPr>
        <w:rPr>
          <w:ins w:id="3301" w:author="Liam Coleman" w:date="2021-04-26T09:53:00Z"/>
        </w:rPr>
        <w:pPrChange w:id="3302" w:author="Liam Coleman" w:date="2021-04-26T10:00:00Z">
          <w:pPr>
            <w:pStyle w:val="Heading2"/>
          </w:pPr>
        </w:pPrChange>
      </w:pPr>
      <w:ins w:id="3303" w:author="Liam Coleman" w:date="2021-04-26T10:07:00Z">
        <w:r>
          <w:rPr>
            <w:noProof/>
          </w:rPr>
          <mc:AlternateContent>
            <mc:Choice Requires="wps">
              <w:drawing>
                <wp:anchor distT="0" distB="0" distL="114300" distR="114300" simplePos="0" relativeHeight="251604992" behindDoc="0" locked="0" layoutInCell="1" allowOverlap="1" wp14:anchorId="26598503" wp14:editId="12128D2C">
                  <wp:simplePos x="0" y="0"/>
                  <wp:positionH relativeFrom="column">
                    <wp:posOffset>1185916</wp:posOffset>
                  </wp:positionH>
                  <wp:positionV relativeFrom="paragraph">
                    <wp:posOffset>885865</wp:posOffset>
                  </wp:positionV>
                  <wp:extent cx="1675519" cy="110997"/>
                  <wp:effectExtent l="19050" t="19050" r="20320" b="41910"/>
                  <wp:wrapNone/>
                  <wp:docPr id="489" name="Arrow: Right 489"/>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2D8F2A" id="Arrow: Right 489" o:spid="_x0000_s1026" type="#_x0000_t13" style="position:absolute;margin-left:93.4pt;margin-top:69.75pt;width:131.95pt;height:8.75pt;rotation:180;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" adj="20885" fillcolor="red" strokecolor="#029cee [2564]" strokeweight="1.25pt"/>
              </w:pict>
            </mc:Fallback>
          </mc:AlternateContent>
        </w:r>
        <w:r>
          <w:rPr>
            <w:noProof/>
          </w:rPr>
          <mc:AlternateContent>
            <mc:Choice Requires="wps">
              <w:drawing>
                <wp:anchor distT="0" distB="0" distL="114300" distR="114300" simplePos="0" relativeHeight="251602944" behindDoc="0" locked="0" layoutInCell="1" allowOverlap="1" wp14:anchorId="3B6DC912" wp14:editId="2AC3F165">
                  <wp:simplePos x="0" y="0"/>
                  <wp:positionH relativeFrom="column">
                    <wp:posOffset>1170283</wp:posOffset>
                  </wp:positionH>
                  <wp:positionV relativeFrom="paragraph">
                    <wp:posOffset>630240</wp:posOffset>
                  </wp:positionV>
                  <wp:extent cx="1675519" cy="110997"/>
                  <wp:effectExtent l="19050" t="19050" r="20320" b="41910"/>
                  <wp:wrapNone/>
                  <wp:docPr id="488" name="Arrow: Right 488"/>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DFCC67" id="Arrow: Right 488" o:spid="_x0000_s1026" type="#_x0000_t13" style="position:absolute;margin-left:92.15pt;margin-top:49.65pt;width:131.95pt;height:8.75pt;rotation:180;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" adj="20885" fillcolor="red" strokecolor="#029cee [2564]" strokeweight="1.25pt"/>
              </w:pict>
            </mc:Fallback>
          </mc:AlternateContent>
        </w:r>
        <w:r>
          <w:rPr>
            <w:noProof/>
          </w:rPr>
          <mc:AlternateContent>
            <mc:Choice Requires="wps">
              <w:drawing>
                <wp:anchor distT="0" distB="0" distL="114300" distR="114300" simplePos="0" relativeHeight="251600896" behindDoc="0" locked="0" layoutInCell="1" allowOverlap="1" wp14:anchorId="5C6B602F" wp14:editId="68D4C7DF">
                  <wp:simplePos x="0" y="0"/>
                  <wp:positionH relativeFrom="column">
                    <wp:posOffset>1180630</wp:posOffset>
                  </wp:positionH>
                  <wp:positionV relativeFrom="paragraph">
                    <wp:posOffset>386829</wp:posOffset>
                  </wp:positionV>
                  <wp:extent cx="1675519" cy="110997"/>
                  <wp:effectExtent l="19050" t="19050" r="20320" b="41910"/>
                  <wp:wrapNone/>
                  <wp:docPr id="487" name="Arrow: Right 487"/>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B22F7" id="Arrow: Right 487" o:spid="_x0000_s1026" type="#_x0000_t13" style="position:absolute;margin-left:92.95pt;margin-top:30.45pt;width:131.95pt;height:8.75pt;rotation:180;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" adj="20885" fillcolor="red" strokecolor="#029cee [2564]" strokeweight="1.25pt"/>
              </w:pict>
            </mc:Fallback>
          </mc:AlternateContent>
        </w:r>
        <w:r>
          <w:rPr>
            <w:noProof/>
          </w:rPr>
          <mc:AlternateContent>
            <mc:Choice Requires="wps">
              <w:drawing>
                <wp:anchor distT="0" distB="0" distL="114300" distR="114300" simplePos="0" relativeHeight="251598848" behindDoc="0" locked="0" layoutInCell="1" allowOverlap="1" wp14:anchorId="236E9B99" wp14:editId="022E8A03">
                  <wp:simplePos x="0" y="0"/>
                  <wp:positionH relativeFrom="column">
                    <wp:posOffset>1170257</wp:posOffset>
                  </wp:positionH>
                  <wp:positionV relativeFrom="paragraph">
                    <wp:posOffset>148656</wp:posOffset>
                  </wp:positionV>
                  <wp:extent cx="1675519" cy="110997"/>
                  <wp:effectExtent l="19050" t="19050" r="20320" b="41910"/>
                  <wp:wrapNone/>
                  <wp:docPr id="486" name="Arrow: Right 486"/>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F56AB7" id="Arrow: Right 486" o:spid="_x0000_s1026" type="#_x0000_t13" style="position:absolute;margin-left:92.15pt;margin-top:11.7pt;width:131.95pt;height:8.75pt;rotation:180;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" adj="20885" fillcolor="red" strokecolor="#029cee [2564]" strokeweight="1.25pt"/>
              </w:pict>
            </mc:Fallback>
          </mc:AlternateContent>
        </w:r>
      </w:ins>
      <w:ins w:id="3304" w:author="Liam Coleman" w:date="2021-04-26T10:06:00Z">
        <w:r>
          <w:rPr>
            <w:noProof/>
          </w:rPr>
          <w:drawing>
            <wp:inline distT="0" distB="0" distL="0" distR="0" wp14:anchorId="3AC5F282" wp14:editId="1860BFF4">
              <wp:extent cx="1780933" cy="99896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95756" cy="1007284"/>
                      </a:xfrm>
                      <a:prstGeom prst="rect">
                        <a:avLst/>
                      </a:prstGeom>
                    </pic:spPr>
                  </pic:pic>
                </a:graphicData>
              </a:graphic>
            </wp:inline>
          </w:drawing>
        </w:r>
      </w:ins>
    </w:p>
    <w:p w14:paraId="3DEC918B" w14:textId="77777777" w:rsidR="00086D45" w:rsidRDefault="00D16DD6" w:rsidP="00BA43F7">
      <w:pPr>
        <w:rPr>
          <w:ins w:id="3305" w:author="Liam Coleman" w:date="2021-04-26T10:08:00Z"/>
        </w:rPr>
      </w:pPr>
      <w:ins w:id="3306" w:author="Liam Coleman" w:date="2021-04-26T10:07:00Z">
        <w:r>
          <w:t xml:space="preserve">The utility </w:t>
        </w:r>
      </w:ins>
      <w:ins w:id="3307" w:author="Liam Coleman" w:date="2021-04-26T10:08:00Z">
        <w:r>
          <w:t>will</w:t>
        </w:r>
        <w:r w:rsidR="00086D45">
          <w:t>:</w:t>
        </w:r>
        <w:r>
          <w:t xml:space="preserve"> </w:t>
        </w:r>
      </w:ins>
    </w:p>
    <w:p w14:paraId="62378832" w14:textId="38CA3845" w:rsidR="00D16DD6" w:rsidRDefault="00D16DD6">
      <w:pPr>
        <w:pStyle w:val="ListParagraph"/>
        <w:numPr>
          <w:ilvl w:val="0"/>
          <w:numId w:val="107"/>
        </w:numPr>
        <w:rPr>
          <w:ins w:id="3308" w:author="Liam Coleman" w:date="2021-04-26T10:08:00Z"/>
        </w:rPr>
        <w:pPrChange w:id="3309" w:author="Liam Coleman" w:date="2021-04-26T10:19:00Z">
          <w:pPr/>
        </w:pPrChange>
      </w:pPr>
      <w:ins w:id="3310" w:author="Liam Coleman" w:date="2021-04-26T10:08:00Z">
        <w:r>
          <w:t xml:space="preserve">search the </w:t>
        </w:r>
        <w:r w:rsidR="00086D45">
          <w:t>receipt.</w:t>
        </w:r>
      </w:ins>
    </w:p>
    <w:p w14:paraId="6973953E" w14:textId="3EAF3C99" w:rsidR="00086D45" w:rsidRDefault="00086D45">
      <w:pPr>
        <w:pStyle w:val="ListParagraph"/>
        <w:numPr>
          <w:ilvl w:val="0"/>
          <w:numId w:val="106"/>
        </w:numPr>
        <w:rPr>
          <w:ins w:id="3311" w:author="Liam Coleman" w:date="2021-04-26T10:08:00Z"/>
        </w:rPr>
        <w:pPrChange w:id="3312" w:author="Liam Coleman" w:date="2021-04-26T10:11:00Z">
          <w:pPr/>
        </w:pPrChange>
      </w:pPr>
      <w:ins w:id="3313" w:author="Liam Coleman" w:date="2021-04-26T10:08:00Z">
        <w:r>
          <w:t>stop when it reaches the u</w:t>
        </w:r>
      </w:ins>
      <w:ins w:id="3314" w:author="Liam Coleman" w:date="2021-04-26T10:12:00Z">
        <w:r w:rsidR="00DF095E">
          <w:t>nique</w:t>
        </w:r>
      </w:ins>
      <w:ins w:id="3315" w:author="Liam Coleman" w:date="2021-04-26T10:08:00Z">
        <w:r>
          <w:t xml:space="preserve"> </w:t>
        </w:r>
      </w:ins>
      <w:ins w:id="3316" w:author="Liam Coleman" w:date="2021-04-26T10:09:00Z">
        <w:r w:rsidR="00FF35E5">
          <w:t>identifier.</w:t>
        </w:r>
      </w:ins>
    </w:p>
    <w:p w14:paraId="58AAD906" w14:textId="3F407488" w:rsidR="00FF35E5" w:rsidRDefault="00FF35E5">
      <w:pPr>
        <w:pStyle w:val="ListParagraph"/>
        <w:numPr>
          <w:ilvl w:val="0"/>
          <w:numId w:val="106"/>
        </w:numPr>
        <w:rPr>
          <w:ins w:id="3317" w:author="Liam Coleman" w:date="2021-04-26T10:10:00Z"/>
        </w:rPr>
        <w:pPrChange w:id="3318" w:author="Liam Coleman" w:date="2021-04-26T10:11:00Z">
          <w:pPr/>
        </w:pPrChange>
      </w:pPr>
      <w:ins w:id="3319" w:author="Liam Coleman" w:date="2021-04-26T10:08:00Z">
        <w:r>
          <w:t>Hol</w:t>
        </w:r>
      </w:ins>
      <w:ins w:id="3320" w:author="Liam Coleman" w:date="2021-04-26T10:09:00Z">
        <w:r>
          <w:t>d the value of the identifier</w:t>
        </w:r>
        <w:r w:rsidR="00D646A9">
          <w:t xml:space="preserve"> (serial number)</w:t>
        </w:r>
        <w:r>
          <w:t xml:space="preserve"> in memory</w:t>
        </w:r>
      </w:ins>
      <w:ins w:id="3321" w:author="Liam Coleman" w:date="2021-04-26T10:10:00Z">
        <w:r w:rsidR="0033171E">
          <w:t>.</w:t>
        </w:r>
      </w:ins>
    </w:p>
    <w:p w14:paraId="26C3532F" w14:textId="29FE8A2C" w:rsidR="0033171E" w:rsidRDefault="0033171E">
      <w:pPr>
        <w:pStyle w:val="ListParagraph"/>
        <w:numPr>
          <w:ilvl w:val="0"/>
          <w:numId w:val="106"/>
        </w:numPr>
        <w:rPr>
          <w:ins w:id="3322" w:author="Liam Coleman" w:date="2021-04-26T10:10:00Z"/>
        </w:rPr>
        <w:pPrChange w:id="3323" w:author="Liam Coleman" w:date="2021-04-26T10:11:00Z">
          <w:pPr/>
        </w:pPrChange>
      </w:pPr>
      <w:ins w:id="3324" w:author="Liam Coleman" w:date="2021-04-26T10:10:00Z">
        <w:r>
          <w:t>Grab the previous line</w:t>
        </w:r>
        <w:r w:rsidR="00D92AC5">
          <w:t xml:space="preserve"> (PLU) keep it in memory.</w:t>
        </w:r>
      </w:ins>
    </w:p>
    <w:p w14:paraId="250770FC" w14:textId="7C3EF9DF" w:rsidR="00D92AC5" w:rsidRDefault="00D92AC5" w:rsidP="00946AAE">
      <w:pPr>
        <w:pStyle w:val="ListParagraph"/>
        <w:numPr>
          <w:ilvl w:val="0"/>
          <w:numId w:val="106"/>
        </w:numPr>
        <w:rPr>
          <w:ins w:id="3325" w:author="Liam Coleman" w:date="2021-04-26T10:11:00Z"/>
        </w:rPr>
      </w:pPr>
      <w:ins w:id="3326" w:author="Liam Coleman" w:date="2021-04-26T10:10:00Z">
        <w:r>
          <w:t xml:space="preserve">Grab the line before </w:t>
        </w:r>
      </w:ins>
      <w:ins w:id="3327" w:author="Liam Coleman" w:date="2021-04-26T10:11:00Z">
        <w:r>
          <w:t>that and use i</w:t>
        </w:r>
        <w:r w:rsidR="00946AAE">
          <w:t>t for the item description.</w:t>
        </w:r>
      </w:ins>
    </w:p>
    <w:p w14:paraId="4A8A4699" w14:textId="77777777" w:rsidR="00461FD6" w:rsidRDefault="00461FD6" w:rsidP="00946AAE">
      <w:pPr>
        <w:pStyle w:val="ListParagraph"/>
        <w:rPr>
          <w:ins w:id="3328" w:author="Liam Coleman" w:date="2021-04-26T10:19:00Z"/>
        </w:rPr>
      </w:pPr>
    </w:p>
    <w:p w14:paraId="1704E310" w14:textId="1BC40897" w:rsidR="00946AAE" w:rsidRDefault="00946AAE" w:rsidP="00946AAE">
      <w:pPr>
        <w:pStyle w:val="ListParagraph"/>
        <w:rPr>
          <w:ins w:id="3329" w:author="Liam Coleman" w:date="2021-04-26T10:16:00Z"/>
        </w:rPr>
      </w:pPr>
      <w:ins w:id="3330" w:author="Liam Coleman" w:date="2021-04-26T10:11:00Z">
        <w:r>
          <w:t>At this point the util</w:t>
        </w:r>
        <w:r w:rsidR="00957B0D">
          <w:t xml:space="preserve">ity will be able </w:t>
        </w:r>
      </w:ins>
      <w:ins w:id="3331" w:author="Liam Coleman" w:date="2021-04-26T10:12:00Z">
        <w:r w:rsidR="00957B0D">
          <w:t xml:space="preserve">to populate the following columns in the CSV with the information </w:t>
        </w:r>
        <w:r w:rsidR="00DF095E">
          <w:t>above:</w:t>
        </w:r>
      </w:ins>
    </w:p>
    <w:p w14:paraId="7EAF0FB3" w14:textId="77777777" w:rsidR="00D502DE" w:rsidRDefault="00D502DE" w:rsidP="00946AAE">
      <w:pPr>
        <w:pStyle w:val="ListParagraph"/>
        <w:rPr>
          <w:ins w:id="3332" w:author="Liam Coleman" w:date="2021-04-26T10:13:00Z"/>
        </w:rPr>
      </w:pPr>
    </w:p>
    <w:p w14:paraId="1F6080BD" w14:textId="07F5E9EB" w:rsidR="00DF095E" w:rsidRDefault="006C43F1" w:rsidP="00946AAE">
      <w:pPr>
        <w:pStyle w:val="ListParagraph"/>
        <w:rPr>
          <w:ins w:id="3333" w:author="Liam Coleman" w:date="2021-04-26T10:13:00Z"/>
        </w:rPr>
      </w:pPr>
      <w:ins w:id="3334" w:author="Liam Coleman" w:date="2021-04-26T10:13:00Z">
        <w:r>
          <w:t xml:space="preserve">The serial number </w:t>
        </w:r>
      </w:ins>
      <w:ins w:id="3335" w:author="Liam Coleman" w:date="2021-04-26T10:16:00Z">
        <w:r w:rsidR="00D502DE">
          <w:t>column:</w:t>
        </w:r>
      </w:ins>
    </w:p>
    <w:p w14:paraId="39F32C64" w14:textId="0E9898DE" w:rsidR="00DE7918" w:rsidRDefault="00D5327D" w:rsidP="00946AAE">
      <w:pPr>
        <w:pStyle w:val="ListParagraph"/>
        <w:rPr>
          <w:ins w:id="3336" w:author="Liam Coleman" w:date="2021-04-26T10:12:00Z"/>
        </w:rPr>
      </w:pPr>
      <w:ins w:id="3337" w:author="Liam Coleman" w:date="2021-04-26T10:15:00Z">
        <w:r>
          <w:rPr>
            <w:noProof/>
          </w:rPr>
          <mc:AlternateContent>
            <mc:Choice Requires="wps">
              <w:drawing>
                <wp:anchor distT="0" distB="0" distL="114300" distR="114300" simplePos="0" relativeHeight="251607040" behindDoc="0" locked="0" layoutInCell="1" allowOverlap="1" wp14:anchorId="6A93BE7B" wp14:editId="043FFAFC">
                  <wp:simplePos x="0" y="0"/>
                  <wp:positionH relativeFrom="column">
                    <wp:posOffset>1393701</wp:posOffset>
                  </wp:positionH>
                  <wp:positionV relativeFrom="paragraph">
                    <wp:posOffset>428064</wp:posOffset>
                  </wp:positionV>
                  <wp:extent cx="1807632" cy="158567"/>
                  <wp:effectExtent l="0" t="190500" r="0" b="184785"/>
                  <wp:wrapNone/>
                  <wp:docPr id="493" name="Arrow: Left-Right 493"/>
                  <wp:cNvGraphicFramePr/>
                  <a:graphic xmlns:a="http://schemas.openxmlformats.org/drawingml/2006/main">
                    <a:graphicData uri="http://schemas.microsoft.com/office/word/2010/wordprocessingShape">
                      <wps:wsp>
                        <wps:cNvSpPr/>
                        <wps:spPr>
                          <a:xfrm rot="20876928">
                            <a:off x="0" y="0"/>
                            <a:ext cx="1807632" cy="158567"/>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B95DE9" id="Arrow: Left-Right 493" o:spid="_x0000_s1026" type="#_x0000_t69" style="position:absolute;margin-left:109.75pt;margin-top:33.7pt;width:142.35pt;height:12.5pt;rotation:-789787fd;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" adj="947" fillcolor="red" strokecolor="#029cee [2564]" strokeweight="1.25pt"/>
              </w:pict>
            </mc:Fallback>
          </mc:AlternateContent>
        </w:r>
      </w:ins>
      <w:ins w:id="3338" w:author="Liam Coleman" w:date="2021-04-26T10:14:00Z">
        <w:r w:rsidR="00DE7918">
          <w:rPr>
            <w:noProof/>
          </w:rPr>
          <w:drawing>
            <wp:inline distT="0" distB="0" distL="0" distR="0" wp14:anchorId="11680C19" wp14:editId="1FC61DBA">
              <wp:extent cx="1516952" cy="979518"/>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27715" cy="986468"/>
                      </a:xfrm>
                      <a:prstGeom prst="rect">
                        <a:avLst/>
                      </a:prstGeom>
                    </pic:spPr>
                  </pic:pic>
                </a:graphicData>
              </a:graphic>
            </wp:inline>
          </w:drawing>
        </w:r>
      </w:ins>
      <w:ins w:id="3339" w:author="Liam Coleman" w:date="2021-04-26T10:15:00Z">
        <w:r w:rsidR="003F2A51">
          <w:t xml:space="preserve">        </w:t>
        </w:r>
        <w:r w:rsidR="003F2A51">
          <w:tab/>
        </w:r>
        <w:r w:rsidR="003F2A51">
          <w:tab/>
        </w:r>
        <w:r w:rsidR="003F2A51">
          <w:tab/>
        </w:r>
      </w:ins>
      <w:ins w:id="3340" w:author="Liam Coleman" w:date="2021-04-26T10:20:00Z">
        <w:r w:rsidR="0097039F">
          <w:rPr>
            <w:noProof/>
          </w:rPr>
          <w:drawing>
            <wp:inline distT="0" distB="0" distL="0" distR="0" wp14:anchorId="4EFA9C5E" wp14:editId="7F4D96AA">
              <wp:extent cx="1545360" cy="86683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8033" cy="868329"/>
                      </a:xfrm>
                      <a:prstGeom prst="rect">
                        <a:avLst/>
                      </a:prstGeom>
                    </pic:spPr>
                  </pic:pic>
                </a:graphicData>
              </a:graphic>
            </wp:inline>
          </w:drawing>
        </w:r>
      </w:ins>
    </w:p>
    <w:p w14:paraId="2BBF1344" w14:textId="32375B14" w:rsidR="00DF095E" w:rsidRDefault="00DF095E" w:rsidP="00946AAE">
      <w:pPr>
        <w:pStyle w:val="ListParagraph"/>
        <w:rPr>
          <w:ins w:id="3341" w:author="Liam Coleman" w:date="2021-04-26T10:19:00Z"/>
        </w:rPr>
      </w:pPr>
    </w:p>
    <w:p w14:paraId="03A57755" w14:textId="62CA8DD8" w:rsidR="00E170CB" w:rsidRDefault="00E170CB" w:rsidP="00946AAE">
      <w:pPr>
        <w:pStyle w:val="ListParagraph"/>
        <w:rPr>
          <w:ins w:id="3342" w:author="Liam Coleman" w:date="2021-04-26T10:21:00Z"/>
        </w:rPr>
      </w:pPr>
    </w:p>
    <w:p w14:paraId="1B0257A3" w14:textId="63A0A37C" w:rsidR="00461FD6" w:rsidRDefault="00461FD6" w:rsidP="00946AAE">
      <w:pPr>
        <w:pStyle w:val="ListParagraph"/>
        <w:rPr>
          <w:ins w:id="3343" w:author="Liam Coleman" w:date="2021-04-26T10:20:00Z"/>
        </w:rPr>
      </w:pPr>
      <w:ins w:id="3344" w:author="Liam Coleman" w:date="2021-04-26T10:19:00Z">
        <w:r>
          <w:t>The [</w:t>
        </w:r>
      </w:ins>
      <w:ins w:id="3345" w:author="Liam Coleman" w:date="2021-04-26T10:20:00Z">
        <w:r>
          <w:t>required</w:t>
        </w:r>
      </w:ins>
      <w:ins w:id="3346" w:author="Liam Coleman" w:date="2021-04-26T10:19:00Z">
        <w:r>
          <w:t>] Product Name column:</w:t>
        </w:r>
      </w:ins>
      <w:ins w:id="3347" w:author="Liam Coleman" w:date="2021-04-26T10:20:00Z">
        <w:r w:rsidR="0097039F" w:rsidRPr="0097039F">
          <w:rPr>
            <w:noProof/>
          </w:rPr>
          <w:t xml:space="preserve"> </w:t>
        </w:r>
      </w:ins>
    </w:p>
    <w:p w14:paraId="44F8641F" w14:textId="0F2D34A0" w:rsidR="00461FD6" w:rsidRDefault="00E170CB">
      <w:pPr>
        <w:pStyle w:val="ListParagraph"/>
        <w:rPr>
          <w:ins w:id="3348" w:author="Liam Coleman" w:date="2021-04-26T10:10:00Z"/>
        </w:rPr>
        <w:pPrChange w:id="3349" w:author="Liam Coleman" w:date="2021-04-26T10:11:00Z">
          <w:pPr/>
        </w:pPrChange>
      </w:pPr>
      <w:ins w:id="3350" w:author="Liam Coleman" w:date="2021-04-26T10:21:00Z">
        <w:r>
          <w:rPr>
            <w:noProof/>
          </w:rPr>
          <mc:AlternateContent>
            <mc:Choice Requires="wps">
              <w:drawing>
                <wp:anchor distT="0" distB="0" distL="114300" distR="114300" simplePos="0" relativeHeight="251609088" behindDoc="0" locked="0" layoutInCell="1" allowOverlap="1" wp14:anchorId="6633DCD0" wp14:editId="7669B671">
                  <wp:simplePos x="0" y="0"/>
                  <wp:positionH relativeFrom="column">
                    <wp:posOffset>1388928</wp:posOffset>
                  </wp:positionH>
                  <wp:positionV relativeFrom="paragraph">
                    <wp:posOffset>349892</wp:posOffset>
                  </wp:positionV>
                  <wp:extent cx="1807632" cy="158567"/>
                  <wp:effectExtent l="0" t="190500" r="0" b="184785"/>
                  <wp:wrapNone/>
                  <wp:docPr id="496" name="Arrow: Left-Right 496"/>
                  <wp:cNvGraphicFramePr/>
                  <a:graphic xmlns:a="http://schemas.openxmlformats.org/drawingml/2006/main">
                    <a:graphicData uri="http://schemas.microsoft.com/office/word/2010/wordprocessingShape">
                      <wps:wsp>
                        <wps:cNvSpPr/>
                        <wps:spPr>
                          <a:xfrm rot="20876928">
                            <a:off x="0" y="0"/>
                            <a:ext cx="1807632" cy="158567"/>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998062" id="Arrow: Left-Right 496" o:spid="_x0000_s1026" type="#_x0000_t69" style="position:absolute;margin-left:109.35pt;margin-top:27.55pt;width:142.35pt;height:12.5pt;rotation:-789787fd;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" adj="947" fillcolor="red" strokecolor="#029cee [2564]" strokeweight="1.25pt"/>
              </w:pict>
            </mc:Fallback>
          </mc:AlternateContent>
        </w:r>
      </w:ins>
      <w:ins w:id="3351" w:author="Liam Coleman" w:date="2021-04-26T10:20:00Z">
        <w:r w:rsidR="0097039F">
          <w:rPr>
            <w:noProof/>
          </w:rPr>
          <w:drawing>
            <wp:inline distT="0" distB="0" distL="0" distR="0" wp14:anchorId="19D176D2" wp14:editId="2373ACF7">
              <wp:extent cx="1437669" cy="509719"/>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48111" cy="513421"/>
                      </a:xfrm>
                      <a:prstGeom prst="rect">
                        <a:avLst/>
                      </a:prstGeom>
                    </pic:spPr>
                  </pic:pic>
                </a:graphicData>
              </a:graphic>
            </wp:inline>
          </w:drawing>
        </w:r>
      </w:ins>
      <w:ins w:id="3352" w:author="Liam Coleman" w:date="2021-04-26T10:21:00Z">
        <w:r>
          <w:t xml:space="preserve">    </w:t>
        </w:r>
        <w:r>
          <w:tab/>
        </w:r>
        <w:r>
          <w:tab/>
        </w:r>
        <w:r>
          <w:tab/>
        </w:r>
      </w:ins>
      <w:ins w:id="3353" w:author="Liam Coleman" w:date="2021-04-26T10:20:00Z">
        <w:r>
          <w:rPr>
            <w:noProof/>
          </w:rPr>
          <w:drawing>
            <wp:inline distT="0" distB="0" distL="0" distR="0" wp14:anchorId="1AD76A06" wp14:editId="32816E0F">
              <wp:extent cx="1416527" cy="794564"/>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4850" cy="804842"/>
                      </a:xfrm>
                      <a:prstGeom prst="rect">
                        <a:avLst/>
                      </a:prstGeom>
                    </pic:spPr>
                  </pic:pic>
                </a:graphicData>
              </a:graphic>
            </wp:inline>
          </w:drawing>
        </w:r>
      </w:ins>
    </w:p>
    <w:p w14:paraId="42857BBF" w14:textId="77777777" w:rsidR="00D92AC5" w:rsidRDefault="00D92AC5" w:rsidP="00BA43F7">
      <w:pPr>
        <w:rPr>
          <w:ins w:id="3354" w:author="Liam Coleman" w:date="2021-04-26T10:09:00Z"/>
        </w:rPr>
      </w:pPr>
    </w:p>
    <w:p w14:paraId="45193002" w14:textId="140DBBA6" w:rsidR="00D646A9" w:rsidRDefault="00437866" w:rsidP="00F810CB">
      <w:pPr>
        <w:pStyle w:val="Heading3"/>
        <w:numPr>
          <w:ilvl w:val="0"/>
          <w:numId w:val="0"/>
        </w:numPr>
        <w:ind w:left="1134" w:hanging="1134"/>
        <w:rPr>
          <w:ins w:id="3355" w:author="Liam Coleman" w:date="2021-04-26T10:23:00Z"/>
        </w:rPr>
      </w:pPr>
      <w:bookmarkStart w:id="3356" w:name="_Toc76630280"/>
      <w:ins w:id="3357" w:author="Liam Coleman" w:date="2021-05-25T09:43:00Z">
        <w:r>
          <w:lastRenderedPageBreak/>
          <w:t>5</w:t>
        </w:r>
      </w:ins>
      <w:ins w:id="3358" w:author="Liam Coleman" w:date="2021-04-26T10:22:00Z">
        <w:r w:rsidR="009E5E91">
          <w:t>.</w:t>
        </w:r>
      </w:ins>
      <w:ins w:id="3359" w:author="Liam Coleman" w:date="2021-05-25T09:43:00Z">
        <w:r>
          <w:t>4</w:t>
        </w:r>
      </w:ins>
      <w:ins w:id="3360" w:author="Liam Coleman" w:date="2021-04-26T10:22:00Z">
        <w:r w:rsidR="009E5E91">
          <w:t xml:space="preserve">.2 </w:t>
        </w:r>
        <w:r w:rsidR="00F810CB">
          <w:t>@</w:t>
        </w:r>
      </w:ins>
      <w:ins w:id="3361" w:author="Liam Coleman" w:date="2021-04-26T10:23:00Z">
        <w:r w:rsidR="00F810CB">
          <w:t xml:space="preserve"> Symbol Pattern</w:t>
        </w:r>
        <w:bookmarkEnd w:id="3356"/>
      </w:ins>
    </w:p>
    <w:p w14:paraId="0F21E768" w14:textId="2A139F32" w:rsidR="00F810CB" w:rsidRDefault="00BB5646" w:rsidP="00F810CB">
      <w:pPr>
        <w:rPr>
          <w:ins w:id="3362" w:author="Liam Coleman" w:date="2021-04-26T10:24:00Z"/>
        </w:rPr>
      </w:pPr>
      <w:ins w:id="3363" w:author="Liam Coleman" w:date="2021-04-26T10:25:00Z">
        <w:r>
          <w:rPr>
            <w:noProof/>
          </w:rPr>
          <mc:AlternateContent>
            <mc:Choice Requires="wps">
              <w:drawing>
                <wp:anchor distT="0" distB="0" distL="114300" distR="114300" simplePos="0" relativeHeight="251611136" behindDoc="0" locked="0" layoutInCell="1" allowOverlap="1" wp14:anchorId="0A6F56A9" wp14:editId="448C2493">
                  <wp:simplePos x="0" y="0"/>
                  <wp:positionH relativeFrom="column">
                    <wp:posOffset>702978</wp:posOffset>
                  </wp:positionH>
                  <wp:positionV relativeFrom="paragraph">
                    <wp:posOffset>337875</wp:posOffset>
                  </wp:positionV>
                  <wp:extent cx="1675519" cy="110997"/>
                  <wp:effectExtent l="19050" t="19050" r="20320" b="41910"/>
                  <wp:wrapNone/>
                  <wp:docPr id="500" name="Arrow: Right 500"/>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4C34B6" id="Arrow: Right 500" o:spid="_x0000_s1026" type="#_x0000_t13" style="position:absolute;margin-left:55.35pt;margin-top:26.6pt;width:131.95pt;height:8.75pt;rotation:180;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" adj="20885" fillcolor="red" strokecolor="#029cee [2564]" strokeweight="1.25pt"/>
              </w:pict>
            </mc:Fallback>
          </mc:AlternateContent>
        </w:r>
      </w:ins>
      <w:ins w:id="3364" w:author="Liam Coleman" w:date="2021-04-26T10:23:00Z">
        <w:r w:rsidR="00F810CB">
          <w:t>Another pattern identified is using the @ symbol</w:t>
        </w:r>
      </w:ins>
      <w:ins w:id="3365" w:author="Liam Coleman" w:date="2021-04-26T10:24:00Z">
        <w:r w:rsidR="00E870D8">
          <w:t xml:space="preserve">, we can see from the graphics below the pattern consists of a </w:t>
        </w:r>
        <w:r>
          <w:t>description on the first line:</w:t>
        </w:r>
      </w:ins>
    </w:p>
    <w:p w14:paraId="391F52AA" w14:textId="00F85502" w:rsidR="00BB5646" w:rsidRDefault="00BB5646" w:rsidP="00F810CB">
      <w:pPr>
        <w:rPr>
          <w:ins w:id="3366" w:author="Liam Coleman" w:date="2021-04-26T10:25:00Z"/>
        </w:rPr>
      </w:pPr>
      <w:ins w:id="3367" w:author="Liam Coleman" w:date="2021-04-26T10:25:00Z">
        <w:r>
          <w:rPr>
            <w:noProof/>
          </w:rPr>
          <mc:AlternateContent>
            <mc:Choice Requires="wps">
              <w:drawing>
                <wp:anchor distT="0" distB="0" distL="114300" distR="114300" simplePos="0" relativeHeight="251619328" behindDoc="0" locked="0" layoutInCell="1" allowOverlap="1" wp14:anchorId="607B395F" wp14:editId="37F9CC1D">
                  <wp:simplePos x="0" y="0"/>
                  <wp:positionH relativeFrom="column">
                    <wp:posOffset>678569</wp:posOffset>
                  </wp:positionH>
                  <wp:positionV relativeFrom="paragraph">
                    <wp:posOffset>941595</wp:posOffset>
                  </wp:positionV>
                  <wp:extent cx="1675519" cy="110997"/>
                  <wp:effectExtent l="19050" t="19050" r="20320" b="41910"/>
                  <wp:wrapNone/>
                  <wp:docPr id="504" name="Arrow: Right 504"/>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F25AE" id="Arrow: Right 504" o:spid="_x0000_s1026" type="#_x0000_t13" style="position:absolute;margin-left:53.45pt;margin-top:74.15pt;width:131.95pt;height:8.75pt;rotation:180;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" adj="20885" fillcolor="red" strokecolor="#029cee [2564]" strokeweight="1.25pt"/>
              </w:pict>
            </mc:Fallback>
          </mc:AlternateContent>
        </w:r>
        <w:r>
          <w:rPr>
            <w:noProof/>
          </w:rPr>
          <mc:AlternateContent>
            <mc:Choice Requires="wps">
              <w:drawing>
                <wp:anchor distT="0" distB="0" distL="114300" distR="114300" simplePos="0" relativeHeight="251617280" behindDoc="0" locked="0" layoutInCell="1" allowOverlap="1" wp14:anchorId="7FA4D0BA" wp14:editId="53BF22C0">
                  <wp:simplePos x="0" y="0"/>
                  <wp:positionH relativeFrom="column">
                    <wp:posOffset>678793</wp:posOffset>
                  </wp:positionH>
                  <wp:positionV relativeFrom="paragraph">
                    <wp:posOffset>693310</wp:posOffset>
                  </wp:positionV>
                  <wp:extent cx="1675519" cy="110997"/>
                  <wp:effectExtent l="19050" t="19050" r="20320" b="41910"/>
                  <wp:wrapNone/>
                  <wp:docPr id="503" name="Arrow: Right 503"/>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DAD57E" id="Arrow: Right 503" o:spid="_x0000_s1026" type="#_x0000_t13" style="position:absolute;margin-left:53.45pt;margin-top:54.6pt;width:131.95pt;height:8.75pt;rotation:180;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" adj="20885" fillcolor="red" strokecolor="#029cee [2564]" strokeweight="1.25pt"/>
              </w:pict>
            </mc:Fallback>
          </mc:AlternateContent>
        </w:r>
        <w:r>
          <w:rPr>
            <w:noProof/>
          </w:rPr>
          <mc:AlternateContent>
            <mc:Choice Requires="wps">
              <w:drawing>
                <wp:anchor distT="0" distB="0" distL="114300" distR="114300" simplePos="0" relativeHeight="251615232" behindDoc="0" locked="0" layoutInCell="1" allowOverlap="1" wp14:anchorId="5A03A797" wp14:editId="63669135">
                  <wp:simplePos x="0" y="0"/>
                  <wp:positionH relativeFrom="column">
                    <wp:posOffset>693041</wp:posOffset>
                  </wp:positionH>
                  <wp:positionV relativeFrom="paragraph">
                    <wp:posOffset>444390</wp:posOffset>
                  </wp:positionV>
                  <wp:extent cx="1675519" cy="110997"/>
                  <wp:effectExtent l="19050" t="19050" r="20320" b="41910"/>
                  <wp:wrapNone/>
                  <wp:docPr id="502" name="Arrow: Right 502"/>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C2F666" id="Arrow: Right 502" o:spid="_x0000_s1026" type="#_x0000_t13" style="position:absolute;margin-left:54.55pt;margin-top:35pt;width:131.95pt;height:8.75pt;rotation:180;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" adj="20885" fillcolor="red" strokecolor="#029cee [2564]" strokeweight="1.25pt"/>
              </w:pict>
            </mc:Fallback>
          </mc:AlternateContent>
        </w:r>
        <w:r>
          <w:rPr>
            <w:noProof/>
          </w:rPr>
          <mc:AlternateContent>
            <mc:Choice Requires="wps">
              <w:drawing>
                <wp:anchor distT="0" distB="0" distL="114300" distR="114300" simplePos="0" relativeHeight="251613184" behindDoc="0" locked="0" layoutInCell="1" allowOverlap="1" wp14:anchorId="53647B24" wp14:editId="393B3D67">
                  <wp:simplePos x="0" y="0"/>
                  <wp:positionH relativeFrom="column">
                    <wp:posOffset>692630</wp:posOffset>
                  </wp:positionH>
                  <wp:positionV relativeFrom="paragraph">
                    <wp:posOffset>196105</wp:posOffset>
                  </wp:positionV>
                  <wp:extent cx="1675519" cy="110997"/>
                  <wp:effectExtent l="19050" t="19050" r="20320" b="41910"/>
                  <wp:wrapNone/>
                  <wp:docPr id="501" name="Arrow: Right 501"/>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2843A" id="Arrow: Right 501" o:spid="_x0000_s1026" type="#_x0000_t13" style="position:absolute;margin-left:54.55pt;margin-top:15.45pt;width:131.95pt;height:8.75pt;rotation:180;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" adj="20885" fillcolor="red" strokecolor="#029cee [2564]" strokeweight="1.25pt"/>
              </w:pict>
            </mc:Fallback>
          </mc:AlternateContent>
        </w:r>
      </w:ins>
      <w:ins w:id="3368" w:author="Liam Coleman" w:date="2021-04-26T10:24:00Z">
        <w:r>
          <w:rPr>
            <w:noProof/>
          </w:rPr>
          <w:drawing>
            <wp:inline distT="0" distB="0" distL="0" distR="0" wp14:anchorId="4144FEB1" wp14:editId="22CA6738">
              <wp:extent cx="1627949" cy="12479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43073" cy="1259564"/>
                      </a:xfrm>
                      <a:prstGeom prst="rect">
                        <a:avLst/>
                      </a:prstGeom>
                    </pic:spPr>
                  </pic:pic>
                </a:graphicData>
              </a:graphic>
            </wp:inline>
          </w:drawing>
        </w:r>
      </w:ins>
    </w:p>
    <w:p w14:paraId="4D6526E6" w14:textId="498AEA94" w:rsidR="00863478" w:rsidRDefault="00863478" w:rsidP="00F810CB">
      <w:pPr>
        <w:rPr>
          <w:ins w:id="3369" w:author="Liam Coleman" w:date="2021-04-26T10:26:00Z"/>
        </w:rPr>
      </w:pPr>
    </w:p>
    <w:p w14:paraId="04AA5BBA" w14:textId="15901632" w:rsidR="0038537F" w:rsidRDefault="0038537F" w:rsidP="00F810CB">
      <w:pPr>
        <w:rPr>
          <w:ins w:id="3370" w:author="Liam Coleman" w:date="2021-04-26T10:26:00Z"/>
        </w:rPr>
      </w:pPr>
      <w:ins w:id="3371" w:author="Liam Coleman" w:date="2021-04-26T10:25:00Z">
        <w:r>
          <w:t>Following that a line de</w:t>
        </w:r>
      </w:ins>
      <w:ins w:id="3372" w:author="Liam Coleman" w:date="2021-04-26T10:26:00Z">
        <w:r>
          <w:t xml:space="preserve">scribing the amount using a unique </w:t>
        </w:r>
        <w:r w:rsidR="00863478">
          <w:t>identifier</w:t>
        </w:r>
        <w:r>
          <w:t xml:space="preserve"> (@)</w:t>
        </w:r>
        <w:r w:rsidR="00863478">
          <w:t>:</w:t>
        </w:r>
      </w:ins>
    </w:p>
    <w:p w14:paraId="4F29BC13" w14:textId="794443D0" w:rsidR="00863478" w:rsidRPr="00F810CB" w:rsidRDefault="0062545F">
      <w:pPr>
        <w:rPr>
          <w:ins w:id="3373" w:author="Liam Coleman" w:date="2021-04-26T10:09:00Z"/>
        </w:rPr>
      </w:pPr>
      <w:ins w:id="3374" w:author="Liam Coleman" w:date="2021-04-26T10:27:00Z">
        <w:r>
          <w:rPr>
            <w:noProof/>
          </w:rPr>
          <mc:AlternateContent>
            <mc:Choice Requires="wps">
              <w:drawing>
                <wp:anchor distT="0" distB="0" distL="114300" distR="114300" simplePos="0" relativeHeight="251629568" behindDoc="0" locked="0" layoutInCell="1" allowOverlap="1" wp14:anchorId="27161200" wp14:editId="4169E125">
                  <wp:simplePos x="0" y="0"/>
                  <wp:positionH relativeFrom="column">
                    <wp:posOffset>1585665</wp:posOffset>
                  </wp:positionH>
                  <wp:positionV relativeFrom="paragraph">
                    <wp:posOffset>1049098</wp:posOffset>
                  </wp:positionV>
                  <wp:extent cx="1675519" cy="110997"/>
                  <wp:effectExtent l="19050" t="19050" r="20320" b="41910"/>
                  <wp:wrapNone/>
                  <wp:docPr id="510" name="Arrow: Right 510"/>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2EA9D" id="Arrow: Right 510" o:spid="_x0000_s1026" type="#_x0000_t13" style="position:absolute;margin-left:124.85pt;margin-top:82.6pt;width:131.95pt;height:8.75pt;rotation:180;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" adj="20885" fillcolor="red" strokecolor="#029cee [2564]" strokeweight="1.25pt"/>
              </w:pict>
            </mc:Fallback>
          </mc:AlternateContent>
        </w:r>
        <w:r>
          <w:rPr>
            <w:noProof/>
          </w:rPr>
          <mc:AlternateContent>
            <mc:Choice Requires="wps">
              <w:drawing>
                <wp:anchor distT="0" distB="0" distL="114300" distR="114300" simplePos="0" relativeHeight="251627520" behindDoc="0" locked="0" layoutInCell="1" allowOverlap="1" wp14:anchorId="707C1418" wp14:editId="718CA80C">
                  <wp:simplePos x="0" y="0"/>
                  <wp:positionH relativeFrom="column">
                    <wp:posOffset>1585665</wp:posOffset>
                  </wp:positionH>
                  <wp:positionV relativeFrom="paragraph">
                    <wp:posOffset>790105</wp:posOffset>
                  </wp:positionV>
                  <wp:extent cx="1675519" cy="110997"/>
                  <wp:effectExtent l="19050" t="19050" r="20320" b="41910"/>
                  <wp:wrapNone/>
                  <wp:docPr id="509" name="Arrow: Right 509"/>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509FC" id="Arrow: Right 509" o:spid="_x0000_s1026" type="#_x0000_t13" style="position:absolute;margin-left:124.85pt;margin-top:62.2pt;width:131.95pt;height:8.75pt;rotation:180;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" adj="20885" fillcolor="red" strokecolor="#029cee [2564]" strokeweight="1.25pt"/>
              </w:pict>
            </mc:Fallback>
          </mc:AlternateContent>
        </w:r>
        <w:r>
          <w:rPr>
            <w:noProof/>
          </w:rPr>
          <mc:AlternateContent>
            <mc:Choice Requires="wps">
              <w:drawing>
                <wp:anchor distT="0" distB="0" distL="114300" distR="114300" simplePos="0" relativeHeight="251625472" behindDoc="0" locked="0" layoutInCell="1" allowOverlap="1" wp14:anchorId="1DC8016D" wp14:editId="26DFFDB8">
                  <wp:simplePos x="0" y="0"/>
                  <wp:positionH relativeFrom="column">
                    <wp:posOffset>1580379</wp:posOffset>
                  </wp:positionH>
                  <wp:positionV relativeFrom="paragraph">
                    <wp:posOffset>552256</wp:posOffset>
                  </wp:positionV>
                  <wp:extent cx="1675519" cy="110997"/>
                  <wp:effectExtent l="19050" t="19050" r="20320" b="41910"/>
                  <wp:wrapNone/>
                  <wp:docPr id="508" name="Arrow: Right 508"/>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0B4F1" id="Arrow: Right 508" o:spid="_x0000_s1026" type="#_x0000_t13" style="position:absolute;margin-left:124.45pt;margin-top:43.5pt;width:131.95pt;height:8.75pt;rotation:180;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" adj="20885" fillcolor="red" strokecolor="#029cee [2564]" strokeweight="1.25pt"/>
              </w:pict>
            </mc:Fallback>
          </mc:AlternateContent>
        </w:r>
        <w:r>
          <w:rPr>
            <w:noProof/>
          </w:rPr>
          <mc:AlternateContent>
            <mc:Choice Requires="wps">
              <w:drawing>
                <wp:anchor distT="0" distB="0" distL="114300" distR="114300" simplePos="0" relativeHeight="251623424" behindDoc="0" locked="0" layoutInCell="1" allowOverlap="1" wp14:anchorId="4A27F945" wp14:editId="32D42CB9">
                  <wp:simplePos x="0" y="0"/>
                  <wp:positionH relativeFrom="column">
                    <wp:posOffset>1575093</wp:posOffset>
                  </wp:positionH>
                  <wp:positionV relativeFrom="paragraph">
                    <wp:posOffset>298549</wp:posOffset>
                  </wp:positionV>
                  <wp:extent cx="1675519" cy="110997"/>
                  <wp:effectExtent l="19050" t="19050" r="20320" b="41910"/>
                  <wp:wrapNone/>
                  <wp:docPr id="507" name="Arrow: Right 507"/>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6FAB6E" id="Arrow: Right 507" o:spid="_x0000_s1026" type="#_x0000_t13" style="position:absolute;margin-left:124pt;margin-top:23.5pt;width:131.95pt;height:8.75pt;rotation:180;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" adj="20885" fillcolor="red" strokecolor="#029cee [2564]" strokeweight="1.25pt"/>
              </w:pict>
            </mc:Fallback>
          </mc:AlternateContent>
        </w:r>
        <w:r>
          <w:rPr>
            <w:noProof/>
          </w:rPr>
          <mc:AlternateContent>
            <mc:Choice Requires="wps">
              <w:drawing>
                <wp:anchor distT="0" distB="0" distL="114300" distR="114300" simplePos="0" relativeHeight="251621376" behindDoc="0" locked="0" layoutInCell="1" allowOverlap="1" wp14:anchorId="13A8ADD1" wp14:editId="28C44534">
                  <wp:simplePos x="0" y="0"/>
                  <wp:positionH relativeFrom="column">
                    <wp:posOffset>1545399</wp:posOffset>
                  </wp:positionH>
                  <wp:positionV relativeFrom="paragraph">
                    <wp:posOffset>65831</wp:posOffset>
                  </wp:positionV>
                  <wp:extent cx="1675519" cy="110997"/>
                  <wp:effectExtent l="19050" t="19050" r="20320" b="41910"/>
                  <wp:wrapNone/>
                  <wp:docPr id="506" name="Arrow: Right 506"/>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F1967D" id="Arrow: Right 506" o:spid="_x0000_s1026" type="#_x0000_t13" style="position:absolute;margin-left:121.7pt;margin-top:5.2pt;width:131.95pt;height:8.75pt;rotation:180;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" adj="20885" fillcolor="red" strokecolor="#029cee [2564]" strokeweight="1.25pt"/>
              </w:pict>
            </mc:Fallback>
          </mc:AlternateContent>
        </w:r>
      </w:ins>
      <w:ins w:id="3375" w:author="Liam Coleman" w:date="2021-04-26T10:26:00Z">
        <w:r w:rsidR="00863478">
          <w:rPr>
            <w:noProof/>
          </w:rPr>
          <w:drawing>
            <wp:inline distT="0" distB="0" distL="0" distR="0" wp14:anchorId="68E0578D" wp14:editId="058E0908">
              <wp:extent cx="1654377" cy="1268229"/>
              <wp:effectExtent l="0" t="0" r="3175" b="825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69332" cy="1279693"/>
                      </a:xfrm>
                      <a:prstGeom prst="rect">
                        <a:avLst/>
                      </a:prstGeom>
                    </pic:spPr>
                  </pic:pic>
                </a:graphicData>
              </a:graphic>
            </wp:inline>
          </w:drawing>
        </w:r>
      </w:ins>
    </w:p>
    <w:p w14:paraId="68E730FC" w14:textId="7A499DBD" w:rsidR="00FF35E5" w:rsidRDefault="00FF35E5" w:rsidP="00BA43F7">
      <w:pPr>
        <w:rPr>
          <w:ins w:id="3376" w:author="Liam Coleman" w:date="2021-04-26T10:28:00Z"/>
        </w:rPr>
      </w:pPr>
    </w:p>
    <w:p w14:paraId="75355F75" w14:textId="7FCABE99" w:rsidR="005E3E05" w:rsidRDefault="005E3E05" w:rsidP="00BA43F7">
      <w:pPr>
        <w:rPr>
          <w:ins w:id="3377" w:author="Liam Coleman" w:date="2021-04-26T10:29:00Z"/>
        </w:rPr>
      </w:pPr>
      <w:ins w:id="3378" w:author="Liam Coleman" w:date="2021-04-26T10:28:00Z">
        <w:r>
          <w:t xml:space="preserve">And a third line providing </w:t>
        </w:r>
        <w:proofErr w:type="gramStart"/>
        <w:r>
          <w:t>a  PLU</w:t>
        </w:r>
      </w:ins>
      <w:proofErr w:type="gramEnd"/>
      <w:ins w:id="3379" w:author="Liam Coleman" w:date="2021-04-26T10:29:00Z">
        <w:r>
          <w:t>:</w:t>
        </w:r>
      </w:ins>
    </w:p>
    <w:p w14:paraId="1FFEFE6D" w14:textId="41E1EC5D" w:rsidR="005E3E05" w:rsidRDefault="005E3E05" w:rsidP="00BA43F7">
      <w:pPr>
        <w:rPr>
          <w:ins w:id="3380" w:author="Liam Coleman" w:date="2021-04-26T10:08:00Z"/>
        </w:rPr>
      </w:pPr>
      <w:ins w:id="3381" w:author="Liam Coleman" w:date="2021-04-26T10:30:00Z">
        <w:r>
          <w:rPr>
            <w:noProof/>
          </w:rPr>
          <mc:AlternateContent>
            <mc:Choice Requires="wps">
              <w:drawing>
                <wp:anchor distT="0" distB="0" distL="114300" distR="114300" simplePos="0" relativeHeight="251639808" behindDoc="0" locked="0" layoutInCell="1" allowOverlap="1" wp14:anchorId="13359104" wp14:editId="77D6CB07">
                  <wp:simplePos x="0" y="0"/>
                  <wp:positionH relativeFrom="column">
                    <wp:posOffset>692799</wp:posOffset>
                  </wp:positionH>
                  <wp:positionV relativeFrom="paragraph">
                    <wp:posOffset>1284029</wp:posOffset>
                  </wp:positionV>
                  <wp:extent cx="1675519" cy="110997"/>
                  <wp:effectExtent l="19050" t="19050" r="20320" b="41910"/>
                  <wp:wrapNone/>
                  <wp:docPr id="518" name="Arrow: Right 518"/>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8EA567" id="Arrow: Right 518" o:spid="_x0000_s1026" type="#_x0000_t13" style="position:absolute;margin-left:54.55pt;margin-top:101.1pt;width:131.95pt;height:8.75pt;rotation:180;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" adj="20885" fillcolor="red" strokecolor="#029cee [2564]" strokeweight="1.25pt"/>
              </w:pict>
            </mc:Fallback>
          </mc:AlternateContent>
        </w:r>
        <w:r>
          <w:rPr>
            <w:noProof/>
          </w:rPr>
          <mc:AlternateContent>
            <mc:Choice Requires="wps">
              <w:drawing>
                <wp:anchor distT="0" distB="0" distL="114300" distR="114300" simplePos="0" relativeHeight="251637760" behindDoc="0" locked="0" layoutInCell="1" allowOverlap="1" wp14:anchorId="278CCBB0" wp14:editId="7AF1A1A2">
                  <wp:simplePos x="0" y="0"/>
                  <wp:positionH relativeFrom="column">
                    <wp:posOffset>665979</wp:posOffset>
                  </wp:positionH>
                  <wp:positionV relativeFrom="paragraph">
                    <wp:posOffset>1001509</wp:posOffset>
                  </wp:positionV>
                  <wp:extent cx="1675519" cy="110997"/>
                  <wp:effectExtent l="19050" t="19050" r="20320" b="41910"/>
                  <wp:wrapNone/>
                  <wp:docPr id="517" name="Arrow: Right 517"/>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E937B" id="Arrow: Right 517" o:spid="_x0000_s1026" type="#_x0000_t13" style="position:absolute;margin-left:52.45pt;margin-top:78.85pt;width:131.95pt;height:8.75pt;rotation:180;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" adj="20885" fillcolor="red" strokecolor="#029cee [2564]" strokeweight="1.25pt"/>
              </w:pict>
            </mc:Fallback>
          </mc:AlternateContent>
        </w:r>
        <w:r>
          <w:rPr>
            <w:noProof/>
          </w:rPr>
          <mc:AlternateContent>
            <mc:Choice Requires="wps">
              <w:drawing>
                <wp:anchor distT="0" distB="0" distL="114300" distR="114300" simplePos="0" relativeHeight="251635712" behindDoc="0" locked="0" layoutInCell="1" allowOverlap="1" wp14:anchorId="5294F1E0" wp14:editId="4A1BF273">
                  <wp:simplePos x="0" y="0"/>
                  <wp:positionH relativeFrom="column">
                    <wp:posOffset>687121</wp:posOffset>
                  </wp:positionH>
                  <wp:positionV relativeFrom="paragraph">
                    <wp:posOffset>700232</wp:posOffset>
                  </wp:positionV>
                  <wp:extent cx="1675519" cy="110997"/>
                  <wp:effectExtent l="19050" t="19050" r="20320" b="41910"/>
                  <wp:wrapNone/>
                  <wp:docPr id="516" name="Arrow: Right 516"/>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089517" id="Arrow: Right 516" o:spid="_x0000_s1026" type="#_x0000_t13" style="position:absolute;margin-left:54.1pt;margin-top:55.15pt;width:131.95pt;height:8.75pt;rotation:180;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" adj="20885" fillcolor="red" strokecolor="#029cee [2564]" strokeweight="1.25pt"/>
              </w:pict>
            </mc:Fallback>
          </mc:AlternateContent>
        </w:r>
      </w:ins>
      <w:ins w:id="3382" w:author="Liam Coleman" w:date="2021-04-26T10:29:00Z">
        <w:r>
          <w:rPr>
            <w:noProof/>
          </w:rPr>
          <mc:AlternateContent>
            <mc:Choice Requires="wps">
              <w:drawing>
                <wp:anchor distT="0" distB="0" distL="114300" distR="114300" simplePos="0" relativeHeight="251633664" behindDoc="0" locked="0" layoutInCell="1" allowOverlap="1" wp14:anchorId="1E2FB4B3" wp14:editId="53EEF17F">
                  <wp:simplePos x="0" y="0"/>
                  <wp:positionH relativeFrom="column">
                    <wp:posOffset>684060</wp:posOffset>
                  </wp:positionH>
                  <wp:positionV relativeFrom="paragraph">
                    <wp:posOffset>437798</wp:posOffset>
                  </wp:positionV>
                  <wp:extent cx="1675519" cy="110997"/>
                  <wp:effectExtent l="19050" t="19050" r="20320" b="41910"/>
                  <wp:wrapNone/>
                  <wp:docPr id="515" name="Arrow: Right 515"/>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1C4C15" id="Arrow: Right 515" o:spid="_x0000_s1026" type="#_x0000_t13" style="position:absolute;margin-left:53.85pt;margin-top:34.45pt;width:131.95pt;height:8.75pt;rotation:180;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" adj="20885" fillcolor="red" strokecolor="#029cee [2564]" strokeweight="1.25pt"/>
              </w:pict>
            </mc:Fallback>
          </mc:AlternateContent>
        </w:r>
        <w:r>
          <w:rPr>
            <w:noProof/>
          </w:rPr>
          <mc:AlternateContent>
            <mc:Choice Requires="wps">
              <w:drawing>
                <wp:anchor distT="0" distB="0" distL="114300" distR="114300" simplePos="0" relativeHeight="251631616" behindDoc="0" locked="0" layoutInCell="1" allowOverlap="1" wp14:anchorId="2B5BFC35" wp14:editId="6F259790">
                  <wp:simplePos x="0" y="0"/>
                  <wp:positionH relativeFrom="column">
                    <wp:posOffset>676550</wp:posOffset>
                  </wp:positionH>
                  <wp:positionV relativeFrom="paragraph">
                    <wp:posOffset>166392</wp:posOffset>
                  </wp:positionV>
                  <wp:extent cx="1675519" cy="110997"/>
                  <wp:effectExtent l="19050" t="19050" r="20320" b="41910"/>
                  <wp:wrapNone/>
                  <wp:docPr id="512" name="Arrow: Right 512"/>
                  <wp:cNvGraphicFramePr/>
                  <a:graphic xmlns:a="http://schemas.openxmlformats.org/drawingml/2006/main">
                    <a:graphicData uri="http://schemas.microsoft.com/office/word/2010/wordprocessingShape">
                      <wps:wsp>
                        <wps:cNvSpPr/>
                        <wps:spPr>
                          <a:xfrm rot="10800000">
                            <a:off x="0" y="0"/>
                            <a:ext cx="1675519" cy="110997"/>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51059D" id="Arrow: Right 512" o:spid="_x0000_s1026" type="#_x0000_t13" style="position:absolute;margin-left:53.25pt;margin-top:13.1pt;width:131.95pt;height:8.75pt;rotation:180;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" adj="20885" fillcolor="red" strokecolor="#029cee [2564]" strokeweight="1.25pt"/>
              </w:pict>
            </mc:Fallback>
          </mc:AlternateContent>
        </w:r>
        <w:r>
          <w:rPr>
            <w:noProof/>
          </w:rPr>
          <w:drawing>
            <wp:inline distT="0" distB="0" distL="0" distR="0" wp14:anchorId="118BD20D" wp14:editId="23FA3852">
              <wp:extent cx="1839371" cy="1410045"/>
              <wp:effectExtent l="0" t="0" r="889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1401" cy="1419267"/>
                      </a:xfrm>
                      <a:prstGeom prst="rect">
                        <a:avLst/>
                      </a:prstGeom>
                    </pic:spPr>
                  </pic:pic>
                </a:graphicData>
              </a:graphic>
            </wp:inline>
          </w:drawing>
        </w:r>
      </w:ins>
    </w:p>
    <w:p w14:paraId="175F1D8F" w14:textId="388B05DF" w:rsidR="00086D45" w:rsidRDefault="00086D45" w:rsidP="00BA43F7">
      <w:pPr>
        <w:rPr>
          <w:ins w:id="3383" w:author="Liam Coleman" w:date="2021-04-26T10:30:00Z"/>
        </w:rPr>
      </w:pPr>
    </w:p>
    <w:p w14:paraId="78F178F9" w14:textId="77777777" w:rsidR="005E3E05" w:rsidRDefault="005E3E05" w:rsidP="005E3E05">
      <w:pPr>
        <w:rPr>
          <w:ins w:id="3384" w:author="Liam Coleman" w:date="2021-04-26T10:30:00Z"/>
        </w:rPr>
      </w:pPr>
      <w:ins w:id="3385" w:author="Liam Coleman" w:date="2021-04-26T10:30:00Z">
        <w:r>
          <w:t xml:space="preserve">The utility will: </w:t>
        </w:r>
      </w:ins>
    </w:p>
    <w:p w14:paraId="62BADFE4" w14:textId="77777777" w:rsidR="005E3E05" w:rsidRDefault="005E3E05" w:rsidP="005E3E05">
      <w:pPr>
        <w:pStyle w:val="ListParagraph"/>
        <w:numPr>
          <w:ilvl w:val="0"/>
          <w:numId w:val="107"/>
        </w:numPr>
        <w:rPr>
          <w:ins w:id="3386" w:author="Liam Coleman" w:date="2021-04-26T10:30:00Z"/>
        </w:rPr>
      </w:pPr>
      <w:ins w:id="3387" w:author="Liam Coleman" w:date="2021-04-26T10:30:00Z">
        <w:r>
          <w:t>search the receipt.</w:t>
        </w:r>
      </w:ins>
    </w:p>
    <w:p w14:paraId="362C1C59" w14:textId="3D3ABE69" w:rsidR="005E3E05" w:rsidRDefault="005E3E05" w:rsidP="005E3E05">
      <w:pPr>
        <w:pStyle w:val="ListParagraph"/>
        <w:numPr>
          <w:ilvl w:val="0"/>
          <w:numId w:val="106"/>
        </w:numPr>
        <w:rPr>
          <w:ins w:id="3388" w:author="Liam Coleman" w:date="2021-04-26T10:30:00Z"/>
        </w:rPr>
      </w:pPr>
      <w:ins w:id="3389" w:author="Liam Coleman" w:date="2021-04-26T10:30:00Z">
        <w:r>
          <w:t>stop when it reaches the unique identifier</w:t>
        </w:r>
      </w:ins>
      <w:ins w:id="3390" w:author="Liam Coleman" w:date="2021-04-26T10:31:00Z">
        <w:r w:rsidR="006A0B71">
          <w:t xml:space="preserve"> (@)</w:t>
        </w:r>
      </w:ins>
      <w:ins w:id="3391" w:author="Liam Coleman" w:date="2021-04-26T10:30:00Z">
        <w:r>
          <w:t>.</w:t>
        </w:r>
      </w:ins>
    </w:p>
    <w:p w14:paraId="5A7C23F7" w14:textId="667E0F1C" w:rsidR="006A0B71" w:rsidRDefault="006A0B71" w:rsidP="005E3E05">
      <w:pPr>
        <w:pStyle w:val="ListParagraph"/>
        <w:numPr>
          <w:ilvl w:val="0"/>
          <w:numId w:val="106"/>
        </w:numPr>
        <w:rPr>
          <w:ins w:id="3392" w:author="Liam Coleman" w:date="2021-04-26T10:31:00Z"/>
        </w:rPr>
      </w:pPr>
      <w:ins w:id="3393" w:author="Liam Coleman" w:date="2021-04-26T10:31:00Z">
        <w:r>
          <w:t xml:space="preserve">Take number of items, </w:t>
        </w:r>
      </w:ins>
      <w:ins w:id="3394" w:author="Liam Coleman" w:date="2021-04-26T10:35:00Z">
        <w:r w:rsidR="00BA70F5">
          <w:t>their single</w:t>
        </w:r>
      </w:ins>
      <w:ins w:id="3395" w:author="Liam Coleman" w:date="2021-04-26T10:31:00Z">
        <w:r w:rsidR="00F4510B">
          <w:t xml:space="preserve"> unit value and total value and keep them in memory</w:t>
        </w:r>
      </w:ins>
      <w:ins w:id="3396" w:author="Liam Coleman" w:date="2021-04-26T11:18:00Z">
        <w:r w:rsidR="009944C1">
          <w:t>.</w:t>
        </w:r>
      </w:ins>
    </w:p>
    <w:p w14:paraId="0E9A7BD2" w14:textId="340A4DF3" w:rsidR="00F4510B" w:rsidRPr="002832E6" w:rsidRDefault="00F4510B" w:rsidP="005E3E05">
      <w:pPr>
        <w:pStyle w:val="ListParagraph"/>
        <w:numPr>
          <w:ilvl w:val="0"/>
          <w:numId w:val="106"/>
        </w:numPr>
        <w:rPr>
          <w:ins w:id="3397" w:author="Liam Coleman" w:date="2021-04-26T10:32:00Z"/>
          <w:rPrChange w:id="3398" w:author="Liam Coleman" w:date="2021-04-26T10:32:00Z">
            <w:rPr>
              <w:ins w:id="3399" w:author="Liam Coleman" w:date="2021-04-26T10:32:00Z"/>
              <w:b/>
              <w:bCs/>
              <w:i/>
              <w:iCs/>
              <w:u w:val="single"/>
            </w:rPr>
          </w:rPrChange>
        </w:rPr>
      </w:pPr>
      <w:ins w:id="3400" w:author="Liam Coleman" w:date="2021-04-26T10:31:00Z">
        <w:r>
          <w:t xml:space="preserve">Display each </w:t>
        </w:r>
      </w:ins>
      <w:ins w:id="3401" w:author="Liam Coleman" w:date="2021-04-26T10:32:00Z">
        <w:r w:rsidR="002832E6">
          <w:t xml:space="preserve">this transaction as single entries in the </w:t>
        </w:r>
        <w:proofErr w:type="gramStart"/>
        <w:r w:rsidR="002832E6">
          <w:t>CSV</w:t>
        </w:r>
        <w:proofErr w:type="gramEnd"/>
      </w:ins>
    </w:p>
    <w:p w14:paraId="07E0BDA0" w14:textId="6EF05A99" w:rsidR="002832E6" w:rsidRDefault="002C413E" w:rsidP="005E3E05">
      <w:pPr>
        <w:pStyle w:val="ListParagraph"/>
        <w:numPr>
          <w:ilvl w:val="0"/>
          <w:numId w:val="106"/>
        </w:numPr>
        <w:rPr>
          <w:ins w:id="3402" w:author="Liam Coleman" w:date="2021-04-26T11:18:00Z"/>
        </w:rPr>
      </w:pPr>
      <w:ins w:id="3403" w:author="Liam Coleman" w:date="2021-04-26T11:18:00Z">
        <w:r>
          <w:t>Keep the description in memory.</w:t>
        </w:r>
      </w:ins>
    </w:p>
    <w:p w14:paraId="1CA3ABC2" w14:textId="7BCDBC42" w:rsidR="002C413E" w:rsidRDefault="002C413E" w:rsidP="005E3E05">
      <w:pPr>
        <w:pStyle w:val="ListParagraph"/>
        <w:numPr>
          <w:ilvl w:val="0"/>
          <w:numId w:val="106"/>
        </w:numPr>
        <w:rPr>
          <w:ins w:id="3404" w:author="Liam Coleman" w:date="2021-04-26T11:19:00Z"/>
        </w:rPr>
      </w:pPr>
      <w:ins w:id="3405" w:author="Liam Coleman" w:date="2021-04-26T11:18:00Z">
        <w:r>
          <w:t>Keep the PLU in memory</w:t>
        </w:r>
      </w:ins>
      <w:ins w:id="3406" w:author="Liam Coleman" w:date="2021-04-26T11:19:00Z">
        <w:r w:rsidR="00BA00D7">
          <w:t>.</w:t>
        </w:r>
      </w:ins>
    </w:p>
    <w:p w14:paraId="1EBC2099" w14:textId="0AC93F98" w:rsidR="00BA00D7" w:rsidRDefault="00BA00D7" w:rsidP="00BA00D7">
      <w:pPr>
        <w:rPr>
          <w:ins w:id="3407" w:author="Liam Coleman" w:date="2021-04-26T11:19:00Z"/>
        </w:rPr>
      </w:pPr>
    </w:p>
    <w:p w14:paraId="18C76CF2" w14:textId="5E3E5EA9" w:rsidR="00BA00D7" w:rsidRDefault="00BA00D7" w:rsidP="00BA00D7">
      <w:pPr>
        <w:pStyle w:val="ListParagraph"/>
        <w:rPr>
          <w:ins w:id="3408" w:author="Liam Coleman" w:date="2021-04-26T11:19:00Z"/>
        </w:rPr>
      </w:pPr>
      <w:ins w:id="3409" w:author="Liam Coleman" w:date="2021-04-26T11:19:00Z">
        <w:r>
          <w:t>At this point the utility will be able to populate the following columns in the CSV with the information above:</w:t>
        </w:r>
      </w:ins>
    </w:p>
    <w:p w14:paraId="19C25B07" w14:textId="1FD547AA" w:rsidR="00BA00D7" w:rsidRDefault="00BA00D7" w:rsidP="00BA00D7">
      <w:pPr>
        <w:pStyle w:val="ListParagraph"/>
        <w:rPr>
          <w:ins w:id="3410" w:author="Liam Coleman" w:date="2021-04-26T11:20:00Z"/>
        </w:rPr>
      </w:pPr>
    </w:p>
    <w:p w14:paraId="542B007A" w14:textId="3463D1B9" w:rsidR="00004B11" w:rsidRDefault="00004B11" w:rsidP="00BA00D7">
      <w:pPr>
        <w:pStyle w:val="ListParagraph"/>
        <w:rPr>
          <w:ins w:id="3411" w:author="Liam Coleman" w:date="2021-04-26T11:21:00Z"/>
        </w:rPr>
      </w:pPr>
      <w:ins w:id="3412" w:author="Liam Coleman" w:date="2021-04-26T11:20:00Z">
        <w:r>
          <w:t>The pro</w:t>
        </w:r>
      </w:ins>
      <w:ins w:id="3413" w:author="Liam Coleman" w:date="2021-04-26T11:21:00Z">
        <w:r>
          <w:t>duct name.</w:t>
        </w:r>
      </w:ins>
    </w:p>
    <w:p w14:paraId="747162AC" w14:textId="2E8292EA" w:rsidR="00004B11" w:rsidRDefault="007F5947" w:rsidP="00BA00D7">
      <w:pPr>
        <w:pStyle w:val="ListParagraph"/>
        <w:rPr>
          <w:ins w:id="3414" w:author="Liam Coleman" w:date="2021-04-26T11:19:00Z"/>
        </w:rPr>
      </w:pPr>
      <w:ins w:id="3415" w:author="Liam Coleman" w:date="2021-04-26T11:22:00Z">
        <w:r>
          <w:rPr>
            <w:noProof/>
          </w:rPr>
          <w:lastRenderedPageBreak/>
          <mc:AlternateContent>
            <mc:Choice Requires="wps">
              <w:drawing>
                <wp:anchor distT="0" distB="0" distL="114300" distR="114300" simplePos="0" relativeHeight="251641856" behindDoc="0" locked="0" layoutInCell="1" allowOverlap="1" wp14:anchorId="624AF226" wp14:editId="1ED51C54">
                  <wp:simplePos x="0" y="0"/>
                  <wp:positionH relativeFrom="column">
                    <wp:posOffset>1203306</wp:posOffset>
                  </wp:positionH>
                  <wp:positionV relativeFrom="paragraph">
                    <wp:posOffset>520234</wp:posOffset>
                  </wp:positionV>
                  <wp:extent cx="1617378" cy="99725"/>
                  <wp:effectExtent l="0" t="323850" r="0" b="319405"/>
                  <wp:wrapNone/>
                  <wp:docPr id="524" name="Arrow: Left-Right 524"/>
                  <wp:cNvGraphicFramePr/>
                  <a:graphic xmlns:a="http://schemas.openxmlformats.org/drawingml/2006/main">
                    <a:graphicData uri="http://schemas.microsoft.com/office/word/2010/wordprocessingShape">
                      <wps:wsp>
                        <wps:cNvSpPr/>
                        <wps:spPr>
                          <a:xfrm rot="20159701">
                            <a:off x="0" y="0"/>
                            <a:ext cx="1617378" cy="99725"/>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FD4D05" id="Arrow: Left-Right 524" o:spid="_x0000_s1026" type="#_x0000_t69" style="position:absolute;margin-left:94.75pt;margin-top:40.95pt;width:127.35pt;height:7.85pt;rotation:-1573191fd;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" adj="666" fillcolor="red" strokecolor="#029cee [2564]" strokeweight="1.25pt"/>
              </w:pict>
            </mc:Fallback>
          </mc:AlternateContent>
        </w:r>
      </w:ins>
      <w:ins w:id="3416" w:author="Liam Coleman" w:date="2021-04-26T11:21:00Z">
        <w:r w:rsidR="00004B11">
          <w:rPr>
            <w:noProof/>
          </w:rPr>
          <w:drawing>
            <wp:inline distT="0" distB="0" distL="0" distR="0" wp14:anchorId="616FBFD5" wp14:editId="1190A61C">
              <wp:extent cx="1205026" cy="68712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10588" cy="690293"/>
                      </a:xfrm>
                      <a:prstGeom prst="rect">
                        <a:avLst/>
                      </a:prstGeom>
                    </pic:spPr>
                  </pic:pic>
                </a:graphicData>
              </a:graphic>
            </wp:inline>
          </w:drawing>
        </w:r>
        <w:r w:rsidR="00004B11">
          <w:t xml:space="preserve">  </w:t>
        </w:r>
        <w:r w:rsidR="00004B11">
          <w:tab/>
        </w:r>
        <w:r w:rsidR="00004B11">
          <w:tab/>
        </w:r>
        <w:r w:rsidR="00004B11">
          <w:tab/>
        </w:r>
        <w:r w:rsidR="00004B11">
          <w:rPr>
            <w:noProof/>
          </w:rPr>
          <w:drawing>
            <wp:inline distT="0" distB="0" distL="0" distR="0" wp14:anchorId="0C4A0EC3" wp14:editId="78B94739">
              <wp:extent cx="1361969" cy="1044072"/>
              <wp:effectExtent l="0" t="0" r="0" b="381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79324" cy="1057376"/>
                      </a:xfrm>
                      <a:prstGeom prst="rect">
                        <a:avLst/>
                      </a:prstGeom>
                    </pic:spPr>
                  </pic:pic>
                </a:graphicData>
              </a:graphic>
            </wp:inline>
          </w:drawing>
        </w:r>
      </w:ins>
    </w:p>
    <w:p w14:paraId="193A379D" w14:textId="70AC874C" w:rsidR="00BA00D7" w:rsidRDefault="00BA00D7" w:rsidP="00091D39">
      <w:pPr>
        <w:rPr>
          <w:ins w:id="3417" w:author="Liam Coleman" w:date="2021-04-26T11:22:00Z"/>
        </w:rPr>
      </w:pPr>
    </w:p>
    <w:p w14:paraId="25CF6513" w14:textId="448F73DE" w:rsidR="007F5947" w:rsidRDefault="007F5947" w:rsidP="00091D39">
      <w:pPr>
        <w:rPr>
          <w:ins w:id="3418" w:author="Liam Coleman" w:date="2021-04-26T11:23:00Z"/>
        </w:rPr>
      </w:pPr>
      <w:ins w:id="3419" w:author="Liam Coleman" w:date="2021-04-26T11:23:00Z">
        <w:r>
          <w:tab/>
        </w:r>
      </w:ins>
    </w:p>
    <w:p w14:paraId="4E5CD527" w14:textId="3CFD41CE" w:rsidR="00952540" w:rsidRDefault="00437866" w:rsidP="00952540">
      <w:pPr>
        <w:pStyle w:val="Heading3"/>
        <w:numPr>
          <w:ilvl w:val="0"/>
          <w:numId w:val="0"/>
        </w:numPr>
        <w:ind w:left="1134" w:hanging="1134"/>
        <w:rPr>
          <w:ins w:id="3420" w:author="Liam Coleman" w:date="2021-04-26T11:25:00Z"/>
        </w:rPr>
      </w:pPr>
      <w:bookmarkStart w:id="3421" w:name="_Toc76630281"/>
      <w:ins w:id="3422" w:author="Liam Coleman" w:date="2021-05-25T09:44:00Z">
        <w:r>
          <w:t>5</w:t>
        </w:r>
      </w:ins>
      <w:ins w:id="3423" w:author="Liam Coleman" w:date="2021-04-26T11:24:00Z">
        <w:r w:rsidR="00952540">
          <w:t>.</w:t>
        </w:r>
      </w:ins>
      <w:ins w:id="3424" w:author="Liam Coleman" w:date="2021-05-25T09:44:00Z">
        <w:r>
          <w:t>4</w:t>
        </w:r>
      </w:ins>
      <w:ins w:id="3425" w:author="Liam Coleman" w:date="2021-04-26T11:24:00Z">
        <w:r w:rsidR="00952540">
          <w:t>.3</w:t>
        </w:r>
      </w:ins>
      <w:ins w:id="3426" w:author="Liam Coleman" w:date="2021-04-26T11:25:00Z">
        <w:r w:rsidR="00070856">
          <w:t xml:space="preserve"> Two Line Entry Patterns</w:t>
        </w:r>
        <w:bookmarkEnd w:id="3421"/>
      </w:ins>
    </w:p>
    <w:p w14:paraId="5C57BE8B" w14:textId="0B7C487F" w:rsidR="00070856" w:rsidRDefault="0013517F" w:rsidP="00070856">
      <w:pPr>
        <w:rPr>
          <w:ins w:id="3427" w:author="Liam Coleman" w:date="2021-04-26T11:26:00Z"/>
        </w:rPr>
      </w:pPr>
      <w:ins w:id="3428" w:author="Liam Coleman" w:date="2021-04-26T11:25:00Z">
        <w:r>
          <w:t xml:space="preserve">Another pattern found on the receipt is the </w:t>
        </w:r>
        <w:proofErr w:type="gramStart"/>
        <w:r>
          <w:t>2 line</w:t>
        </w:r>
        <w:proofErr w:type="gramEnd"/>
        <w:r>
          <w:t xml:space="preserve"> pattern, which consists of a product name</w:t>
        </w:r>
      </w:ins>
      <w:ins w:id="3429" w:author="Liam Coleman" w:date="2021-04-26T11:26:00Z">
        <w:r w:rsidR="00E650F4">
          <w:t>:</w:t>
        </w:r>
      </w:ins>
    </w:p>
    <w:p w14:paraId="3E0D9253" w14:textId="6A06A3BF" w:rsidR="0013517F" w:rsidRPr="00070856" w:rsidRDefault="00C309D7">
      <w:pPr>
        <w:rPr>
          <w:ins w:id="3430" w:author="Liam Coleman" w:date="2021-04-26T11:19:00Z"/>
        </w:rPr>
        <w:pPrChange w:id="3431" w:author="Liam Coleman" w:date="2021-04-26T11:25:00Z">
          <w:pPr>
            <w:pStyle w:val="ListParagraph"/>
          </w:pPr>
        </w:pPrChange>
      </w:pPr>
      <w:ins w:id="3432" w:author="Liam Coleman" w:date="2021-04-26T11:27:00Z">
        <w:r>
          <w:rPr>
            <w:noProof/>
          </w:rPr>
          <mc:AlternateContent>
            <mc:Choice Requires="wps">
              <w:drawing>
                <wp:anchor distT="0" distB="0" distL="114300" distR="114300" simplePos="0" relativeHeight="251645952" behindDoc="0" locked="0" layoutInCell="1" allowOverlap="1" wp14:anchorId="1BC4D28C" wp14:editId="73F63AAF">
                  <wp:simplePos x="0" y="0"/>
                  <wp:positionH relativeFrom="column">
                    <wp:posOffset>958585</wp:posOffset>
                  </wp:positionH>
                  <wp:positionV relativeFrom="paragraph">
                    <wp:posOffset>303383</wp:posOffset>
                  </wp:positionV>
                  <wp:extent cx="1923940" cy="121568"/>
                  <wp:effectExtent l="19050" t="19050" r="19685" b="31115"/>
                  <wp:wrapNone/>
                  <wp:docPr id="528" name="Arrow: Right 528"/>
                  <wp:cNvGraphicFramePr/>
                  <a:graphic xmlns:a="http://schemas.openxmlformats.org/drawingml/2006/main">
                    <a:graphicData uri="http://schemas.microsoft.com/office/word/2010/wordprocessingShape">
                      <wps:wsp>
                        <wps:cNvSpPr/>
                        <wps:spPr>
                          <a:xfrm rot="10800000">
                            <a:off x="0" y="0"/>
                            <a:ext cx="1923940" cy="121568"/>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68939B" id="Arrow: Right 528" o:spid="_x0000_s1026" type="#_x0000_t13" style="position:absolute;margin-left:75.5pt;margin-top:23.9pt;width:151.5pt;height:9.55pt;rotation:180;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" adj="20918" fillcolor="red" strokecolor="#029cee [2564]" strokeweight="1.25pt"/>
              </w:pict>
            </mc:Fallback>
          </mc:AlternateContent>
        </w:r>
      </w:ins>
      <w:ins w:id="3433" w:author="Liam Coleman" w:date="2021-04-26T11:26:00Z">
        <w:r w:rsidR="00E650F4">
          <w:rPr>
            <w:noProof/>
          </w:rPr>
          <mc:AlternateContent>
            <mc:Choice Requires="wps">
              <w:drawing>
                <wp:anchor distT="0" distB="0" distL="114300" distR="114300" simplePos="0" relativeHeight="251643904" behindDoc="0" locked="0" layoutInCell="1" allowOverlap="1" wp14:anchorId="2C08584F" wp14:editId="11D67E16">
                  <wp:simplePos x="0" y="0"/>
                  <wp:positionH relativeFrom="column">
                    <wp:posOffset>945820</wp:posOffset>
                  </wp:positionH>
                  <wp:positionV relativeFrom="paragraph">
                    <wp:posOffset>26053</wp:posOffset>
                  </wp:positionV>
                  <wp:extent cx="1923940" cy="121568"/>
                  <wp:effectExtent l="19050" t="19050" r="19685" b="31115"/>
                  <wp:wrapNone/>
                  <wp:docPr id="526" name="Arrow: Right 526"/>
                  <wp:cNvGraphicFramePr/>
                  <a:graphic xmlns:a="http://schemas.openxmlformats.org/drawingml/2006/main">
                    <a:graphicData uri="http://schemas.microsoft.com/office/word/2010/wordprocessingShape">
                      <wps:wsp>
                        <wps:cNvSpPr/>
                        <wps:spPr>
                          <a:xfrm rot="10800000">
                            <a:off x="0" y="0"/>
                            <a:ext cx="1923940" cy="121568"/>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FBC7D7" id="Arrow: Right 526" o:spid="_x0000_s1026" type="#_x0000_t13" style="position:absolute;margin-left:74.45pt;margin-top:2.05pt;width:151.5pt;height:9.55pt;rotation:180;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" adj="20918" fillcolor="red" strokecolor="#029cee [2564]" strokeweight="1.25pt"/>
              </w:pict>
            </mc:Fallback>
          </mc:AlternateContent>
        </w:r>
        <w:r w:rsidR="00E650F4">
          <w:rPr>
            <w:noProof/>
          </w:rPr>
          <w:drawing>
            <wp:inline distT="0" distB="0" distL="0" distR="0" wp14:anchorId="4EDB0C2E" wp14:editId="107C672A">
              <wp:extent cx="2854197" cy="582759"/>
              <wp:effectExtent l="0" t="0" r="3810" b="825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9714" cy="590011"/>
                      </a:xfrm>
                      <a:prstGeom prst="rect">
                        <a:avLst/>
                      </a:prstGeom>
                    </pic:spPr>
                  </pic:pic>
                </a:graphicData>
              </a:graphic>
            </wp:inline>
          </w:drawing>
        </w:r>
      </w:ins>
    </w:p>
    <w:p w14:paraId="582A3E40" w14:textId="70939AA7" w:rsidR="00BA00D7" w:rsidRDefault="00BA00D7">
      <w:pPr>
        <w:rPr>
          <w:ins w:id="3434" w:author="Liam Coleman" w:date="2021-04-26T10:30:00Z"/>
        </w:rPr>
        <w:pPrChange w:id="3435" w:author="Liam Coleman" w:date="2021-04-26T11:19:00Z">
          <w:pPr>
            <w:pStyle w:val="ListParagraph"/>
            <w:numPr>
              <w:numId w:val="106"/>
            </w:numPr>
            <w:ind w:hanging="360"/>
          </w:pPr>
        </w:pPrChange>
      </w:pPr>
    </w:p>
    <w:p w14:paraId="486CFF5F" w14:textId="6FD66CF1" w:rsidR="005E3E05" w:rsidRDefault="00C309D7" w:rsidP="00BA43F7">
      <w:pPr>
        <w:rPr>
          <w:ins w:id="3436" w:author="Liam Coleman" w:date="2021-04-26T11:27:00Z"/>
        </w:rPr>
      </w:pPr>
      <w:ins w:id="3437" w:author="Liam Coleman" w:date="2021-04-26T11:27:00Z">
        <w:r>
          <w:t>And the associated PLU:</w:t>
        </w:r>
      </w:ins>
    </w:p>
    <w:p w14:paraId="101E4ED1" w14:textId="15761560" w:rsidR="00C309D7" w:rsidRDefault="00C309D7" w:rsidP="00BA43F7">
      <w:pPr>
        <w:rPr>
          <w:ins w:id="3438" w:author="Liam Coleman" w:date="2021-04-26T11:28:00Z"/>
        </w:rPr>
      </w:pPr>
      <w:ins w:id="3439" w:author="Liam Coleman" w:date="2021-04-26T11:27:00Z">
        <w:r>
          <w:rPr>
            <w:noProof/>
          </w:rPr>
          <mc:AlternateContent>
            <mc:Choice Requires="wps">
              <w:drawing>
                <wp:anchor distT="0" distB="0" distL="114300" distR="114300" simplePos="0" relativeHeight="251650048" behindDoc="0" locked="0" layoutInCell="1" allowOverlap="1" wp14:anchorId="338940CE" wp14:editId="52CC5717">
                  <wp:simplePos x="0" y="0"/>
                  <wp:positionH relativeFrom="column">
                    <wp:posOffset>1030682</wp:posOffset>
                  </wp:positionH>
                  <wp:positionV relativeFrom="paragraph">
                    <wp:posOffset>452307</wp:posOffset>
                  </wp:positionV>
                  <wp:extent cx="1923940" cy="121568"/>
                  <wp:effectExtent l="19050" t="19050" r="19685" b="31115"/>
                  <wp:wrapNone/>
                  <wp:docPr id="531" name="Arrow: Right 531"/>
                  <wp:cNvGraphicFramePr/>
                  <a:graphic xmlns:a="http://schemas.openxmlformats.org/drawingml/2006/main">
                    <a:graphicData uri="http://schemas.microsoft.com/office/word/2010/wordprocessingShape">
                      <wps:wsp>
                        <wps:cNvSpPr/>
                        <wps:spPr>
                          <a:xfrm rot="10800000">
                            <a:off x="0" y="0"/>
                            <a:ext cx="1923940" cy="121568"/>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991BF" id="Arrow: Right 531" o:spid="_x0000_s1026" type="#_x0000_t13" style="position:absolute;margin-left:81.15pt;margin-top:35.6pt;width:151.5pt;height:9.55pt;rotation:180;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" adj="20918" fillcolor="red" strokecolor="#029cee [2564]" strokeweight="1.25pt"/>
              </w:pict>
            </mc:Fallback>
          </mc:AlternateContent>
        </w:r>
        <w:r>
          <w:rPr>
            <w:noProof/>
          </w:rPr>
          <mc:AlternateContent>
            <mc:Choice Requires="wps">
              <w:drawing>
                <wp:anchor distT="0" distB="0" distL="114300" distR="114300" simplePos="0" relativeHeight="251648000" behindDoc="0" locked="0" layoutInCell="1" allowOverlap="1" wp14:anchorId="64337E1C" wp14:editId="7E89D7FA">
                  <wp:simplePos x="0" y="0"/>
                  <wp:positionH relativeFrom="column">
                    <wp:posOffset>1041253</wp:posOffset>
                  </wp:positionH>
                  <wp:positionV relativeFrom="paragraph">
                    <wp:posOffset>152011</wp:posOffset>
                  </wp:positionV>
                  <wp:extent cx="1923940" cy="121568"/>
                  <wp:effectExtent l="19050" t="19050" r="19685" b="31115"/>
                  <wp:wrapNone/>
                  <wp:docPr id="530" name="Arrow: Right 530"/>
                  <wp:cNvGraphicFramePr/>
                  <a:graphic xmlns:a="http://schemas.openxmlformats.org/drawingml/2006/main">
                    <a:graphicData uri="http://schemas.microsoft.com/office/word/2010/wordprocessingShape">
                      <wps:wsp>
                        <wps:cNvSpPr/>
                        <wps:spPr>
                          <a:xfrm rot="10800000">
                            <a:off x="0" y="0"/>
                            <a:ext cx="1923940" cy="121568"/>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F0840E" id="Arrow: Right 530" o:spid="_x0000_s1026" type="#_x0000_t13" style="position:absolute;margin-left:82pt;margin-top:11.95pt;width:151.5pt;height:9.55pt;rotation:180;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" adj="20918" fillcolor="red" strokecolor="#029cee [2564]" strokeweight="1.25pt"/>
              </w:pict>
            </mc:Fallback>
          </mc:AlternateContent>
        </w:r>
        <w:r>
          <w:rPr>
            <w:noProof/>
          </w:rPr>
          <w:drawing>
            <wp:inline distT="0" distB="0" distL="0" distR="0" wp14:anchorId="6CDBC6FB" wp14:editId="322DD37E">
              <wp:extent cx="2806627" cy="573047"/>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8541" cy="587730"/>
                      </a:xfrm>
                      <a:prstGeom prst="rect">
                        <a:avLst/>
                      </a:prstGeom>
                    </pic:spPr>
                  </pic:pic>
                </a:graphicData>
              </a:graphic>
            </wp:inline>
          </w:drawing>
        </w:r>
      </w:ins>
    </w:p>
    <w:p w14:paraId="6E1EC489" w14:textId="24846B44" w:rsidR="00C309D7" w:rsidRDefault="00C309D7" w:rsidP="00BA43F7">
      <w:pPr>
        <w:rPr>
          <w:ins w:id="3440" w:author="Liam Coleman" w:date="2021-04-26T11:28:00Z"/>
        </w:rPr>
      </w:pPr>
    </w:p>
    <w:p w14:paraId="03E357F2" w14:textId="77777777" w:rsidR="007E538E" w:rsidRDefault="007E538E" w:rsidP="00BA43F7">
      <w:pPr>
        <w:rPr>
          <w:ins w:id="3441" w:author="Liam Coleman" w:date="2021-04-26T11:28:00Z"/>
        </w:rPr>
      </w:pPr>
      <w:ins w:id="3442" w:author="Liam Coleman" w:date="2021-04-26T11:28:00Z">
        <w:r>
          <w:t>The utility will:</w:t>
        </w:r>
      </w:ins>
    </w:p>
    <w:p w14:paraId="0713D9F6" w14:textId="547860E7" w:rsidR="00C309D7" w:rsidRDefault="007E538E">
      <w:pPr>
        <w:pStyle w:val="ListParagraph"/>
        <w:numPr>
          <w:ilvl w:val="0"/>
          <w:numId w:val="108"/>
        </w:numPr>
        <w:rPr>
          <w:ins w:id="3443" w:author="Liam Coleman" w:date="2021-04-26T11:28:00Z"/>
        </w:rPr>
        <w:pPrChange w:id="3444" w:author="Liam Coleman" w:date="2021-04-26T11:31:00Z">
          <w:pPr/>
        </w:pPrChange>
      </w:pPr>
      <w:ins w:id="3445" w:author="Liam Coleman" w:date="2021-04-26T11:28:00Z">
        <w:r>
          <w:t>look through the receipt.</w:t>
        </w:r>
      </w:ins>
    </w:p>
    <w:p w14:paraId="794DBAD5" w14:textId="6A06AD18" w:rsidR="007E538E" w:rsidRDefault="007E538E">
      <w:pPr>
        <w:pStyle w:val="ListParagraph"/>
        <w:numPr>
          <w:ilvl w:val="0"/>
          <w:numId w:val="108"/>
        </w:numPr>
        <w:rPr>
          <w:ins w:id="3446" w:author="Liam Coleman" w:date="2021-04-26T11:29:00Z"/>
        </w:rPr>
        <w:pPrChange w:id="3447" w:author="Liam Coleman" w:date="2021-04-26T11:31:00Z">
          <w:pPr/>
        </w:pPrChange>
      </w:pPr>
      <w:ins w:id="3448" w:author="Liam Coleman" w:date="2021-04-26T11:28:00Z">
        <w:r>
          <w:t xml:space="preserve">Identify lines with no </w:t>
        </w:r>
      </w:ins>
      <w:ins w:id="3449" w:author="Liam Coleman" w:date="2021-04-26T11:29:00Z">
        <w:r w:rsidR="005872E1">
          <w:t>unique</w:t>
        </w:r>
        <w:r>
          <w:t xml:space="preserve"> identifier (like </w:t>
        </w:r>
        <w:r w:rsidR="005872E1">
          <w:t>@ or a keyword).</w:t>
        </w:r>
      </w:ins>
    </w:p>
    <w:p w14:paraId="1D2B70F4" w14:textId="5EBB9457" w:rsidR="005872E1" w:rsidRDefault="005872E1">
      <w:pPr>
        <w:pStyle w:val="ListParagraph"/>
        <w:numPr>
          <w:ilvl w:val="0"/>
          <w:numId w:val="108"/>
        </w:numPr>
        <w:rPr>
          <w:ins w:id="3450" w:author="Liam Coleman" w:date="2021-04-26T11:29:00Z"/>
        </w:rPr>
        <w:pPrChange w:id="3451" w:author="Liam Coleman" w:date="2021-04-26T11:31:00Z">
          <w:pPr/>
        </w:pPrChange>
      </w:pPr>
      <w:ins w:id="3452" w:author="Liam Coleman" w:date="2021-04-26T11:29:00Z">
        <w:r>
          <w:t>Check that if the lines in groups of two are not followed by a line with a keyword.</w:t>
        </w:r>
      </w:ins>
    </w:p>
    <w:p w14:paraId="5D36B1DC" w14:textId="120D44EA" w:rsidR="005872E1" w:rsidRDefault="002A5732">
      <w:pPr>
        <w:pStyle w:val="ListParagraph"/>
        <w:numPr>
          <w:ilvl w:val="0"/>
          <w:numId w:val="108"/>
        </w:numPr>
        <w:rPr>
          <w:ins w:id="3453" w:author="Liam Coleman" w:date="2021-04-26T11:30:00Z"/>
        </w:rPr>
        <w:pPrChange w:id="3454" w:author="Liam Coleman" w:date="2021-04-26T11:31:00Z">
          <w:pPr/>
        </w:pPrChange>
      </w:pPr>
      <w:ins w:id="3455" w:author="Liam Coleman" w:date="2021-04-26T11:30:00Z">
        <w:r>
          <w:t>If not, group those two lines together in a single entity.</w:t>
        </w:r>
      </w:ins>
    </w:p>
    <w:p w14:paraId="221990C3" w14:textId="1D869410" w:rsidR="00A62A97" w:rsidRDefault="00A62A97">
      <w:pPr>
        <w:pStyle w:val="ListParagraph"/>
        <w:numPr>
          <w:ilvl w:val="0"/>
          <w:numId w:val="108"/>
        </w:numPr>
        <w:rPr>
          <w:ins w:id="3456" w:author="Liam Coleman" w:date="2021-04-26T11:30:00Z"/>
        </w:rPr>
        <w:pPrChange w:id="3457" w:author="Liam Coleman" w:date="2021-04-26T11:31:00Z">
          <w:pPr/>
        </w:pPrChange>
      </w:pPr>
      <w:ins w:id="3458" w:author="Liam Coleman" w:date="2021-04-26T11:30:00Z">
        <w:r>
          <w:t>Keep the value of the first line in memory and use it for the Product name in the CSV file.</w:t>
        </w:r>
      </w:ins>
    </w:p>
    <w:p w14:paraId="4EEAED40" w14:textId="23B749C4" w:rsidR="00A62A97" w:rsidRDefault="00A62A97">
      <w:pPr>
        <w:pStyle w:val="ListParagraph"/>
        <w:numPr>
          <w:ilvl w:val="0"/>
          <w:numId w:val="108"/>
        </w:numPr>
        <w:rPr>
          <w:ins w:id="3459" w:author="Liam Coleman" w:date="2021-04-26T11:29:00Z"/>
        </w:rPr>
        <w:pPrChange w:id="3460" w:author="Liam Coleman" w:date="2021-04-26T11:31:00Z">
          <w:pPr/>
        </w:pPrChange>
      </w:pPr>
      <w:ins w:id="3461" w:author="Liam Coleman" w:date="2021-04-26T11:31:00Z">
        <w:r>
          <w:t xml:space="preserve">Keep the value of the </w:t>
        </w:r>
        <w:r w:rsidR="00660673">
          <w:t>second line in memory as it corresponds to the PLU.</w:t>
        </w:r>
      </w:ins>
    </w:p>
    <w:p w14:paraId="5D683E86" w14:textId="72AA06B2" w:rsidR="005872E1" w:rsidRDefault="005872E1" w:rsidP="00BA43F7">
      <w:pPr>
        <w:rPr>
          <w:ins w:id="3462" w:author="Liam Coleman" w:date="2021-04-26T11:32:00Z"/>
        </w:rPr>
      </w:pPr>
    </w:p>
    <w:p w14:paraId="5F88BC62" w14:textId="18A002BD" w:rsidR="00660673" w:rsidRDefault="00660673" w:rsidP="00660673">
      <w:pPr>
        <w:pStyle w:val="ListParagraph"/>
        <w:rPr>
          <w:ins w:id="3463" w:author="Liam Coleman" w:date="2021-04-26T11:32:00Z"/>
        </w:rPr>
      </w:pPr>
      <w:ins w:id="3464" w:author="Liam Coleman" w:date="2021-04-26T11:32:00Z">
        <w:r>
          <w:t>At this point the utility will be able to populate the following columns in the CSV with the information above:</w:t>
        </w:r>
      </w:ins>
    </w:p>
    <w:p w14:paraId="4D95C23C" w14:textId="7C8BD104" w:rsidR="0057667A" w:rsidRDefault="00FD03A8" w:rsidP="00660673">
      <w:pPr>
        <w:pStyle w:val="ListParagraph"/>
        <w:rPr>
          <w:ins w:id="3465" w:author="Liam Coleman" w:date="2021-04-26T11:32:00Z"/>
        </w:rPr>
      </w:pPr>
      <w:ins w:id="3466" w:author="Liam Coleman" w:date="2021-04-26T11:33:00Z">
        <w:r>
          <w:rPr>
            <w:noProof/>
          </w:rPr>
          <mc:AlternateContent>
            <mc:Choice Requires="wps">
              <w:drawing>
                <wp:anchor distT="0" distB="0" distL="114300" distR="114300" simplePos="0" relativeHeight="251652096" behindDoc="0" locked="0" layoutInCell="1" allowOverlap="1" wp14:anchorId="59DB48CD" wp14:editId="02DB3427">
                  <wp:simplePos x="0" y="0"/>
                  <wp:positionH relativeFrom="column">
                    <wp:posOffset>1532809</wp:posOffset>
                  </wp:positionH>
                  <wp:positionV relativeFrom="paragraph">
                    <wp:posOffset>266516</wp:posOffset>
                  </wp:positionV>
                  <wp:extent cx="1273238" cy="121568"/>
                  <wp:effectExtent l="19050" t="114300" r="0" b="107315"/>
                  <wp:wrapNone/>
                  <wp:docPr id="533" name="Arrow: Left-Right 533"/>
                  <wp:cNvGraphicFramePr/>
                  <a:graphic xmlns:a="http://schemas.openxmlformats.org/drawingml/2006/main">
                    <a:graphicData uri="http://schemas.microsoft.com/office/word/2010/wordprocessingShape">
                      <wps:wsp>
                        <wps:cNvSpPr/>
                        <wps:spPr>
                          <a:xfrm rot="21018244">
                            <a:off x="0" y="0"/>
                            <a:ext cx="1273238" cy="121568"/>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8063F" id="Arrow: Left-Right 533" o:spid="_x0000_s1026" type="#_x0000_t69" style="position:absolute;margin-left:120.7pt;margin-top:21pt;width:100.25pt;height:9.55pt;rotation:-635433fd;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" adj="1031" fillcolor="red" strokecolor="#029cee [2564]" strokeweight="1.25pt"/>
              </w:pict>
            </mc:Fallback>
          </mc:AlternateContent>
        </w:r>
      </w:ins>
      <w:ins w:id="3467" w:author="Liam Coleman" w:date="2021-04-26T11:32:00Z">
        <w:r w:rsidR="0057667A">
          <w:rPr>
            <w:noProof/>
          </w:rPr>
          <w:drawing>
            <wp:inline distT="0" distB="0" distL="0" distR="0" wp14:anchorId="6812D44A" wp14:editId="356719F6">
              <wp:extent cx="1437669" cy="509719"/>
              <wp:effectExtent l="0" t="0" r="0" b="508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48111" cy="513421"/>
                      </a:xfrm>
                      <a:prstGeom prst="rect">
                        <a:avLst/>
                      </a:prstGeom>
                    </pic:spPr>
                  </pic:pic>
                </a:graphicData>
              </a:graphic>
            </wp:inline>
          </w:drawing>
        </w:r>
      </w:ins>
      <w:ins w:id="3468" w:author="Liam Coleman" w:date="2021-04-26T11:33:00Z">
        <w:r>
          <w:t xml:space="preserve">     </w:t>
        </w:r>
        <w:r>
          <w:tab/>
        </w:r>
        <w:r>
          <w:tab/>
          <w:t xml:space="preserve">    </w:t>
        </w:r>
        <w:r>
          <w:rPr>
            <w:noProof/>
          </w:rPr>
          <w:drawing>
            <wp:inline distT="0" distB="0" distL="0" distR="0" wp14:anchorId="0A8431D3" wp14:editId="3F6B76F4">
              <wp:extent cx="1837989" cy="375274"/>
              <wp:effectExtent l="0" t="0" r="0" b="635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75350" cy="382902"/>
                      </a:xfrm>
                      <a:prstGeom prst="rect">
                        <a:avLst/>
                      </a:prstGeom>
                    </pic:spPr>
                  </pic:pic>
                </a:graphicData>
              </a:graphic>
            </wp:inline>
          </w:drawing>
        </w:r>
      </w:ins>
    </w:p>
    <w:p w14:paraId="485CAF57" w14:textId="26BF6F7A" w:rsidR="00660673" w:rsidRDefault="00660673" w:rsidP="00660673">
      <w:pPr>
        <w:pStyle w:val="ListParagraph"/>
        <w:rPr>
          <w:ins w:id="3469" w:author="Liam Coleman" w:date="2021-04-26T11:32:00Z"/>
        </w:rPr>
      </w:pPr>
    </w:p>
    <w:p w14:paraId="1924711E" w14:textId="77777777" w:rsidR="00660673" w:rsidRDefault="00660673" w:rsidP="00660673">
      <w:pPr>
        <w:pStyle w:val="ListParagraph"/>
        <w:rPr>
          <w:ins w:id="3470" w:author="Liam Coleman" w:date="2021-04-26T11:32:00Z"/>
        </w:rPr>
      </w:pPr>
    </w:p>
    <w:p w14:paraId="7FCFBCBE" w14:textId="1DA672AC" w:rsidR="00660673" w:rsidRDefault="00ED3E07">
      <w:pPr>
        <w:pStyle w:val="Heading3"/>
        <w:numPr>
          <w:ilvl w:val="2"/>
          <w:numId w:val="129"/>
        </w:numPr>
        <w:rPr>
          <w:ins w:id="3471" w:author="Liam Coleman" w:date="2021-04-26T11:37:00Z"/>
        </w:rPr>
        <w:pPrChange w:id="3472" w:author="Liam Coleman" w:date="2021-05-25T09:44:00Z">
          <w:pPr>
            <w:pStyle w:val="Heading3"/>
            <w:numPr>
              <w:numId w:val="109"/>
            </w:numPr>
            <w:ind w:left="1080" w:hanging="1080"/>
          </w:pPr>
        </w:pPrChange>
      </w:pPr>
      <w:bookmarkStart w:id="3473" w:name="_Toc76630282"/>
      <w:ins w:id="3474" w:author="Liam Coleman" w:date="2021-04-26T11:35:00Z">
        <w:r>
          <w:t xml:space="preserve">Single </w:t>
        </w:r>
      </w:ins>
      <w:ins w:id="3475" w:author="Liam Coleman" w:date="2021-04-26T11:37:00Z">
        <w:r w:rsidR="00CB3317">
          <w:t>Line Entry</w:t>
        </w:r>
        <w:bookmarkEnd w:id="3473"/>
      </w:ins>
    </w:p>
    <w:p w14:paraId="1EFBE8C4" w14:textId="38949BC8" w:rsidR="00CB3317" w:rsidRDefault="0094442A" w:rsidP="00CB3317">
      <w:pPr>
        <w:rPr>
          <w:ins w:id="3476" w:author="Liam Coleman" w:date="2021-04-26T11:39:00Z"/>
        </w:rPr>
      </w:pPr>
      <w:ins w:id="3477" w:author="Liam Coleman" w:date="2021-04-26T11:37:00Z">
        <w:r>
          <w:t>Single line entry has been identified as a recei</w:t>
        </w:r>
      </w:ins>
      <w:ins w:id="3478" w:author="Liam Coleman" w:date="2021-04-26T11:38:00Z">
        <w:r>
          <w:t>pt entry</w:t>
        </w:r>
        <w:r w:rsidR="00237733">
          <w:t xml:space="preserve">, containing a </w:t>
        </w:r>
      </w:ins>
      <w:ins w:id="3479" w:author="Liam Coleman" w:date="2021-04-26T11:39:00Z">
        <w:r w:rsidR="004F523C">
          <w:t>description and cost.</w:t>
        </w:r>
      </w:ins>
    </w:p>
    <w:p w14:paraId="226971AB" w14:textId="38292B16" w:rsidR="004F523C" w:rsidRDefault="00ED7EE8" w:rsidP="00CB3317">
      <w:pPr>
        <w:rPr>
          <w:ins w:id="3480" w:author="Liam Coleman" w:date="2021-04-26T11:39:00Z"/>
        </w:rPr>
      </w:pPr>
      <w:ins w:id="3481" w:author="Liam Coleman" w:date="2021-04-26T11:44:00Z">
        <w:r>
          <w:rPr>
            <w:noProof/>
          </w:rPr>
          <mc:AlternateContent>
            <mc:Choice Requires="wps">
              <w:drawing>
                <wp:anchor distT="0" distB="0" distL="114300" distR="114300" simplePos="0" relativeHeight="251656192" behindDoc="0" locked="0" layoutInCell="1" allowOverlap="1" wp14:anchorId="6C5AFCBC" wp14:editId="0BC8E0AD">
                  <wp:simplePos x="0" y="0"/>
                  <wp:positionH relativeFrom="column">
                    <wp:posOffset>1851157</wp:posOffset>
                  </wp:positionH>
                  <wp:positionV relativeFrom="paragraph">
                    <wp:posOffset>6967</wp:posOffset>
                  </wp:positionV>
                  <wp:extent cx="1273238" cy="121568"/>
                  <wp:effectExtent l="0" t="0" r="22225" b="12065"/>
                  <wp:wrapNone/>
                  <wp:docPr id="539" name="Arrow: Left-Right 539"/>
                  <wp:cNvGraphicFramePr/>
                  <a:graphic xmlns:a="http://schemas.openxmlformats.org/drawingml/2006/main">
                    <a:graphicData uri="http://schemas.microsoft.com/office/word/2010/wordprocessingShape">
                      <wps:wsp>
                        <wps:cNvSpPr/>
                        <wps:spPr>
                          <a:xfrm>
                            <a:off x="0" y="0"/>
                            <a:ext cx="1273238" cy="121568"/>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F434A" id="Arrow: Left-Right 539" o:spid="_x0000_s1026" type="#_x0000_t69" style="position:absolute;margin-left:145.75pt;margin-top:.55pt;width:100.25pt;height:9.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" adj="1031" fillcolor="red" strokecolor="#029cee [2564]" strokeweight="1.25pt"/>
              </w:pict>
            </mc:Fallback>
          </mc:AlternateContent>
        </w:r>
      </w:ins>
      <w:ins w:id="3482" w:author="Liam Coleman" w:date="2021-04-26T11:45:00Z">
        <w:r>
          <w:rPr>
            <w:noProof/>
          </w:rPr>
          <mc:AlternateContent>
            <mc:Choice Requires="wps">
              <w:drawing>
                <wp:anchor distT="0" distB="0" distL="114300" distR="114300" simplePos="0" relativeHeight="251662336" behindDoc="0" locked="0" layoutInCell="1" allowOverlap="1" wp14:anchorId="1D84802E" wp14:editId="463EDD50">
                  <wp:simplePos x="0" y="0"/>
                  <wp:positionH relativeFrom="column">
                    <wp:posOffset>1832911</wp:posOffset>
                  </wp:positionH>
                  <wp:positionV relativeFrom="paragraph">
                    <wp:posOffset>312420</wp:posOffset>
                  </wp:positionV>
                  <wp:extent cx="1273238" cy="121568"/>
                  <wp:effectExtent l="0" t="0" r="22225" b="12065"/>
                  <wp:wrapNone/>
                  <wp:docPr id="543" name="Arrow: Left-Right 543"/>
                  <wp:cNvGraphicFramePr/>
                  <a:graphic xmlns:a="http://schemas.openxmlformats.org/drawingml/2006/main">
                    <a:graphicData uri="http://schemas.microsoft.com/office/word/2010/wordprocessingShape">
                      <wps:wsp>
                        <wps:cNvSpPr/>
                        <wps:spPr>
                          <a:xfrm>
                            <a:off x="0" y="0"/>
                            <a:ext cx="1273238" cy="121568"/>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CA060" id="Arrow: Left-Right 543" o:spid="_x0000_s1026" type="#_x0000_t69" style="position:absolute;margin-left:144.3pt;margin-top:24.6pt;width:100.25pt;height:9.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" adj="1031" fillcolor="red" strokecolor="#029cee [2564]" strokeweight="1.25pt"/>
              </w:pict>
            </mc:Fallback>
          </mc:AlternateContent>
        </w:r>
        <w:r>
          <w:rPr>
            <w:noProof/>
          </w:rPr>
          <mc:AlternateContent>
            <mc:Choice Requires="wps">
              <w:drawing>
                <wp:anchor distT="0" distB="0" distL="114300" distR="114300" simplePos="0" relativeHeight="251660288" behindDoc="0" locked="0" layoutInCell="1" allowOverlap="1" wp14:anchorId="375F938C" wp14:editId="1B0EF676">
                  <wp:simplePos x="0" y="0"/>
                  <wp:positionH relativeFrom="column">
                    <wp:posOffset>1832688</wp:posOffset>
                  </wp:positionH>
                  <wp:positionV relativeFrom="paragraph">
                    <wp:posOffset>211584</wp:posOffset>
                  </wp:positionV>
                  <wp:extent cx="1273238" cy="121568"/>
                  <wp:effectExtent l="0" t="0" r="22225" b="12065"/>
                  <wp:wrapNone/>
                  <wp:docPr id="542" name="Arrow: Left-Right 542"/>
                  <wp:cNvGraphicFramePr/>
                  <a:graphic xmlns:a="http://schemas.openxmlformats.org/drawingml/2006/main">
                    <a:graphicData uri="http://schemas.microsoft.com/office/word/2010/wordprocessingShape">
                      <wps:wsp>
                        <wps:cNvSpPr/>
                        <wps:spPr>
                          <a:xfrm>
                            <a:off x="0" y="0"/>
                            <a:ext cx="1273238" cy="121568"/>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1CB04" id="Arrow: Left-Right 542" o:spid="_x0000_s1026" type="#_x0000_t69" style="position:absolute;margin-left:144.3pt;margin-top:16.65pt;width:100.25pt;height:9.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" adj="1031" fillcolor="red" strokecolor="#029cee [2564]" strokeweight="1.25pt"/>
              </w:pict>
            </mc:Fallback>
          </mc:AlternateContent>
        </w:r>
      </w:ins>
      <w:ins w:id="3483" w:author="Liam Coleman" w:date="2021-04-26T11:44:00Z">
        <w:r>
          <w:rPr>
            <w:noProof/>
          </w:rPr>
          <mc:AlternateContent>
            <mc:Choice Requires="wps">
              <w:drawing>
                <wp:anchor distT="0" distB="0" distL="114300" distR="114300" simplePos="0" relativeHeight="251658240" behindDoc="0" locked="0" layoutInCell="1" allowOverlap="1" wp14:anchorId="078AF9FE" wp14:editId="0C0ABBB4">
                  <wp:simplePos x="0" y="0"/>
                  <wp:positionH relativeFrom="column">
                    <wp:posOffset>1843053</wp:posOffset>
                  </wp:positionH>
                  <wp:positionV relativeFrom="paragraph">
                    <wp:posOffset>90394</wp:posOffset>
                  </wp:positionV>
                  <wp:extent cx="1273238" cy="121568"/>
                  <wp:effectExtent l="0" t="0" r="22225" b="12065"/>
                  <wp:wrapNone/>
                  <wp:docPr id="541" name="Arrow: Left-Right 541"/>
                  <wp:cNvGraphicFramePr/>
                  <a:graphic xmlns:a="http://schemas.openxmlformats.org/drawingml/2006/main">
                    <a:graphicData uri="http://schemas.microsoft.com/office/word/2010/wordprocessingShape">
                      <wps:wsp>
                        <wps:cNvSpPr/>
                        <wps:spPr>
                          <a:xfrm>
                            <a:off x="0" y="0"/>
                            <a:ext cx="1273238" cy="121568"/>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6BED" id="Arrow: Left-Right 541" o:spid="_x0000_s1026" type="#_x0000_t69" style="position:absolute;margin-left:145.1pt;margin-top:7.1pt;width:100.25pt;height:9.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" adj="1031" fillcolor="red" strokecolor="#029cee [2564]" strokeweight="1.25pt"/>
              </w:pict>
            </mc:Fallback>
          </mc:AlternateContent>
        </w:r>
      </w:ins>
      <w:ins w:id="3484" w:author="Liam Coleman" w:date="2021-04-26T11:39:00Z">
        <w:r w:rsidR="004F523C">
          <w:rPr>
            <w:noProof/>
          </w:rPr>
          <w:drawing>
            <wp:inline distT="0" distB="0" distL="0" distR="0" wp14:anchorId="4EF842A5" wp14:editId="2BC9D0C8">
              <wp:extent cx="2013794" cy="415261"/>
              <wp:effectExtent l="0" t="0" r="5715"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7027" cy="426238"/>
                      </a:xfrm>
                      <a:prstGeom prst="rect">
                        <a:avLst/>
                      </a:prstGeom>
                    </pic:spPr>
                  </pic:pic>
                </a:graphicData>
              </a:graphic>
            </wp:inline>
          </w:drawing>
        </w:r>
      </w:ins>
    </w:p>
    <w:p w14:paraId="64F852A5" w14:textId="268212F1" w:rsidR="004F523C" w:rsidRDefault="004F523C" w:rsidP="00CB3317">
      <w:pPr>
        <w:rPr>
          <w:ins w:id="3485" w:author="Liam Coleman" w:date="2021-04-26T11:39:00Z"/>
        </w:rPr>
      </w:pPr>
    </w:p>
    <w:p w14:paraId="671D6F68" w14:textId="19A667D0" w:rsidR="004F523C" w:rsidRDefault="004F523C" w:rsidP="00CB3317">
      <w:pPr>
        <w:rPr>
          <w:ins w:id="3486" w:author="Liam Coleman" w:date="2021-04-26T11:39:00Z"/>
        </w:rPr>
      </w:pPr>
      <w:ins w:id="3487" w:author="Liam Coleman" w:date="2021-04-26T11:39:00Z">
        <w:r>
          <w:t xml:space="preserve">The </w:t>
        </w:r>
      </w:ins>
      <w:ins w:id="3488" w:author="Liam Coleman" w:date="2021-04-26T11:40:00Z">
        <w:r>
          <w:t>utility</w:t>
        </w:r>
      </w:ins>
      <w:ins w:id="3489" w:author="Liam Coleman" w:date="2021-04-26T11:39:00Z">
        <w:r>
          <w:t xml:space="preserve"> will:</w:t>
        </w:r>
      </w:ins>
    </w:p>
    <w:p w14:paraId="5A413C6A" w14:textId="2EC8282C" w:rsidR="004F523C" w:rsidRDefault="004F523C">
      <w:pPr>
        <w:pStyle w:val="ListParagraph"/>
        <w:numPr>
          <w:ilvl w:val="0"/>
          <w:numId w:val="110"/>
        </w:numPr>
        <w:rPr>
          <w:ins w:id="3490" w:author="Liam Coleman" w:date="2021-04-26T11:39:00Z"/>
        </w:rPr>
        <w:pPrChange w:id="3491" w:author="Liam Coleman" w:date="2021-04-26T11:41:00Z">
          <w:pPr/>
        </w:pPrChange>
      </w:pPr>
      <w:ins w:id="3492" w:author="Liam Coleman" w:date="2021-04-26T11:39:00Z">
        <w:r>
          <w:lastRenderedPageBreak/>
          <w:t>Look through the receipt.</w:t>
        </w:r>
      </w:ins>
    </w:p>
    <w:p w14:paraId="4FB9DB1A" w14:textId="65FC8913" w:rsidR="004F523C" w:rsidRDefault="004F523C">
      <w:pPr>
        <w:pStyle w:val="ListParagraph"/>
        <w:numPr>
          <w:ilvl w:val="0"/>
          <w:numId w:val="110"/>
        </w:numPr>
        <w:rPr>
          <w:ins w:id="3493" w:author="Liam Coleman" w:date="2021-04-26T11:40:00Z"/>
        </w:rPr>
        <w:pPrChange w:id="3494" w:author="Liam Coleman" w:date="2021-04-26T11:41:00Z">
          <w:pPr/>
        </w:pPrChange>
      </w:pPr>
      <w:ins w:id="3495" w:author="Liam Coleman" w:date="2021-04-26T11:39:00Z">
        <w:r>
          <w:t xml:space="preserve">Check for single line </w:t>
        </w:r>
      </w:ins>
      <w:ins w:id="3496" w:author="Liam Coleman" w:date="2021-04-26T11:40:00Z">
        <w:r>
          <w:t>entries</w:t>
        </w:r>
      </w:ins>
      <w:ins w:id="3497" w:author="Liam Coleman" w:date="2021-04-26T11:39:00Z">
        <w:r>
          <w:t xml:space="preserve"> not </w:t>
        </w:r>
      </w:ins>
      <w:ins w:id="3498" w:author="Liam Coleman" w:date="2021-04-26T11:40:00Z">
        <w:r>
          <w:t>containing a keyword.</w:t>
        </w:r>
      </w:ins>
    </w:p>
    <w:p w14:paraId="242395CA" w14:textId="00EC0E6D" w:rsidR="006426F3" w:rsidRDefault="006426F3">
      <w:pPr>
        <w:pStyle w:val="ListParagraph"/>
        <w:numPr>
          <w:ilvl w:val="0"/>
          <w:numId w:val="110"/>
        </w:numPr>
        <w:rPr>
          <w:ins w:id="3499" w:author="Liam Coleman" w:date="2021-04-26T11:41:00Z"/>
        </w:rPr>
        <w:pPrChange w:id="3500" w:author="Liam Coleman" w:date="2021-04-26T11:41:00Z">
          <w:pPr/>
        </w:pPrChange>
      </w:pPr>
      <w:ins w:id="3501" w:author="Liam Coleman" w:date="2021-04-26T11:40:00Z">
        <w:r>
          <w:t xml:space="preserve">Double </w:t>
        </w:r>
      </w:ins>
      <w:ins w:id="3502" w:author="Liam Coleman" w:date="2021-04-26T11:41:00Z">
        <w:r w:rsidR="00EC54F4">
          <w:t>checking,</w:t>
        </w:r>
      </w:ins>
      <w:ins w:id="3503" w:author="Liam Coleman" w:date="2021-04-26T11:40:00Z">
        <w:r>
          <w:t xml:space="preserve"> they are not part of serial number/symbol</w:t>
        </w:r>
        <w:r w:rsidR="00EC54F4">
          <w:t>/</w:t>
        </w:r>
      </w:ins>
      <w:ins w:id="3504" w:author="Liam Coleman" w:date="2021-04-26T11:41:00Z">
        <w:r w:rsidR="00EC54F4">
          <w:t>two-line</w:t>
        </w:r>
      </w:ins>
      <w:ins w:id="3505" w:author="Liam Coleman" w:date="2021-04-26T11:40:00Z">
        <w:r w:rsidR="00EC54F4">
          <w:t xml:space="preserve"> entry patterns described above.</w:t>
        </w:r>
      </w:ins>
    </w:p>
    <w:p w14:paraId="1E30785A" w14:textId="485DE6C5" w:rsidR="00EC54F4" w:rsidRDefault="00EC54F4">
      <w:pPr>
        <w:pStyle w:val="ListParagraph"/>
        <w:numPr>
          <w:ilvl w:val="0"/>
          <w:numId w:val="110"/>
        </w:numPr>
        <w:rPr>
          <w:ins w:id="3506" w:author="Liam Coleman" w:date="2021-04-26T11:41:00Z"/>
        </w:rPr>
        <w:pPrChange w:id="3507" w:author="Liam Coleman" w:date="2021-04-26T11:41:00Z">
          <w:pPr/>
        </w:pPrChange>
      </w:pPr>
      <w:ins w:id="3508" w:author="Liam Coleman" w:date="2021-04-26T11:41:00Z">
        <w:r>
          <w:t>Keep the description in memory.</w:t>
        </w:r>
      </w:ins>
    </w:p>
    <w:p w14:paraId="64088F1E" w14:textId="6B6CCF69" w:rsidR="00EC54F4" w:rsidRPr="00CB3317" w:rsidRDefault="00EC54F4">
      <w:pPr>
        <w:pStyle w:val="ListParagraph"/>
        <w:numPr>
          <w:ilvl w:val="0"/>
          <w:numId w:val="110"/>
        </w:numPr>
        <w:rPr>
          <w:ins w:id="3509" w:author="Liam Coleman" w:date="2021-04-26T11:28:00Z"/>
        </w:rPr>
        <w:pPrChange w:id="3510" w:author="Liam Coleman" w:date="2021-04-26T11:41:00Z">
          <w:pPr/>
        </w:pPrChange>
      </w:pPr>
      <w:ins w:id="3511" w:author="Liam Coleman" w:date="2021-04-26T11:41:00Z">
        <w:r>
          <w:t>Keep the associated unit price in memory.</w:t>
        </w:r>
      </w:ins>
    </w:p>
    <w:p w14:paraId="4076CC6D" w14:textId="6E91F427" w:rsidR="007E538E" w:rsidRDefault="007E538E" w:rsidP="00BA43F7">
      <w:pPr>
        <w:rPr>
          <w:ins w:id="3512" w:author="Liam Coleman" w:date="2021-04-26T11:42:00Z"/>
        </w:rPr>
      </w:pPr>
    </w:p>
    <w:p w14:paraId="07A1C9C6" w14:textId="5CEED20A" w:rsidR="007B42DC" w:rsidRDefault="007B42DC" w:rsidP="007B42DC">
      <w:pPr>
        <w:pStyle w:val="ListParagraph"/>
        <w:rPr>
          <w:ins w:id="3513" w:author="Liam Coleman" w:date="2021-04-26T11:42:00Z"/>
        </w:rPr>
      </w:pPr>
      <w:ins w:id="3514" w:author="Liam Coleman" w:date="2021-04-26T11:42:00Z">
        <w:r>
          <w:t>At this point the utility will be able to populate the following columns in the CSV with the information above:</w:t>
        </w:r>
      </w:ins>
    </w:p>
    <w:p w14:paraId="4FA1F269" w14:textId="56B25279" w:rsidR="004C788F" w:rsidRDefault="00E07284" w:rsidP="004C788F">
      <w:pPr>
        <w:pStyle w:val="ListParagraph"/>
        <w:rPr>
          <w:ins w:id="3515" w:author="Liam Coleman (Student - STC)" w:date="2021-07-07T14:41:00Z"/>
          <w:noProof/>
        </w:rPr>
      </w:pPr>
      <w:ins w:id="3516" w:author="Liam Coleman" w:date="2021-04-26T11:43:00Z">
        <w:r>
          <w:rPr>
            <w:noProof/>
          </w:rPr>
          <mc:AlternateContent>
            <mc:Choice Requires="wps">
              <w:drawing>
                <wp:anchor distT="0" distB="0" distL="114300" distR="114300" simplePos="0" relativeHeight="251654144" behindDoc="0" locked="0" layoutInCell="1" allowOverlap="1" wp14:anchorId="2701A28A" wp14:editId="7411C158">
                  <wp:simplePos x="0" y="0"/>
                  <wp:positionH relativeFrom="column">
                    <wp:posOffset>1331360</wp:posOffset>
                  </wp:positionH>
                  <wp:positionV relativeFrom="paragraph">
                    <wp:posOffset>203652</wp:posOffset>
                  </wp:positionV>
                  <wp:extent cx="1701947" cy="184995"/>
                  <wp:effectExtent l="0" t="0" r="12700" b="24765"/>
                  <wp:wrapNone/>
                  <wp:docPr id="538" name="Arrow: Left-Right 538"/>
                  <wp:cNvGraphicFramePr/>
                  <a:graphic xmlns:a="http://schemas.openxmlformats.org/drawingml/2006/main">
                    <a:graphicData uri="http://schemas.microsoft.com/office/word/2010/wordprocessingShape">
                      <wps:wsp>
                        <wps:cNvSpPr/>
                        <wps:spPr>
                          <a:xfrm>
                            <a:off x="0" y="0"/>
                            <a:ext cx="1701947" cy="184995"/>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C9E7FC" id="Arrow: Left-Right 538" o:spid="_x0000_s1026" type="#_x0000_t69" style="position:absolute;margin-left:104.85pt;margin-top:16.05pt;width:134pt;height:14.5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" adj="1174" fillcolor="red" strokecolor="#029cee [2564]" strokeweight="1.25pt"/>
              </w:pict>
            </mc:Fallback>
          </mc:AlternateContent>
        </w:r>
      </w:ins>
      <w:ins w:id="3517" w:author="Liam Coleman" w:date="2021-04-26T11:42:00Z">
        <w:r w:rsidR="007B42DC">
          <w:rPr>
            <w:noProof/>
          </w:rPr>
          <w:drawing>
            <wp:inline distT="0" distB="0" distL="0" distR="0" wp14:anchorId="45FF12DE" wp14:editId="6583B573">
              <wp:extent cx="1438095" cy="504762"/>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38095" cy="504762"/>
                      </a:xfrm>
                      <a:prstGeom prst="rect">
                        <a:avLst/>
                      </a:prstGeom>
                    </pic:spPr>
                  </pic:pic>
                </a:graphicData>
              </a:graphic>
            </wp:inline>
          </w:drawing>
        </w:r>
        <w:r w:rsidRPr="00E07284">
          <w:rPr>
            <w:noProof/>
          </w:rPr>
          <w:t xml:space="preserve"> </w:t>
        </w:r>
        <w:r>
          <w:rPr>
            <w:noProof/>
          </w:rPr>
          <w:t xml:space="preserve">   </w:t>
        </w:r>
        <w:r>
          <w:rPr>
            <w:noProof/>
          </w:rPr>
          <w:tab/>
        </w:r>
        <w:r>
          <w:rPr>
            <w:noProof/>
          </w:rPr>
          <w:tab/>
        </w:r>
        <w:r>
          <w:rPr>
            <w:noProof/>
          </w:rPr>
          <w:drawing>
            <wp:inline distT="0" distB="0" distL="0" distR="0" wp14:anchorId="2CFA6E5E" wp14:editId="299CDF99">
              <wp:extent cx="2019080" cy="416351"/>
              <wp:effectExtent l="0" t="0" r="635" b="31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98372" cy="432702"/>
                      </a:xfrm>
                      <a:prstGeom prst="rect">
                        <a:avLst/>
                      </a:prstGeom>
                    </pic:spPr>
                  </pic:pic>
                </a:graphicData>
              </a:graphic>
            </wp:inline>
          </w:drawing>
        </w:r>
      </w:ins>
    </w:p>
    <w:p w14:paraId="1212D6CF" w14:textId="77C7776C" w:rsidR="00340294" w:rsidRDefault="00340294" w:rsidP="004C788F">
      <w:pPr>
        <w:pStyle w:val="ListParagraph"/>
        <w:rPr>
          <w:ins w:id="3518" w:author="Liam Coleman (Student - STC)" w:date="2021-07-07T14:41:00Z"/>
          <w:noProof/>
        </w:rPr>
      </w:pPr>
    </w:p>
    <w:p w14:paraId="3A3D5B3A" w14:textId="5EE1969C" w:rsidR="00340294" w:rsidRDefault="00340294">
      <w:pPr>
        <w:spacing w:before="0" w:after="200"/>
        <w:jc w:val="left"/>
        <w:rPr>
          <w:ins w:id="3519" w:author="Liam Coleman (Student - STC)" w:date="2021-07-07T14:41:00Z"/>
          <w:noProof/>
        </w:rPr>
      </w:pPr>
      <w:ins w:id="3520" w:author="Liam Coleman (Student - STC)" w:date="2021-07-07T14:41:00Z">
        <w:r>
          <w:rPr>
            <w:noProof/>
          </w:rPr>
          <w:br w:type="page"/>
        </w:r>
      </w:ins>
    </w:p>
    <w:p w14:paraId="0F5BD703" w14:textId="77777777" w:rsidR="00340294" w:rsidDel="00340294" w:rsidRDefault="00340294" w:rsidP="004C788F">
      <w:pPr>
        <w:pStyle w:val="ListParagraph"/>
        <w:rPr>
          <w:ins w:id="3521" w:author="Liam Coleman" w:date="2021-04-26T11:56:00Z"/>
          <w:del w:id="3522" w:author="Liam Coleman (Student - STC)" w:date="2021-07-07T14:41:00Z"/>
          <w:noProof/>
        </w:rPr>
      </w:pPr>
    </w:p>
    <w:p w14:paraId="3B6DC9D3" w14:textId="268104DF" w:rsidR="004C788F" w:rsidRDefault="004C788F" w:rsidP="004C788F">
      <w:pPr>
        <w:rPr>
          <w:ins w:id="3523" w:author="Liam Coleman (Student - STC)" w:date="2021-07-07T14:30:00Z"/>
          <w:noProof/>
        </w:rPr>
      </w:pPr>
    </w:p>
    <w:p w14:paraId="3EA4B8DA" w14:textId="67B9962E" w:rsidR="00945A95" w:rsidRDefault="00945A95" w:rsidP="00945A95">
      <w:pPr>
        <w:pStyle w:val="Heading2"/>
        <w:numPr>
          <w:ilvl w:val="0"/>
          <w:numId w:val="129"/>
        </w:numPr>
        <w:rPr>
          <w:ins w:id="3524" w:author="Liam Coleman (Student - STC)" w:date="2021-07-07T14:32:00Z"/>
          <w:noProof/>
        </w:rPr>
      </w:pPr>
      <w:bookmarkStart w:id="3525" w:name="_Toc76630283"/>
      <w:ins w:id="3526" w:author="Liam Coleman (Student - STC)" w:date="2021-07-07T14:30:00Z">
        <w:r>
          <w:rPr>
            <w:noProof/>
          </w:rPr>
          <w:t>Handling Refunds</w:t>
        </w:r>
      </w:ins>
      <w:bookmarkEnd w:id="3525"/>
    </w:p>
    <w:p w14:paraId="55C35C9F" w14:textId="6891D0DE" w:rsidR="00945A95" w:rsidRDefault="00945A95" w:rsidP="00945A95">
      <w:pPr>
        <w:rPr>
          <w:ins w:id="3527" w:author="Liam Coleman (Student - STC)" w:date="2021-07-07T14:39:00Z"/>
        </w:rPr>
      </w:pPr>
      <w:ins w:id="3528" w:author="Liam Coleman (Student - STC)" w:date="2021-07-07T14:32:00Z">
        <w:r>
          <w:t xml:space="preserve">The </w:t>
        </w:r>
      </w:ins>
      <w:ins w:id="3529" w:author="Liam Coleman (Student - STC)" w:date="2021-07-07T14:33:00Z">
        <w:r>
          <w:t xml:space="preserve">utility will automatically handle refunded items against </w:t>
        </w:r>
        <w:r w:rsidRPr="00826257">
          <w:rPr>
            <w:u w:val="single"/>
            <w:rPrChange w:id="3530" w:author="Liam Coleman (Student - STC)" w:date="2021-07-07T14:59:00Z">
              <w:rPr/>
            </w:rPrChange>
          </w:rPr>
          <w:t xml:space="preserve">an existing </w:t>
        </w:r>
      </w:ins>
      <w:ins w:id="3531" w:author="Liam Coleman (Student - STC)" w:date="2021-07-07T14:58:00Z">
        <w:r w:rsidR="00826257" w:rsidRPr="00826257">
          <w:rPr>
            <w:u w:val="single"/>
            <w:rPrChange w:id="3532" w:author="Liam Coleman (Student - STC)" w:date="2021-07-07T14:59:00Z">
              <w:rPr/>
            </w:rPrChange>
          </w:rPr>
          <w:t xml:space="preserve">sale </w:t>
        </w:r>
      </w:ins>
      <w:ins w:id="3533" w:author="Liam Coleman (Student - STC)" w:date="2021-07-07T14:33:00Z">
        <w:r w:rsidRPr="00826257">
          <w:rPr>
            <w:u w:val="single"/>
            <w:rPrChange w:id="3534" w:author="Liam Coleman (Student - STC)" w:date="2021-07-07T14:59:00Z">
              <w:rPr/>
            </w:rPrChange>
          </w:rPr>
          <w:t>receipt</w:t>
        </w:r>
        <w:r>
          <w:t xml:space="preserve">. As an </w:t>
        </w:r>
      </w:ins>
      <w:ins w:id="3535" w:author="Liam Coleman (Student - STC)" w:date="2021-07-07T14:41:00Z">
        <w:r w:rsidR="00340294">
          <w:t>example,</w:t>
        </w:r>
      </w:ins>
      <w:ins w:id="3536" w:author="Liam Coleman (Student - STC)" w:date="2021-07-07T14:34:00Z">
        <w:r>
          <w:t xml:space="preserve"> see the receipt below, which is of a typical sale</w:t>
        </w:r>
      </w:ins>
      <w:ins w:id="3537" w:author="Liam Coleman (Student - STC)" w:date="2021-07-07T14:40:00Z">
        <w:r w:rsidR="00340294">
          <w:t xml:space="preserve"> </w:t>
        </w:r>
      </w:ins>
      <w:ins w:id="3538" w:author="Liam Coleman (Student - STC)" w:date="2021-07-07T14:34:00Z">
        <w:r>
          <w:t>(</w:t>
        </w:r>
      </w:ins>
      <w:ins w:id="3539" w:author="Liam Coleman (Student - STC)" w:date="2021-07-07T14:40:00Z">
        <w:r w:rsidR="00340294">
          <w:fldChar w:fldCharType="begin"/>
        </w:r>
        <w:r w:rsidR="00340294">
          <w:instrText xml:space="preserve"> REF _Ref76561262 \h </w:instrText>
        </w:r>
      </w:ins>
      <w:r w:rsidR="00340294">
        <w:fldChar w:fldCharType="separate"/>
      </w:r>
      <w:ins w:id="3540" w:author="Liam Coleman (Student - STC)" w:date="2021-07-07T14:40:00Z">
        <w:r w:rsidR="00340294">
          <w:t xml:space="preserve">Figure </w:t>
        </w:r>
        <w:r w:rsidR="00340294">
          <w:rPr>
            <w:noProof/>
          </w:rPr>
          <w:t>20</w:t>
        </w:r>
        <w:r w:rsidR="00340294">
          <w:t xml:space="preserve"> Typical Sale Receipt</w:t>
        </w:r>
        <w:r w:rsidR="00340294">
          <w:fldChar w:fldCharType="end"/>
        </w:r>
      </w:ins>
      <w:ins w:id="3541" w:author="Liam Coleman (Student - STC)" w:date="2021-07-07T14:34:00Z">
        <w:r>
          <w:t>).</w:t>
        </w:r>
      </w:ins>
    </w:p>
    <w:p w14:paraId="1112958E" w14:textId="77777777" w:rsidR="00340294" w:rsidRDefault="00945A95">
      <w:pPr>
        <w:keepNext/>
        <w:rPr>
          <w:ins w:id="3542" w:author="Liam Coleman (Student - STC)" w:date="2021-07-07T14:40:00Z"/>
        </w:rPr>
        <w:pPrChange w:id="3543" w:author="Liam Coleman (Student - STC)" w:date="2021-07-07T14:40:00Z">
          <w:pPr/>
        </w:pPrChange>
      </w:pPr>
      <w:ins w:id="3544" w:author="Liam Coleman (Student - STC)" w:date="2021-07-07T14:39:00Z">
        <w:r>
          <w:rPr>
            <w:noProof/>
          </w:rPr>
          <w:drawing>
            <wp:inline distT="0" distB="0" distL="0" distR="0" wp14:anchorId="587D9B0B" wp14:editId="3ED692CF">
              <wp:extent cx="2072878" cy="6438192"/>
              <wp:effectExtent l="0" t="0" r="381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79211" cy="6457861"/>
                      </a:xfrm>
                      <a:prstGeom prst="rect">
                        <a:avLst/>
                      </a:prstGeom>
                      <a:noFill/>
                      <a:ln>
                        <a:noFill/>
                      </a:ln>
                    </pic:spPr>
                  </pic:pic>
                </a:graphicData>
              </a:graphic>
            </wp:inline>
          </w:drawing>
        </w:r>
      </w:ins>
    </w:p>
    <w:p w14:paraId="1B3A0940" w14:textId="1C9254FF" w:rsidR="00945A95" w:rsidRDefault="00340294">
      <w:pPr>
        <w:pStyle w:val="Caption"/>
        <w:rPr>
          <w:ins w:id="3545" w:author="Liam Coleman (Student - STC)" w:date="2021-07-07T14:34:00Z"/>
        </w:rPr>
        <w:pPrChange w:id="3546" w:author="Liam Coleman (Student - STC)" w:date="2021-07-07T14:40:00Z">
          <w:pPr/>
        </w:pPrChange>
      </w:pPr>
      <w:bookmarkStart w:id="3547" w:name="_Ref76561262"/>
      <w:ins w:id="3548" w:author="Liam Coleman (Student - STC)" w:date="2021-07-07T14:40:00Z">
        <w:r>
          <w:t xml:space="preserve">Figure </w:t>
        </w:r>
        <w:r>
          <w:fldChar w:fldCharType="begin"/>
        </w:r>
        <w:r>
          <w:instrText xml:space="preserve"> SEQ Figure \* ARABIC </w:instrText>
        </w:r>
      </w:ins>
      <w:r>
        <w:fldChar w:fldCharType="separate"/>
      </w:r>
      <w:ins w:id="3549" w:author="Liam Coleman" w:date="2021-07-07T15:08:00Z">
        <w:r w:rsidR="00425F3D">
          <w:rPr>
            <w:noProof/>
          </w:rPr>
          <w:t>20</w:t>
        </w:r>
      </w:ins>
      <w:ins w:id="3550" w:author="Liam Coleman (Student - STC)" w:date="2021-07-07T14:40:00Z">
        <w:r>
          <w:fldChar w:fldCharType="end"/>
        </w:r>
        <w:r>
          <w:t xml:space="preserve"> Typical Sale Receipt</w:t>
        </w:r>
      </w:ins>
      <w:bookmarkEnd w:id="3547"/>
    </w:p>
    <w:p w14:paraId="7E68D0B5" w14:textId="27C73B8D" w:rsidR="00945A95" w:rsidRDefault="00340294" w:rsidP="00945A95">
      <w:pPr>
        <w:rPr>
          <w:ins w:id="3551" w:author="Liam Coleman (Student - STC)" w:date="2021-07-07T14:43:00Z"/>
        </w:rPr>
      </w:pPr>
      <w:ins w:id="3552" w:author="Liam Coleman (Student - STC)" w:date="2021-07-07T14:41:00Z">
        <w:r>
          <w:t>When this receipt is pas</w:t>
        </w:r>
      </w:ins>
      <w:ins w:id="3553" w:author="Liam Coleman (Student - STC)" w:date="2021-07-07T14:42:00Z">
        <w:r>
          <w:t xml:space="preserve">ted in (as explained in </w:t>
        </w:r>
        <w:r>
          <w:fldChar w:fldCharType="begin"/>
        </w:r>
        <w:r>
          <w:instrText xml:space="preserve"> REF _Ref76561372 \h </w:instrText>
        </w:r>
      </w:ins>
      <w:r>
        <w:fldChar w:fldCharType="separate"/>
      </w:r>
      <w:ins w:id="3554" w:author="Liam Coleman (Student - STC)" w:date="2021-07-07T14:42:00Z">
        <w:r w:rsidRPr="0041010E">
          <w:rPr>
            <w:rPrChange w:id="3555" w:author="Liam Coleman" w:date="2021-05-25T09:46:00Z">
              <w:rPr>
                <w:lang w:val="en-GB"/>
              </w:rPr>
            </w:rPrChange>
          </w:rPr>
          <w:t>4.</w:t>
        </w:r>
        <w:proofErr w:type="gramStart"/>
        <w:r w:rsidRPr="0041010E">
          <w:rPr>
            <w:rPrChange w:id="3556" w:author="Liam Coleman" w:date="2021-05-25T09:46:00Z">
              <w:rPr>
                <w:lang w:val="en-GB"/>
              </w:rPr>
            </w:rPrChange>
          </w:rPr>
          <w:t xml:space="preserve">2 </w:t>
        </w:r>
        <w:r>
          <w:t xml:space="preserve"> </w:t>
        </w:r>
        <w:r w:rsidRPr="0041010E">
          <w:rPr>
            <w:rPrChange w:id="3557" w:author="Liam Coleman" w:date="2021-05-25T09:46:00Z">
              <w:rPr>
                <w:lang w:val="en-GB"/>
              </w:rPr>
            </w:rPrChange>
          </w:rPr>
          <w:t>Paste</w:t>
        </w:r>
        <w:proofErr w:type="gramEnd"/>
        <w:r w:rsidRPr="0041010E">
          <w:rPr>
            <w:rPrChange w:id="3558" w:author="Liam Coleman" w:date="2021-05-25T09:46:00Z">
              <w:rPr>
                <w:lang w:val="en-GB"/>
              </w:rPr>
            </w:rPrChange>
          </w:rPr>
          <w:t xml:space="preserve"> In Receipt</w:t>
        </w:r>
        <w:r>
          <w:fldChar w:fldCharType="end"/>
        </w:r>
        <w:r>
          <w:t>), the grid in the utility is populated</w:t>
        </w:r>
      </w:ins>
      <w:ins w:id="3559" w:author="Liam Coleman (Student - STC)" w:date="2021-07-07T14:43:00Z">
        <w:r>
          <w:t>, shown below(</w:t>
        </w:r>
      </w:ins>
      <w:ins w:id="3560" w:author="Liam Coleman (Student - STC)" w:date="2021-07-07T14:46:00Z">
        <w:r>
          <w:fldChar w:fldCharType="begin"/>
        </w:r>
        <w:r>
          <w:instrText xml:space="preserve"> REF _Ref76561578 \h </w:instrText>
        </w:r>
      </w:ins>
      <w:r>
        <w:fldChar w:fldCharType="separate"/>
      </w:r>
      <w:ins w:id="3561" w:author="Liam Coleman (Student - STC)" w:date="2021-07-07T14:46:00Z">
        <w:r>
          <w:t xml:space="preserve">Figure </w:t>
        </w:r>
        <w:r>
          <w:rPr>
            <w:noProof/>
          </w:rPr>
          <w:t>21</w:t>
        </w:r>
        <w:r>
          <w:t xml:space="preserve"> Typical Sale Imported</w:t>
        </w:r>
        <w:r>
          <w:fldChar w:fldCharType="end"/>
        </w:r>
      </w:ins>
      <w:ins w:id="3562" w:author="Liam Coleman (Student - STC)" w:date="2021-07-07T14:43:00Z">
        <w:r>
          <w:t>).</w:t>
        </w:r>
      </w:ins>
    </w:p>
    <w:p w14:paraId="3590EFC2" w14:textId="77777777" w:rsidR="00340294" w:rsidRDefault="00340294">
      <w:pPr>
        <w:keepNext/>
        <w:rPr>
          <w:ins w:id="3563" w:author="Liam Coleman (Student - STC)" w:date="2021-07-07T14:45:00Z"/>
        </w:rPr>
        <w:pPrChange w:id="3564" w:author="Liam Coleman (Student - STC)" w:date="2021-07-07T14:45:00Z">
          <w:pPr/>
        </w:pPrChange>
      </w:pPr>
      <w:ins w:id="3565" w:author="Liam Coleman (Student - STC)" w:date="2021-07-07T14:45:00Z">
        <w:r w:rsidRPr="00340294">
          <w:rPr>
            <w:noProof/>
          </w:rPr>
          <w:lastRenderedPageBreak/>
          <w:drawing>
            <wp:inline distT="0" distB="0" distL="0" distR="0" wp14:anchorId="775E392A" wp14:editId="0CFEDB04">
              <wp:extent cx="5731510" cy="4127500"/>
              <wp:effectExtent l="0" t="0" r="2540" b="635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127500"/>
                      </a:xfrm>
                      <a:prstGeom prst="rect">
                        <a:avLst/>
                      </a:prstGeom>
                    </pic:spPr>
                  </pic:pic>
                </a:graphicData>
              </a:graphic>
            </wp:inline>
          </w:drawing>
        </w:r>
      </w:ins>
    </w:p>
    <w:p w14:paraId="446D0D9E" w14:textId="161BB7A0" w:rsidR="00340294" w:rsidRDefault="00340294" w:rsidP="00340294">
      <w:pPr>
        <w:pStyle w:val="Caption"/>
        <w:rPr>
          <w:ins w:id="3566" w:author="Liam Coleman (Student - STC)" w:date="2021-07-07T14:46:00Z"/>
        </w:rPr>
      </w:pPr>
      <w:bookmarkStart w:id="3567" w:name="_Ref76561578"/>
      <w:ins w:id="3568" w:author="Liam Coleman (Student - STC)" w:date="2021-07-07T14:45:00Z">
        <w:r>
          <w:t xml:space="preserve">Figure </w:t>
        </w:r>
        <w:r>
          <w:fldChar w:fldCharType="begin"/>
        </w:r>
        <w:r>
          <w:instrText xml:space="preserve"> SEQ Figure \* ARABIC </w:instrText>
        </w:r>
      </w:ins>
      <w:r>
        <w:fldChar w:fldCharType="separate"/>
      </w:r>
      <w:ins w:id="3569" w:author="Liam Coleman" w:date="2021-07-07T15:08:00Z">
        <w:r w:rsidR="00425F3D">
          <w:rPr>
            <w:noProof/>
          </w:rPr>
          <w:t>21</w:t>
        </w:r>
      </w:ins>
      <w:ins w:id="3570" w:author="Liam Coleman (Student - STC)" w:date="2021-07-07T14:45:00Z">
        <w:r>
          <w:fldChar w:fldCharType="end"/>
        </w:r>
        <w:r>
          <w:t xml:space="preserve"> Typical Sale Imported</w:t>
        </w:r>
      </w:ins>
      <w:bookmarkEnd w:id="3567"/>
    </w:p>
    <w:p w14:paraId="58B138F7" w14:textId="21E34B00" w:rsidR="00340294" w:rsidRDefault="00340294" w:rsidP="00340294">
      <w:pPr>
        <w:rPr>
          <w:ins w:id="3571" w:author="Liam Coleman (Student - STC)" w:date="2021-07-07T14:46:00Z"/>
        </w:rPr>
      </w:pPr>
    </w:p>
    <w:p w14:paraId="27C450BC" w14:textId="77777777" w:rsidR="00425F3D" w:rsidRDefault="00340294" w:rsidP="00340294">
      <w:pPr>
        <w:rPr>
          <w:ins w:id="3572" w:author="Liam Coleman (Student - STC)" w:date="2021-07-07T15:00:00Z"/>
        </w:rPr>
      </w:pPr>
      <w:ins w:id="3573" w:author="Liam Coleman (Student - STC)" w:date="2021-07-07T14:46:00Z">
        <w:r>
          <w:t>When a refund receipt is issued, like the one below (</w:t>
        </w:r>
      </w:ins>
      <w:ins w:id="3574" w:author="Liam Coleman (Student - STC)" w:date="2021-07-07T14:48:00Z">
        <w:r>
          <w:fldChar w:fldCharType="begin"/>
        </w:r>
        <w:r>
          <w:instrText xml:space="preserve"> REF _Ref76561740 \h </w:instrText>
        </w:r>
      </w:ins>
      <w:r>
        <w:fldChar w:fldCharType="separate"/>
      </w:r>
      <w:ins w:id="3575" w:author="Liam Coleman (Student - STC)" w:date="2021-07-07T14:48:00Z">
        <w:r>
          <w:t xml:space="preserve">Figure </w:t>
        </w:r>
        <w:r>
          <w:rPr>
            <w:noProof/>
          </w:rPr>
          <w:t>22</w:t>
        </w:r>
        <w:r>
          <w:t xml:space="preserve"> Refund Receipt</w:t>
        </w:r>
        <w:r>
          <w:fldChar w:fldCharType="end"/>
        </w:r>
      </w:ins>
      <w:ins w:id="3576" w:author="Liam Coleman (Student - STC)" w:date="2021-07-07T14:46:00Z">
        <w:r>
          <w:t>)</w:t>
        </w:r>
      </w:ins>
      <w:ins w:id="3577" w:author="Liam Coleman (Student - STC)" w:date="2021-07-07T14:49:00Z">
        <w:r w:rsidR="00826257">
          <w:t xml:space="preserve">, </w:t>
        </w:r>
      </w:ins>
    </w:p>
    <w:p w14:paraId="0D7FED59" w14:textId="77777777" w:rsidR="00425F3D" w:rsidRDefault="00425F3D">
      <w:pPr>
        <w:keepNext/>
        <w:rPr>
          <w:ins w:id="3578" w:author="Liam Coleman (Student - STC)" w:date="2021-07-07T15:00:00Z"/>
        </w:rPr>
        <w:pPrChange w:id="3579" w:author="Liam Coleman (Student - STC)" w:date="2021-07-07T15:00:00Z">
          <w:pPr/>
        </w:pPrChange>
      </w:pPr>
      <w:ins w:id="3580" w:author="Liam Coleman (Student - STC)" w:date="2021-07-07T15:00:00Z">
        <w:r w:rsidRPr="00340294">
          <w:rPr>
            <w:noProof/>
          </w:rPr>
          <w:lastRenderedPageBreak/>
          <w:drawing>
            <wp:inline distT="0" distB="0" distL="0" distR="0" wp14:anchorId="479B1F55" wp14:editId="250DEA34">
              <wp:extent cx="2130467" cy="6377006"/>
              <wp:effectExtent l="0" t="0" r="317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3134" cy="6384988"/>
                      </a:xfrm>
                      <a:prstGeom prst="rect">
                        <a:avLst/>
                      </a:prstGeom>
                    </pic:spPr>
                  </pic:pic>
                </a:graphicData>
              </a:graphic>
            </wp:inline>
          </w:drawing>
        </w:r>
      </w:ins>
    </w:p>
    <w:p w14:paraId="62954D7F" w14:textId="2327316A" w:rsidR="00425F3D" w:rsidRDefault="00425F3D">
      <w:pPr>
        <w:pStyle w:val="Caption"/>
        <w:rPr>
          <w:ins w:id="3581" w:author="Liam Coleman (Student - STC)" w:date="2021-07-07T15:00:00Z"/>
        </w:rPr>
        <w:pPrChange w:id="3582" w:author="Liam Coleman (Student - STC)" w:date="2021-07-07T15:00:00Z">
          <w:pPr/>
        </w:pPrChange>
      </w:pPr>
      <w:ins w:id="3583" w:author="Liam Coleman (Student - STC)" w:date="2021-07-07T15:00:00Z">
        <w:r>
          <w:t xml:space="preserve">Figure </w:t>
        </w:r>
        <w:r>
          <w:fldChar w:fldCharType="begin"/>
        </w:r>
        <w:r>
          <w:instrText xml:space="preserve"> SEQ Figure \* ARABIC </w:instrText>
        </w:r>
      </w:ins>
      <w:r>
        <w:fldChar w:fldCharType="separate"/>
      </w:r>
      <w:ins w:id="3584" w:author="Liam Coleman" w:date="2021-07-07T15:08:00Z">
        <w:r>
          <w:rPr>
            <w:noProof/>
          </w:rPr>
          <w:t>22</w:t>
        </w:r>
      </w:ins>
      <w:ins w:id="3585" w:author="Liam Coleman (Student - STC)" w:date="2021-07-07T15:00:00Z">
        <w:r>
          <w:fldChar w:fldCharType="end"/>
        </w:r>
        <w:r>
          <w:t xml:space="preserve"> Refund Receipt</w:t>
        </w:r>
      </w:ins>
    </w:p>
    <w:p w14:paraId="2F90BC37" w14:textId="0A13CD43" w:rsidR="00826257" w:rsidRDefault="00826257" w:rsidP="00340294">
      <w:pPr>
        <w:rPr>
          <w:ins w:id="3586" w:author="Liam Coleman (Student - STC)" w:date="2021-07-07T14:51:00Z"/>
        </w:rPr>
      </w:pPr>
      <w:ins w:id="3587" w:author="Liam Coleman (Student - STC)" w:date="2021-07-07T14:49:00Z">
        <w:r>
          <w:t xml:space="preserve">the user does not </w:t>
        </w:r>
      </w:ins>
      <w:ins w:id="3588" w:author="Liam Coleman (Student - STC)" w:date="2021-07-07T14:50:00Z">
        <w:r>
          <w:t>exit the application, instead keeps the sale receipt in the grid as pictured above</w:t>
        </w:r>
      </w:ins>
      <w:ins w:id="3589" w:author="Liam Coleman (Student - STC)" w:date="2021-07-07T15:01:00Z">
        <w:r w:rsidR="00425F3D">
          <w:t xml:space="preserve"> (see </w:t>
        </w:r>
        <w:r w:rsidR="00425F3D">
          <w:fldChar w:fldCharType="begin"/>
        </w:r>
        <w:r w:rsidR="00425F3D">
          <w:instrText xml:space="preserve"> REF _Ref76561578 \h </w:instrText>
        </w:r>
      </w:ins>
      <w:r w:rsidR="00425F3D">
        <w:fldChar w:fldCharType="separate"/>
      </w:r>
      <w:ins w:id="3590" w:author="Liam Coleman (Student - STC)" w:date="2021-07-07T15:01:00Z">
        <w:r w:rsidR="00425F3D">
          <w:t xml:space="preserve">Figure </w:t>
        </w:r>
        <w:r w:rsidR="00425F3D">
          <w:rPr>
            <w:noProof/>
          </w:rPr>
          <w:t>21</w:t>
        </w:r>
        <w:r w:rsidR="00425F3D">
          <w:t xml:space="preserve"> Typical Sale Imported</w:t>
        </w:r>
        <w:r w:rsidR="00425F3D">
          <w:fldChar w:fldCharType="end"/>
        </w:r>
        <w:r w:rsidR="00425F3D">
          <w:t>)</w:t>
        </w:r>
      </w:ins>
      <w:ins w:id="3591" w:author="Liam Coleman (Student - STC)" w:date="2021-07-07T14:50:00Z">
        <w:r>
          <w:t>, and pastes in the refund receipt, by clicking</w:t>
        </w:r>
      </w:ins>
      <w:ins w:id="3592" w:author="Liam Coleman (Student - STC)" w:date="2021-07-07T15:00:00Z">
        <w:r w:rsidR="00425F3D">
          <w:t xml:space="preserve"> </w:t>
        </w:r>
      </w:ins>
      <w:ins w:id="3593" w:author="Liam Coleman (Student - STC)" w:date="2021-07-07T14:51:00Z">
        <w:r w:rsidRPr="00425F3D">
          <w:rPr>
            <w:i/>
            <w:iCs/>
            <w:rPrChange w:id="3594" w:author="Liam Coleman (Student - STC)" w:date="2021-07-07T15:01:00Z">
              <w:rPr/>
            </w:rPrChange>
          </w:rPr>
          <w:t xml:space="preserve">The Paste </w:t>
        </w:r>
        <w:proofErr w:type="gramStart"/>
        <w:r w:rsidRPr="00425F3D">
          <w:rPr>
            <w:i/>
            <w:iCs/>
            <w:rPrChange w:id="3595" w:author="Liam Coleman (Student - STC)" w:date="2021-07-07T15:01:00Z">
              <w:rPr/>
            </w:rPrChange>
          </w:rPr>
          <w:t>In</w:t>
        </w:r>
        <w:proofErr w:type="gramEnd"/>
        <w:r w:rsidRPr="00425F3D">
          <w:rPr>
            <w:i/>
            <w:iCs/>
            <w:rPrChange w:id="3596" w:author="Liam Coleman (Student - STC)" w:date="2021-07-07T15:01:00Z">
              <w:rPr/>
            </w:rPrChange>
          </w:rPr>
          <w:t xml:space="preserve"> Receipt</w:t>
        </w:r>
        <w:r>
          <w:t xml:space="preserve"> Button</w:t>
        </w:r>
      </w:ins>
      <w:ins w:id="3597" w:author="Liam Coleman (Student - STC)" w:date="2021-07-07T15:01:00Z">
        <w:r w:rsidR="00425F3D">
          <w:t>.</w:t>
        </w:r>
      </w:ins>
    </w:p>
    <w:p w14:paraId="34777E79" w14:textId="7FD19A25" w:rsidR="00826257" w:rsidRDefault="00826257" w:rsidP="00340294">
      <w:pPr>
        <w:rPr>
          <w:ins w:id="3598" w:author="Liam Coleman (Student - STC)" w:date="2021-07-07T14:51:00Z"/>
        </w:rPr>
      </w:pPr>
      <w:ins w:id="3599" w:author="Liam Coleman (Student - STC)" w:date="2021-07-07T14:51:00Z">
        <w:r w:rsidRPr="00826257">
          <w:rPr>
            <w:noProof/>
          </w:rPr>
          <w:drawing>
            <wp:inline distT="0" distB="0" distL="0" distR="0" wp14:anchorId="6A2CA579" wp14:editId="4DD5029A">
              <wp:extent cx="1704975" cy="10001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04975" cy="1000125"/>
                      </a:xfrm>
                      <a:prstGeom prst="rect">
                        <a:avLst/>
                      </a:prstGeom>
                    </pic:spPr>
                  </pic:pic>
                </a:graphicData>
              </a:graphic>
            </wp:inline>
          </w:drawing>
        </w:r>
      </w:ins>
    </w:p>
    <w:p w14:paraId="2713733B" w14:textId="44965530" w:rsidR="00826257" w:rsidRDefault="00826257" w:rsidP="00340294">
      <w:pPr>
        <w:rPr>
          <w:ins w:id="3600" w:author="Liam Coleman (Student - STC)" w:date="2021-07-07T14:51:00Z"/>
        </w:rPr>
      </w:pPr>
    </w:p>
    <w:p w14:paraId="564EFEA2" w14:textId="34B635EB" w:rsidR="00826257" w:rsidRDefault="00826257" w:rsidP="00340294">
      <w:pPr>
        <w:rPr>
          <w:ins w:id="3601" w:author="Liam Coleman (Student - STC)" w:date="2021-07-07T14:52:00Z"/>
        </w:rPr>
      </w:pPr>
      <w:ins w:id="3602" w:author="Liam Coleman (Student - STC)" w:date="2021-07-07T14:51:00Z">
        <w:r>
          <w:t xml:space="preserve">Which reopens the paste </w:t>
        </w:r>
      </w:ins>
      <w:ins w:id="3603" w:author="Liam Coleman (Student - STC)" w:date="2021-07-07T14:52:00Z">
        <w:r>
          <w:t xml:space="preserve">box </w:t>
        </w:r>
        <w:proofErr w:type="gramStart"/>
        <w:r>
          <w:t>form</w:t>
        </w:r>
      </w:ins>
      <w:ins w:id="3604" w:author="Liam Coleman (Student - STC)" w:date="2021-07-07T15:01:00Z">
        <w:r w:rsidR="00425F3D">
          <w:t>,</w:t>
        </w:r>
      </w:ins>
      <w:proofErr w:type="gramEnd"/>
    </w:p>
    <w:p w14:paraId="76F511A3" w14:textId="411E7453" w:rsidR="00826257" w:rsidRDefault="00826257" w:rsidP="00340294">
      <w:pPr>
        <w:rPr>
          <w:ins w:id="3605" w:author="Liam Coleman (Student - STC)" w:date="2021-07-07T14:52:00Z"/>
        </w:rPr>
      </w:pPr>
      <w:ins w:id="3606" w:author="Liam Coleman (Student - STC)" w:date="2021-07-07T14:52:00Z">
        <w:r w:rsidRPr="00826257">
          <w:rPr>
            <w:noProof/>
          </w:rPr>
          <w:lastRenderedPageBreak/>
          <w:drawing>
            <wp:inline distT="0" distB="0" distL="0" distR="0" wp14:anchorId="2AD3EE3F" wp14:editId="779C8567">
              <wp:extent cx="4817509" cy="3419652"/>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22344" cy="3423084"/>
                      </a:xfrm>
                      <a:prstGeom prst="rect">
                        <a:avLst/>
                      </a:prstGeom>
                    </pic:spPr>
                  </pic:pic>
                </a:graphicData>
              </a:graphic>
            </wp:inline>
          </w:drawing>
        </w:r>
      </w:ins>
    </w:p>
    <w:p w14:paraId="28130425" w14:textId="73E890A7" w:rsidR="00AE2E87" w:rsidRDefault="00826257" w:rsidP="00340294">
      <w:pPr>
        <w:rPr>
          <w:ins w:id="3607" w:author="Liam Coleman" w:date="2021-07-07T15:12:00Z"/>
        </w:rPr>
      </w:pPr>
      <w:ins w:id="3608" w:author="Liam Coleman (Student - STC)" w:date="2021-07-07T14:52:00Z">
        <w:r>
          <w:t>Now the co</w:t>
        </w:r>
      </w:ins>
      <w:ins w:id="3609" w:author="Liam Coleman (Student - STC)" w:date="2021-07-07T14:53:00Z">
        <w:r>
          <w:t>ntents of the refund receipt is pasted in</w:t>
        </w:r>
      </w:ins>
      <w:ins w:id="3610" w:author="Liam Coleman (Student - STC)" w:date="2021-07-07T14:54:00Z">
        <w:r>
          <w:t xml:space="preserve"> and the Ok button is clicked</w:t>
        </w:r>
      </w:ins>
      <w:ins w:id="3611" w:author="Liam Coleman (Student - STC)" w:date="2021-07-07T15:02:00Z">
        <w:r w:rsidR="00425F3D">
          <w:t xml:space="preserve"> </w:t>
        </w:r>
      </w:ins>
      <w:ins w:id="3612" w:author="Liam Coleman (Student - STC)" w:date="2021-07-07T14:54:00Z">
        <w:r>
          <w:t xml:space="preserve">(same process as </w:t>
        </w:r>
        <w:r>
          <w:fldChar w:fldCharType="begin"/>
        </w:r>
        <w:r>
          <w:instrText xml:space="preserve"> REF _Ref76562088 \h </w:instrText>
        </w:r>
      </w:ins>
      <w:r>
        <w:fldChar w:fldCharType="separate"/>
      </w:r>
      <w:ins w:id="3613" w:author="Liam Coleman (Student - STC)" w:date="2021-07-07T14:54:00Z">
        <w:r w:rsidRPr="0041010E">
          <w:rPr>
            <w:rPrChange w:id="3614" w:author="Liam Coleman" w:date="2021-05-25T09:46:00Z">
              <w:rPr>
                <w:lang w:val="en-GB"/>
              </w:rPr>
            </w:rPrChange>
          </w:rPr>
          <w:t>4.</w:t>
        </w:r>
        <w:proofErr w:type="gramStart"/>
        <w:r w:rsidRPr="0041010E">
          <w:rPr>
            <w:rPrChange w:id="3615" w:author="Liam Coleman" w:date="2021-05-25T09:46:00Z">
              <w:rPr>
                <w:lang w:val="en-GB"/>
              </w:rPr>
            </w:rPrChange>
          </w:rPr>
          <w:t xml:space="preserve">2 </w:t>
        </w:r>
        <w:r>
          <w:t xml:space="preserve"> </w:t>
        </w:r>
        <w:r w:rsidRPr="0041010E">
          <w:rPr>
            <w:rPrChange w:id="3616" w:author="Liam Coleman" w:date="2021-05-25T09:46:00Z">
              <w:rPr>
                <w:lang w:val="en-GB"/>
              </w:rPr>
            </w:rPrChange>
          </w:rPr>
          <w:t>Paste</w:t>
        </w:r>
        <w:proofErr w:type="gramEnd"/>
        <w:r w:rsidRPr="0041010E">
          <w:rPr>
            <w:rPrChange w:id="3617" w:author="Liam Coleman" w:date="2021-05-25T09:46:00Z">
              <w:rPr>
                <w:lang w:val="en-GB"/>
              </w:rPr>
            </w:rPrChange>
          </w:rPr>
          <w:t xml:space="preserve"> In Receipt</w:t>
        </w:r>
        <w:r>
          <w:fldChar w:fldCharType="end"/>
        </w:r>
        <w:r>
          <w:t>)</w:t>
        </w:r>
      </w:ins>
      <w:ins w:id="3618" w:author="Liam Coleman (Student - STC)" w:date="2021-07-07T14:55:00Z">
        <w:r>
          <w:t>.</w:t>
        </w:r>
      </w:ins>
    </w:p>
    <w:p w14:paraId="3C025B11" w14:textId="416C7384" w:rsidR="00AE2E87" w:rsidRDefault="00AE2E87" w:rsidP="00340294">
      <w:pPr>
        <w:rPr>
          <w:ins w:id="3619" w:author="Liam Coleman" w:date="2021-07-07T15:12:00Z"/>
        </w:rPr>
      </w:pPr>
      <w:ins w:id="3620" w:author="Liam Coleman" w:date="2021-07-07T15:12:00Z">
        <w:r w:rsidRPr="00826257">
          <w:rPr>
            <w:noProof/>
          </w:rPr>
          <w:drawing>
            <wp:inline distT="0" distB="0" distL="0" distR="0" wp14:anchorId="78986EB5" wp14:editId="7D3FCA95">
              <wp:extent cx="3888749" cy="43256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1766" cy="4328976"/>
                      </a:xfrm>
                      <a:prstGeom prst="rect">
                        <a:avLst/>
                      </a:prstGeom>
                    </pic:spPr>
                  </pic:pic>
                </a:graphicData>
              </a:graphic>
            </wp:inline>
          </w:drawing>
        </w:r>
      </w:ins>
    </w:p>
    <w:p w14:paraId="4861708A" w14:textId="40CD8924" w:rsidR="00826257" w:rsidRDefault="00826257" w:rsidP="00340294">
      <w:pPr>
        <w:rPr>
          <w:ins w:id="3621" w:author="Liam Coleman (Student - STC)" w:date="2021-07-07T14:56:00Z"/>
        </w:rPr>
      </w:pPr>
      <w:ins w:id="3622" w:author="Liam Coleman (Student - STC)" w:date="2021-07-07T14:55:00Z">
        <w:r>
          <w:t xml:space="preserve"> The resulting grid in the utility will have the refunded items </w:t>
        </w:r>
      </w:ins>
      <w:ins w:id="3623" w:author="Liam Coleman (Student - STC)" w:date="2021-07-07T15:02:00Z">
        <w:r w:rsidR="00425F3D">
          <w:t>clearly</w:t>
        </w:r>
      </w:ins>
      <w:ins w:id="3624" w:author="Liam Coleman (Student - STC)" w:date="2021-07-07T14:55:00Z">
        <w:r>
          <w:t xml:space="preserve"> marked</w:t>
        </w:r>
      </w:ins>
      <w:ins w:id="3625" w:author="Liam Coleman (Student - STC)" w:date="2021-07-07T15:02:00Z">
        <w:r w:rsidR="00425F3D">
          <w:t xml:space="preserve"> </w:t>
        </w:r>
      </w:ins>
      <w:ins w:id="3626" w:author="Liam Coleman (Student - STC)" w:date="2021-07-07T14:56:00Z">
        <w:r>
          <w:t>(</w:t>
        </w:r>
      </w:ins>
      <w:ins w:id="3627" w:author="Liam Coleman (Student - STC)" w:date="2021-07-07T14:58:00Z">
        <w:r>
          <w:fldChar w:fldCharType="begin"/>
        </w:r>
        <w:r>
          <w:instrText xml:space="preserve"> REF _Ref76562303 \h </w:instrText>
        </w:r>
      </w:ins>
      <w:r>
        <w:fldChar w:fldCharType="separate"/>
      </w:r>
      <w:ins w:id="3628" w:author="Liam Coleman (Student - STC)" w:date="2021-07-07T14:58:00Z">
        <w:r>
          <w:t xml:space="preserve">Figure </w:t>
        </w:r>
        <w:r>
          <w:rPr>
            <w:noProof/>
          </w:rPr>
          <w:t>22</w:t>
        </w:r>
        <w:r>
          <w:t xml:space="preserve"> Grid Updated After Handing Refund</w:t>
        </w:r>
        <w:r>
          <w:fldChar w:fldCharType="end"/>
        </w:r>
      </w:ins>
      <w:ins w:id="3629" w:author="Liam Coleman (Student - STC)" w:date="2021-07-07T14:56:00Z">
        <w:r>
          <w:t>).</w:t>
        </w:r>
      </w:ins>
    </w:p>
    <w:p w14:paraId="16CD41E1" w14:textId="77777777" w:rsidR="00826257" w:rsidRDefault="00826257">
      <w:pPr>
        <w:keepNext/>
        <w:rPr>
          <w:ins w:id="3630" w:author="Liam Coleman (Student - STC)" w:date="2021-07-07T14:57:00Z"/>
        </w:rPr>
        <w:pPrChange w:id="3631" w:author="Liam Coleman (Student - STC)" w:date="2021-07-07T14:57:00Z">
          <w:pPr/>
        </w:pPrChange>
      </w:pPr>
      <w:ins w:id="3632" w:author="Liam Coleman (Student - STC)" w:date="2021-07-07T14:57:00Z">
        <w:r>
          <w:rPr>
            <w:noProof/>
          </w:rPr>
          <w:lastRenderedPageBreak/>
          <mc:AlternateContent>
            <mc:Choice Requires="wps">
              <w:drawing>
                <wp:anchor distT="0" distB="0" distL="114300" distR="114300" simplePos="0" relativeHeight="251766784" behindDoc="0" locked="0" layoutInCell="1" allowOverlap="1" wp14:anchorId="0123B610" wp14:editId="08E88345">
                  <wp:simplePos x="0" y="0"/>
                  <wp:positionH relativeFrom="column">
                    <wp:posOffset>4799750</wp:posOffset>
                  </wp:positionH>
                  <wp:positionV relativeFrom="paragraph">
                    <wp:posOffset>2917832</wp:posOffset>
                  </wp:positionV>
                  <wp:extent cx="857958" cy="141343"/>
                  <wp:effectExtent l="19050" t="19050" r="18415" b="30480"/>
                  <wp:wrapNone/>
                  <wp:docPr id="628" name="Arrow: Right 628"/>
                  <wp:cNvGraphicFramePr/>
                  <a:graphic xmlns:a="http://schemas.openxmlformats.org/drawingml/2006/main">
                    <a:graphicData uri="http://schemas.microsoft.com/office/word/2010/wordprocessingShape">
                      <wps:wsp>
                        <wps:cNvSpPr/>
                        <wps:spPr>
                          <a:xfrm rot="10800000">
                            <a:off x="0" y="0"/>
                            <a:ext cx="857958" cy="14134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9ADA6" id="Arrow: Right 628" o:spid="_x0000_s1026" type="#_x0000_t13" style="position:absolute;margin-left:377.95pt;margin-top:229.75pt;width:67.55pt;height:11.15pt;rotation:18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" adj="19821" fillcolor="red" strokecolor="red" strokeweight="1.25pt"/>
              </w:pict>
            </mc:Fallback>
          </mc:AlternateContent>
        </w:r>
      </w:ins>
      <w:ins w:id="3633" w:author="Liam Coleman (Student - STC)" w:date="2021-07-07T14:56:00Z">
        <w:r>
          <w:rPr>
            <w:noProof/>
          </w:rPr>
          <mc:AlternateContent>
            <mc:Choice Requires="wps">
              <w:drawing>
                <wp:anchor distT="0" distB="0" distL="114300" distR="114300" simplePos="0" relativeHeight="251764736" behindDoc="0" locked="0" layoutInCell="1" allowOverlap="1" wp14:anchorId="2968C87E" wp14:editId="35E87933">
                  <wp:simplePos x="0" y="0"/>
                  <wp:positionH relativeFrom="column">
                    <wp:posOffset>4786153</wp:posOffset>
                  </wp:positionH>
                  <wp:positionV relativeFrom="paragraph">
                    <wp:posOffset>2605101</wp:posOffset>
                  </wp:positionV>
                  <wp:extent cx="857958" cy="141343"/>
                  <wp:effectExtent l="19050" t="19050" r="18415" b="30480"/>
                  <wp:wrapNone/>
                  <wp:docPr id="622" name="Arrow: Right 622"/>
                  <wp:cNvGraphicFramePr/>
                  <a:graphic xmlns:a="http://schemas.openxmlformats.org/drawingml/2006/main">
                    <a:graphicData uri="http://schemas.microsoft.com/office/word/2010/wordprocessingShape">
                      <wps:wsp>
                        <wps:cNvSpPr/>
                        <wps:spPr>
                          <a:xfrm rot="10800000">
                            <a:off x="0" y="0"/>
                            <a:ext cx="857958" cy="14134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A8F8A" id="Arrow: Right 622" o:spid="_x0000_s1026" type="#_x0000_t13" style="position:absolute;margin-left:376.85pt;margin-top:205.15pt;width:67.55pt;height:11.15pt;rotation:18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" adj="19821" fillcolor="red" strokecolor="red" strokeweight="1.25pt"/>
              </w:pict>
            </mc:Fallback>
          </mc:AlternateContent>
        </w:r>
        <w:r>
          <w:rPr>
            <w:noProof/>
          </w:rPr>
          <mc:AlternateContent>
            <mc:Choice Requires="wps">
              <w:drawing>
                <wp:anchor distT="0" distB="0" distL="114300" distR="114300" simplePos="0" relativeHeight="251762688" behindDoc="0" locked="0" layoutInCell="1" allowOverlap="1" wp14:anchorId="468D9C4F" wp14:editId="0712357D">
                  <wp:simplePos x="0" y="0"/>
                  <wp:positionH relativeFrom="column">
                    <wp:posOffset>4794432</wp:posOffset>
                  </wp:positionH>
                  <wp:positionV relativeFrom="paragraph">
                    <wp:posOffset>2283168</wp:posOffset>
                  </wp:positionV>
                  <wp:extent cx="857958" cy="141343"/>
                  <wp:effectExtent l="19050" t="19050" r="18415" b="30480"/>
                  <wp:wrapNone/>
                  <wp:docPr id="621" name="Arrow: Right 621"/>
                  <wp:cNvGraphicFramePr/>
                  <a:graphic xmlns:a="http://schemas.openxmlformats.org/drawingml/2006/main">
                    <a:graphicData uri="http://schemas.microsoft.com/office/word/2010/wordprocessingShape">
                      <wps:wsp>
                        <wps:cNvSpPr/>
                        <wps:spPr>
                          <a:xfrm rot="10800000">
                            <a:off x="0" y="0"/>
                            <a:ext cx="857958" cy="14134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E3875" id="Arrow: Right 621" o:spid="_x0000_s1026" type="#_x0000_t13" style="position:absolute;margin-left:377.5pt;margin-top:179.8pt;width:67.55pt;height:11.15pt;rotation:18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" adj="19821" fillcolor="red" strokecolor="red" strokeweight="1.25pt"/>
              </w:pict>
            </mc:Fallback>
          </mc:AlternateContent>
        </w:r>
        <w:r>
          <w:rPr>
            <w:noProof/>
          </w:rPr>
          <mc:AlternateContent>
            <mc:Choice Requires="wps">
              <w:drawing>
                <wp:anchor distT="0" distB="0" distL="114300" distR="114300" simplePos="0" relativeHeight="251760640" behindDoc="0" locked="0" layoutInCell="1" allowOverlap="1" wp14:anchorId="2EEBBCAA" wp14:editId="33DF5C62">
                  <wp:simplePos x="0" y="0"/>
                  <wp:positionH relativeFrom="column">
                    <wp:posOffset>4764412</wp:posOffset>
                  </wp:positionH>
                  <wp:positionV relativeFrom="paragraph">
                    <wp:posOffset>1983046</wp:posOffset>
                  </wp:positionV>
                  <wp:extent cx="857958" cy="141343"/>
                  <wp:effectExtent l="19050" t="19050" r="18415" b="30480"/>
                  <wp:wrapNone/>
                  <wp:docPr id="609" name="Arrow: Right 609"/>
                  <wp:cNvGraphicFramePr/>
                  <a:graphic xmlns:a="http://schemas.openxmlformats.org/drawingml/2006/main">
                    <a:graphicData uri="http://schemas.microsoft.com/office/word/2010/wordprocessingShape">
                      <wps:wsp>
                        <wps:cNvSpPr/>
                        <wps:spPr>
                          <a:xfrm rot="10800000">
                            <a:off x="0" y="0"/>
                            <a:ext cx="857958" cy="14134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36DF" id="Arrow: Right 609" o:spid="_x0000_s1026" type="#_x0000_t13" style="position:absolute;margin-left:375.15pt;margin-top:156.15pt;width:67.55pt;height:11.15pt;rotation:18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" adj="19821" fillcolor="red" strokecolor="red" strokeweight="1.25pt"/>
              </w:pict>
            </mc:Fallback>
          </mc:AlternateContent>
        </w:r>
        <w:r w:rsidRPr="00826257">
          <w:rPr>
            <w:noProof/>
          </w:rPr>
          <w:drawing>
            <wp:inline distT="0" distB="0" distL="0" distR="0" wp14:anchorId="19FDA5B9" wp14:editId="7F98A5FD">
              <wp:extent cx="5731510" cy="4104640"/>
              <wp:effectExtent l="0" t="0" r="254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104640"/>
                      </a:xfrm>
                      <a:prstGeom prst="rect">
                        <a:avLst/>
                      </a:prstGeom>
                    </pic:spPr>
                  </pic:pic>
                </a:graphicData>
              </a:graphic>
            </wp:inline>
          </w:drawing>
        </w:r>
      </w:ins>
    </w:p>
    <w:p w14:paraId="6163E65C" w14:textId="4D1CEBBD" w:rsidR="00826257" w:rsidRDefault="00826257" w:rsidP="00826257">
      <w:pPr>
        <w:pStyle w:val="Caption"/>
        <w:rPr>
          <w:ins w:id="3634" w:author="Liam Coleman (Student - STC)" w:date="2021-07-07T15:02:00Z"/>
        </w:rPr>
      </w:pPr>
      <w:bookmarkStart w:id="3635" w:name="_Ref76562303"/>
      <w:ins w:id="3636" w:author="Liam Coleman (Student - STC)" w:date="2021-07-07T14:57:00Z">
        <w:r>
          <w:t xml:space="preserve">Figure </w:t>
        </w:r>
        <w:r>
          <w:fldChar w:fldCharType="begin"/>
        </w:r>
        <w:r>
          <w:instrText xml:space="preserve"> SEQ Figure \* ARABIC </w:instrText>
        </w:r>
      </w:ins>
      <w:r>
        <w:fldChar w:fldCharType="separate"/>
      </w:r>
      <w:ins w:id="3637" w:author="Liam Coleman" w:date="2021-07-07T15:08:00Z">
        <w:r w:rsidR="00425F3D">
          <w:rPr>
            <w:noProof/>
          </w:rPr>
          <w:t>23</w:t>
        </w:r>
      </w:ins>
      <w:ins w:id="3638" w:author="Liam Coleman (Student - STC)" w:date="2021-07-07T14:57:00Z">
        <w:r>
          <w:fldChar w:fldCharType="end"/>
        </w:r>
        <w:r>
          <w:t xml:space="preserve"> Grid Updated After Handing Refund</w:t>
        </w:r>
      </w:ins>
      <w:bookmarkEnd w:id="3635"/>
    </w:p>
    <w:p w14:paraId="1FC430CE" w14:textId="44911079" w:rsidR="00425F3D" w:rsidRDefault="00425F3D" w:rsidP="00425F3D">
      <w:pPr>
        <w:rPr>
          <w:ins w:id="3639" w:author="Liam Coleman (Student - STC)" w:date="2021-07-07T15:02:00Z"/>
        </w:rPr>
      </w:pPr>
    </w:p>
    <w:p w14:paraId="49A3A981" w14:textId="77777777" w:rsidR="00425F3D" w:rsidRDefault="00425F3D" w:rsidP="00425F3D">
      <w:pPr>
        <w:rPr>
          <w:ins w:id="3640" w:author="Liam Coleman (Student - STC)" w:date="2021-07-07T15:03:00Z"/>
        </w:rPr>
      </w:pPr>
      <w:proofErr w:type="gramStart"/>
      <w:ins w:id="3641" w:author="Liam Coleman (Student - STC)" w:date="2021-07-07T15:02:00Z">
        <w:r>
          <w:t>NB;</w:t>
        </w:r>
        <w:proofErr w:type="gramEnd"/>
        <w:r>
          <w:t xml:space="preserve"> When the users exports the data via the </w:t>
        </w:r>
      </w:ins>
      <w:ins w:id="3642" w:author="Liam Coleman (Student - STC)" w:date="2021-07-07T15:03:00Z">
        <w:r w:rsidRPr="00425F3D">
          <w:rPr>
            <w:i/>
            <w:iCs/>
            <w:rPrChange w:id="3643" w:author="Liam Coleman (Student - STC)" w:date="2021-07-07T15:03:00Z">
              <w:rPr/>
            </w:rPrChange>
          </w:rPr>
          <w:t>E</w:t>
        </w:r>
      </w:ins>
      <w:ins w:id="3644" w:author="Liam Coleman (Student - STC)" w:date="2021-07-07T15:02:00Z">
        <w:r w:rsidRPr="00425F3D">
          <w:rPr>
            <w:i/>
            <w:iCs/>
            <w:rPrChange w:id="3645" w:author="Liam Coleman (Student - STC)" w:date="2021-07-07T15:03:00Z">
              <w:rPr/>
            </w:rPrChange>
          </w:rPr>
          <w:t xml:space="preserve">xport </w:t>
        </w:r>
      </w:ins>
      <w:ins w:id="3646" w:author="Liam Coleman (Student - STC)" w:date="2021-07-07T15:03:00Z">
        <w:r w:rsidRPr="00425F3D">
          <w:rPr>
            <w:i/>
            <w:iCs/>
            <w:rPrChange w:id="3647" w:author="Liam Coleman (Student - STC)" w:date="2021-07-07T15:03:00Z">
              <w:rPr/>
            </w:rPrChange>
          </w:rPr>
          <w:t>CSV</w:t>
        </w:r>
        <w:r>
          <w:t xml:space="preserve"> button,</w:t>
        </w:r>
      </w:ins>
    </w:p>
    <w:p w14:paraId="7A839FF4" w14:textId="6CB9773A" w:rsidR="00425F3D" w:rsidRDefault="00425F3D" w:rsidP="00425F3D">
      <w:pPr>
        <w:rPr>
          <w:ins w:id="3648" w:author="Liam Coleman (Student - STC)" w:date="2021-07-07T15:03:00Z"/>
        </w:rPr>
      </w:pPr>
      <w:ins w:id="3649" w:author="Liam Coleman (Student - STC)" w:date="2021-07-07T15:04:00Z">
        <w:r w:rsidRPr="00425F3D">
          <w:rPr>
            <w:noProof/>
          </w:rPr>
          <w:drawing>
            <wp:inline distT="0" distB="0" distL="0" distR="0" wp14:anchorId="221FE648" wp14:editId="3CD21586">
              <wp:extent cx="3638550" cy="5143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38550" cy="514350"/>
                      </a:xfrm>
                      <a:prstGeom prst="rect">
                        <a:avLst/>
                      </a:prstGeom>
                    </pic:spPr>
                  </pic:pic>
                </a:graphicData>
              </a:graphic>
            </wp:inline>
          </w:drawing>
        </w:r>
      </w:ins>
    </w:p>
    <w:p w14:paraId="0C31D04C" w14:textId="137447A7" w:rsidR="00425F3D" w:rsidRDefault="00425F3D" w:rsidP="00425F3D">
      <w:pPr>
        <w:rPr>
          <w:ins w:id="3650" w:author="Liam Coleman (Student - STC)" w:date="2021-07-07T15:04:00Z"/>
        </w:rPr>
      </w:pPr>
      <w:ins w:id="3651" w:author="Liam Coleman (Student - STC)" w:date="2021-07-07T15:03:00Z">
        <w:r>
          <w:t xml:space="preserve"> the refunded items will not be part of the export process</w:t>
        </w:r>
      </w:ins>
      <w:ins w:id="3652" w:author="Liam Coleman (Student - STC)" w:date="2021-07-07T15:04:00Z">
        <w:r>
          <w:t xml:space="preserve"> (see).</w:t>
        </w:r>
      </w:ins>
    </w:p>
    <w:p w14:paraId="230656AF" w14:textId="77777777" w:rsidR="00425F3D" w:rsidRDefault="00425F3D">
      <w:pPr>
        <w:keepNext/>
        <w:rPr>
          <w:ins w:id="3653" w:author="Liam Coleman" w:date="2021-07-07T15:08:00Z"/>
        </w:rPr>
        <w:pPrChange w:id="3654" w:author="Liam Coleman" w:date="2021-07-07T15:08:00Z">
          <w:pPr/>
        </w:pPrChange>
      </w:pPr>
      <w:ins w:id="3655" w:author="Liam Coleman" w:date="2021-07-07T15:08:00Z">
        <w:r w:rsidRPr="00425F3D">
          <w:rPr>
            <w:noProof/>
          </w:rPr>
          <w:drawing>
            <wp:inline distT="0" distB="0" distL="0" distR="0" wp14:anchorId="6FE75943" wp14:editId="5F4A3041">
              <wp:extent cx="5731510" cy="82550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825500"/>
                      </a:xfrm>
                      <a:prstGeom prst="rect">
                        <a:avLst/>
                      </a:prstGeom>
                    </pic:spPr>
                  </pic:pic>
                </a:graphicData>
              </a:graphic>
            </wp:inline>
          </w:drawing>
        </w:r>
      </w:ins>
    </w:p>
    <w:p w14:paraId="6EED80F2" w14:textId="1E9607B3" w:rsidR="00425F3D" w:rsidRDefault="00425F3D" w:rsidP="00425F3D">
      <w:pPr>
        <w:pStyle w:val="Caption"/>
        <w:rPr>
          <w:ins w:id="3656" w:author="Liam Coleman" w:date="2021-07-07T15:08:00Z"/>
        </w:rPr>
      </w:pPr>
      <w:ins w:id="3657" w:author="Liam Coleman" w:date="2021-07-07T15:08:00Z">
        <w:r>
          <w:t xml:space="preserve">Figure </w:t>
        </w:r>
        <w:r>
          <w:fldChar w:fldCharType="begin"/>
        </w:r>
        <w:r>
          <w:instrText xml:space="preserve"> SEQ Figure \* ARABIC </w:instrText>
        </w:r>
      </w:ins>
      <w:r>
        <w:fldChar w:fldCharType="separate"/>
      </w:r>
      <w:ins w:id="3658" w:author="Liam Coleman" w:date="2021-07-07T15:08:00Z">
        <w:r>
          <w:rPr>
            <w:noProof/>
          </w:rPr>
          <w:t>24</w:t>
        </w:r>
        <w:r>
          <w:fldChar w:fldCharType="end"/>
        </w:r>
        <w:r>
          <w:t xml:space="preserve"> Refund Export Example</w:t>
        </w:r>
      </w:ins>
    </w:p>
    <w:p w14:paraId="7CB21492" w14:textId="6CB2963A" w:rsidR="00425F3D" w:rsidRDefault="00425F3D" w:rsidP="00425F3D">
      <w:pPr>
        <w:rPr>
          <w:ins w:id="3659" w:author="Liam Coleman" w:date="2021-07-07T15:13:00Z"/>
        </w:rPr>
      </w:pPr>
      <w:ins w:id="3660" w:author="Liam Coleman" w:date="2021-07-07T15:08:00Z">
        <w:r>
          <w:t>Note</w:t>
        </w:r>
      </w:ins>
      <w:ins w:id="3661" w:author="Liam Coleman" w:date="2021-07-07T15:09:00Z">
        <w:r>
          <w:t>: there are now 8 entries in the export file, as opposed to 12 entries in the grid</w:t>
        </w:r>
      </w:ins>
      <w:ins w:id="3662" w:author="Liam Coleman" w:date="2021-07-07T15:10:00Z">
        <w:r w:rsidR="00AE2E87">
          <w:t xml:space="preserve"> </w:t>
        </w:r>
      </w:ins>
      <w:ins w:id="3663" w:author="Liam Coleman" w:date="2021-07-07T15:09:00Z">
        <w:r>
          <w:t>(</w:t>
        </w:r>
        <w:r>
          <w:fldChar w:fldCharType="begin"/>
        </w:r>
        <w:r>
          <w:instrText xml:space="preserve"> REF _Ref76562303 \h </w:instrText>
        </w:r>
      </w:ins>
      <w:r>
        <w:fldChar w:fldCharType="separate"/>
      </w:r>
      <w:ins w:id="3664" w:author="Liam Coleman" w:date="2021-07-07T15:09:00Z">
        <w:r>
          <w:t xml:space="preserve">Figure </w:t>
        </w:r>
        <w:r>
          <w:rPr>
            <w:noProof/>
          </w:rPr>
          <w:t>23</w:t>
        </w:r>
        <w:r>
          <w:t xml:space="preserve"> Grid Updated After Handing Refund</w:t>
        </w:r>
        <w:r>
          <w:fldChar w:fldCharType="end"/>
        </w:r>
        <w:r>
          <w:t>)</w:t>
        </w:r>
      </w:ins>
      <w:ins w:id="3665" w:author="Liam Coleman" w:date="2021-07-07T15:10:00Z">
        <w:r w:rsidR="00AE2E87">
          <w:t xml:space="preserve">. The entries in the exported file have gone through the mapping process (see </w:t>
        </w:r>
      </w:ins>
      <w:ins w:id="3666" w:author="Liam Coleman" w:date="2021-07-07T15:11:00Z">
        <w:r w:rsidR="00AE2E87">
          <w:fldChar w:fldCharType="begin"/>
        </w:r>
        <w:r w:rsidR="00AE2E87">
          <w:instrText xml:space="preserve"> REF _Ref76563089 \h </w:instrText>
        </w:r>
      </w:ins>
      <w:r w:rsidR="00AE2E87">
        <w:fldChar w:fldCharType="separate"/>
      </w:r>
      <w:ins w:id="3667" w:author="Liam Coleman" w:date="2021-07-07T15:11:00Z">
        <w:r w:rsidR="00AE2E87">
          <w:rPr>
            <w:lang w:val="en-GB"/>
          </w:rPr>
          <w:t>Config Function</w:t>
        </w:r>
        <w:r w:rsidR="00AE2E87">
          <w:fldChar w:fldCharType="end"/>
        </w:r>
        <w:r w:rsidR="00AE2E87">
          <w:t xml:space="preserve">), hence why the description of the items looks different. </w:t>
        </w:r>
      </w:ins>
    </w:p>
    <w:p w14:paraId="1A3A16B3" w14:textId="41858C98" w:rsidR="00FB7F17" w:rsidRDefault="00FB7F17" w:rsidP="00425F3D">
      <w:pPr>
        <w:rPr>
          <w:ins w:id="3668" w:author="Liam Coleman" w:date="2021-07-07T15:13:00Z"/>
        </w:rPr>
      </w:pPr>
    </w:p>
    <w:p w14:paraId="3B6F8C92" w14:textId="1C9A7879" w:rsidR="00FB7F17" w:rsidRDefault="00FB7F17" w:rsidP="00FB7F17">
      <w:pPr>
        <w:pStyle w:val="Heading3"/>
        <w:numPr>
          <w:ilvl w:val="0"/>
          <w:numId w:val="0"/>
        </w:numPr>
        <w:ind w:left="1134" w:hanging="1134"/>
        <w:rPr>
          <w:ins w:id="3669" w:author="Liam Coleman" w:date="2021-07-07T15:15:00Z"/>
        </w:rPr>
      </w:pPr>
      <w:bookmarkStart w:id="3670" w:name="_Toc76630284"/>
      <w:ins w:id="3671" w:author="Liam Coleman" w:date="2021-07-07T15:14:00Z">
        <w:r>
          <w:t xml:space="preserve">6.1 Error </w:t>
        </w:r>
      </w:ins>
      <w:r w:rsidR="000B2AA6">
        <w:t>in</w:t>
      </w:r>
      <w:ins w:id="3672" w:author="Liam Coleman" w:date="2021-07-07T15:14:00Z">
        <w:r>
          <w:t xml:space="preserve"> Handling Refund</w:t>
        </w:r>
      </w:ins>
      <w:bookmarkEnd w:id="3670"/>
    </w:p>
    <w:p w14:paraId="6170CA0D" w14:textId="5DB82641" w:rsidR="00FB7F17" w:rsidRDefault="000B2AA6" w:rsidP="00FB7F17">
      <w:pPr>
        <w:rPr>
          <w:ins w:id="3673" w:author="Liam Coleman" w:date="2021-07-07T15:17:00Z"/>
        </w:rPr>
      </w:pPr>
      <w:r>
        <w:t>Let us</w:t>
      </w:r>
      <w:ins w:id="3674" w:author="Liam Coleman" w:date="2021-07-07T15:15:00Z">
        <w:r w:rsidR="00FB7F17">
          <w:t xml:space="preserve"> look at the same </w:t>
        </w:r>
      </w:ins>
      <w:ins w:id="3675" w:author="Liam Coleman" w:date="2021-07-07T15:51:00Z">
        <w:r w:rsidR="0045411C">
          <w:t>process but</w:t>
        </w:r>
      </w:ins>
      <w:ins w:id="3676" w:author="Liam Coleman" w:date="2021-07-07T15:15:00Z">
        <w:r w:rsidR="00FB7F17">
          <w:t xml:space="preserve"> introduce an intentional error. As </w:t>
        </w:r>
      </w:ins>
      <w:ins w:id="3677" w:author="Liam Coleman" w:date="2021-07-07T15:51:00Z">
        <w:r w:rsidR="0045411C">
          <w:t>mentioned,</w:t>
        </w:r>
      </w:ins>
      <w:ins w:id="3678" w:author="Liam Coleman" w:date="2021-07-07T15:15:00Z">
        <w:r w:rsidR="00FB7F17">
          <w:t xml:space="preserve"> the refund receip</w:t>
        </w:r>
      </w:ins>
      <w:ins w:id="3679" w:author="Liam Coleman" w:date="2021-07-07T15:16:00Z">
        <w:r w:rsidR="00FB7F17">
          <w:t xml:space="preserve">t must correspond to the sale receipt, if not the utility will notify the user. At this point, the user needs to double check they have the correct refund/sale receipt. An example </w:t>
        </w:r>
      </w:ins>
      <w:ins w:id="3680" w:author="Liam Coleman" w:date="2021-07-07T15:17:00Z">
        <w:r w:rsidR="00FB7F17">
          <w:t>is below using the same sale receipt as above:</w:t>
        </w:r>
      </w:ins>
    </w:p>
    <w:p w14:paraId="572AE1F0" w14:textId="08B9A49D" w:rsidR="00FB7F17" w:rsidRPr="00FB7F17" w:rsidRDefault="00FB7F17">
      <w:pPr>
        <w:rPr>
          <w:ins w:id="3681" w:author="Liam Coleman" w:date="2021-07-07T15:14:00Z"/>
        </w:rPr>
      </w:pPr>
      <w:ins w:id="3682" w:author="Liam Coleman" w:date="2021-07-07T15:18:00Z">
        <w:r w:rsidRPr="00FB7F17">
          <w:rPr>
            <w:noProof/>
          </w:rPr>
          <w:lastRenderedPageBreak/>
          <w:drawing>
            <wp:inline distT="0" distB="0" distL="0" distR="0" wp14:anchorId="54ECCA50" wp14:editId="6FE34793">
              <wp:extent cx="1653924" cy="5258650"/>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55509" cy="5263691"/>
                      </a:xfrm>
                      <a:prstGeom prst="rect">
                        <a:avLst/>
                      </a:prstGeom>
                    </pic:spPr>
                  </pic:pic>
                </a:graphicData>
              </a:graphic>
            </wp:inline>
          </w:drawing>
        </w:r>
      </w:ins>
    </w:p>
    <w:p w14:paraId="7EBE74DD" w14:textId="7D3DBA79" w:rsidR="00FB7F17" w:rsidRDefault="00FB7F17" w:rsidP="00425F3D">
      <w:pPr>
        <w:rPr>
          <w:ins w:id="3683" w:author="Liam Coleman" w:date="2021-07-07T15:18:00Z"/>
        </w:rPr>
      </w:pPr>
    </w:p>
    <w:p w14:paraId="4427BFB3" w14:textId="163D36DD" w:rsidR="00FB7F17" w:rsidRDefault="00FB7F17" w:rsidP="00425F3D">
      <w:pPr>
        <w:rPr>
          <w:ins w:id="3684" w:author="Liam Coleman" w:date="2021-07-07T15:29:00Z"/>
        </w:rPr>
      </w:pPr>
      <w:ins w:id="3685" w:author="Liam Coleman" w:date="2021-07-07T15:18:00Z">
        <w:r w:rsidRPr="0045411C">
          <w:rPr>
            <w:u w:val="single"/>
            <w:rPrChange w:id="3686" w:author="Liam Coleman" w:date="2021-07-07T15:51:00Z">
              <w:rPr/>
            </w:rPrChange>
          </w:rPr>
          <w:t>But</w:t>
        </w:r>
        <w:r>
          <w:t xml:space="preserve">, with a refund receipt that </w:t>
        </w:r>
      </w:ins>
      <w:ins w:id="3687" w:author="Liam Coleman" w:date="2021-07-07T15:19:00Z">
        <w:r>
          <w:t>doesn’t correspond</w:t>
        </w:r>
      </w:ins>
      <w:ins w:id="3688" w:author="Liam Coleman" w:date="2021-07-07T15:51:00Z">
        <w:r w:rsidR="0045411C">
          <w:t>;</w:t>
        </w:r>
      </w:ins>
      <w:ins w:id="3689" w:author="Liam Coleman" w:date="2021-07-07T15:28:00Z">
        <w:r w:rsidR="00CB7267">
          <w:t xml:space="preserve"> </w:t>
        </w:r>
      </w:ins>
      <w:ins w:id="3690" w:author="Liam Coleman" w:date="2021-07-07T15:29:00Z">
        <w:r w:rsidR="00CB7267">
          <w:t>a WIN10</w:t>
        </w:r>
      </w:ins>
      <w:ins w:id="3691" w:author="Liam Coleman" w:date="2021-07-07T15:51:00Z">
        <w:r w:rsidR="0045411C">
          <w:t xml:space="preserve"> </w:t>
        </w:r>
        <w:proofErr w:type="gramStart"/>
        <w:r w:rsidR="0045411C">
          <w:t xml:space="preserve">LICENSE </w:t>
        </w:r>
      </w:ins>
      <w:ins w:id="3692" w:author="Liam Coleman" w:date="2021-07-07T15:29:00Z">
        <w:r w:rsidR="00CB7267">
          <w:t xml:space="preserve"> product</w:t>
        </w:r>
        <w:proofErr w:type="gramEnd"/>
        <w:r w:rsidR="00CB7267">
          <w:t xml:space="preserve"> is intentionally added to the refund receipt for demonstration purposes,</w:t>
        </w:r>
      </w:ins>
    </w:p>
    <w:p w14:paraId="58932413" w14:textId="7EC97B3D" w:rsidR="00CB7267" w:rsidRDefault="00CB7267" w:rsidP="00425F3D">
      <w:pPr>
        <w:rPr>
          <w:ins w:id="3693" w:author="Liam Coleman" w:date="2021-07-07T15:31:00Z"/>
        </w:rPr>
      </w:pPr>
      <w:ins w:id="3694" w:author="Liam Coleman" w:date="2021-07-07T15:30:00Z">
        <w:r>
          <w:rPr>
            <w:noProof/>
          </w:rPr>
          <mc:AlternateContent>
            <mc:Choice Requires="wps">
              <w:drawing>
                <wp:anchor distT="0" distB="0" distL="114300" distR="114300" simplePos="0" relativeHeight="251768832" behindDoc="0" locked="0" layoutInCell="1" allowOverlap="1" wp14:anchorId="7C0F26A4" wp14:editId="0CED184A">
                  <wp:simplePos x="0" y="0"/>
                  <wp:positionH relativeFrom="column">
                    <wp:posOffset>870158</wp:posOffset>
                  </wp:positionH>
                  <wp:positionV relativeFrom="paragraph">
                    <wp:posOffset>203346</wp:posOffset>
                  </wp:positionV>
                  <wp:extent cx="1876390" cy="176762"/>
                  <wp:effectExtent l="19050" t="19050" r="10160" b="33020"/>
                  <wp:wrapNone/>
                  <wp:docPr id="204" name="Arrow: Right 204"/>
                  <wp:cNvGraphicFramePr/>
                  <a:graphic xmlns:a="http://schemas.openxmlformats.org/drawingml/2006/main">
                    <a:graphicData uri="http://schemas.microsoft.com/office/word/2010/wordprocessingShape">
                      <wps:wsp>
                        <wps:cNvSpPr/>
                        <wps:spPr>
                          <a:xfrm rot="10800000">
                            <a:off x="0" y="0"/>
                            <a:ext cx="1876390" cy="17676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DD5142" id="Arrow: Right 204" o:spid="_x0000_s1026" type="#_x0000_t13" style="position:absolute;margin-left:68.5pt;margin-top:16pt;width:147.75pt;height:13.9pt;rotation:180;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" adj="20583" fillcolor="red" strokecolor="red" strokeweight="1.25pt"/>
              </w:pict>
            </mc:Fallback>
          </mc:AlternateContent>
        </w:r>
        <w:r w:rsidRPr="00CB7267">
          <w:rPr>
            <w:noProof/>
          </w:rPr>
          <w:drawing>
            <wp:inline distT="0" distB="0" distL="0" distR="0" wp14:anchorId="663F3EB6" wp14:editId="37F5310B">
              <wp:extent cx="2603830" cy="2530825"/>
              <wp:effectExtent l="0" t="0" r="635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04826" cy="2531793"/>
                      </a:xfrm>
                      <a:prstGeom prst="rect">
                        <a:avLst/>
                      </a:prstGeom>
                    </pic:spPr>
                  </pic:pic>
                </a:graphicData>
              </a:graphic>
            </wp:inline>
          </w:drawing>
        </w:r>
      </w:ins>
    </w:p>
    <w:p w14:paraId="1289C162" w14:textId="6466259F" w:rsidR="00CB7267" w:rsidRDefault="00CB7267" w:rsidP="00425F3D">
      <w:pPr>
        <w:rPr>
          <w:ins w:id="3695" w:author="Liam Coleman" w:date="2021-07-07T15:19:00Z"/>
        </w:rPr>
      </w:pPr>
      <w:ins w:id="3696" w:author="Liam Coleman" w:date="2021-07-07T15:31:00Z">
        <w:r>
          <w:lastRenderedPageBreak/>
          <w:t xml:space="preserve">This item did not exist in the original sale receipt and is flagged by the utility, see </w:t>
        </w:r>
      </w:ins>
      <w:ins w:id="3697" w:author="Liam Coleman" w:date="2021-07-07T15:50:00Z">
        <w:r w:rsidR="000F10CF">
          <w:t>below.</w:t>
        </w:r>
      </w:ins>
    </w:p>
    <w:p w14:paraId="663E5A02" w14:textId="2C71E083" w:rsidR="00FB7F17" w:rsidRPr="00425F3D" w:rsidRDefault="00CB7267">
      <w:pPr>
        <w:rPr>
          <w:ins w:id="3698" w:author="Liam Coleman (Student - STC)" w:date="2021-07-07T14:53:00Z"/>
        </w:rPr>
      </w:pPr>
      <w:ins w:id="3699" w:author="Liam Coleman" w:date="2021-07-07T15:28:00Z">
        <w:r w:rsidRPr="00CB7267">
          <w:rPr>
            <w:noProof/>
          </w:rPr>
          <w:drawing>
            <wp:inline distT="0" distB="0" distL="0" distR="0" wp14:anchorId="27BED00B" wp14:editId="62AED56A">
              <wp:extent cx="5731510" cy="2720340"/>
              <wp:effectExtent l="0" t="0" r="254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20340"/>
                      </a:xfrm>
                      <a:prstGeom prst="rect">
                        <a:avLst/>
                      </a:prstGeom>
                    </pic:spPr>
                  </pic:pic>
                </a:graphicData>
              </a:graphic>
            </wp:inline>
          </w:drawing>
        </w:r>
      </w:ins>
    </w:p>
    <w:p w14:paraId="15CE019D" w14:textId="7D6D4A2D" w:rsidR="00826257" w:rsidRDefault="00826257" w:rsidP="00340294">
      <w:pPr>
        <w:rPr>
          <w:ins w:id="3700" w:author="Liam Coleman (Student - STC)" w:date="2021-07-07T14:46:00Z"/>
        </w:rPr>
      </w:pPr>
      <w:ins w:id="3701" w:author="Liam Coleman (Student - STC)" w:date="2021-07-07T14:54:00Z">
        <w:del w:id="3702" w:author="Liam Coleman" w:date="2021-07-07T15:11:00Z">
          <w:r w:rsidRPr="00826257" w:rsidDel="00AE2E87">
            <w:rPr>
              <w:noProof/>
            </w:rPr>
            <w:drawing>
              <wp:inline distT="0" distB="0" distL="0" distR="0" wp14:anchorId="7C3CE5DB" wp14:editId="64C3A63E">
                <wp:extent cx="5731510" cy="6375400"/>
                <wp:effectExtent l="0" t="0" r="254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375400"/>
                        </a:xfrm>
                        <a:prstGeom prst="rect">
                          <a:avLst/>
                        </a:prstGeom>
                      </pic:spPr>
                    </pic:pic>
                  </a:graphicData>
                </a:graphic>
              </wp:inline>
            </w:drawing>
          </w:r>
        </w:del>
      </w:ins>
    </w:p>
    <w:p w14:paraId="74E9737F" w14:textId="5300A475" w:rsidR="00340294" w:rsidRDefault="00CB7267">
      <w:pPr>
        <w:keepNext/>
        <w:rPr>
          <w:ins w:id="3703" w:author="Liam Coleman (Student - STC)" w:date="2021-07-07T14:48:00Z"/>
        </w:rPr>
        <w:pPrChange w:id="3704" w:author="Liam Coleman (Student - STC)" w:date="2021-07-07T14:48:00Z">
          <w:pPr/>
        </w:pPrChange>
      </w:pPr>
      <w:ins w:id="3705" w:author="Liam Coleman" w:date="2021-07-07T15:32:00Z">
        <w:r>
          <w:t>The user should make note of the “Refund Item Not Found”, and double check they have the correct receipt(s).</w:t>
        </w:r>
      </w:ins>
    </w:p>
    <w:p w14:paraId="5AC2D2AE" w14:textId="7F193F24" w:rsidR="00340294" w:rsidRDefault="00340294" w:rsidP="00340294">
      <w:pPr>
        <w:rPr>
          <w:ins w:id="3706" w:author="Liam Coleman (Student - STC)" w:date="2021-07-07T14:48:00Z"/>
        </w:rPr>
      </w:pPr>
    </w:p>
    <w:p w14:paraId="0698316E" w14:textId="06352BB4" w:rsidR="00340294" w:rsidRPr="00340294" w:rsidRDefault="00340294">
      <w:pPr>
        <w:rPr>
          <w:ins w:id="3707" w:author="Liam Coleman (Student - STC)" w:date="2021-07-07T14:31:00Z"/>
          <w:rPrChange w:id="3708" w:author="Liam Coleman (Student - STC)" w:date="2021-07-07T14:48:00Z">
            <w:rPr>
              <w:ins w:id="3709" w:author="Liam Coleman (Student - STC)" w:date="2021-07-07T14:31:00Z"/>
              <w:noProof/>
            </w:rPr>
          </w:rPrChange>
        </w:rPr>
        <w:pPrChange w:id="3710" w:author="Liam Coleman (Student - STC)" w:date="2021-07-07T14:48:00Z">
          <w:pPr>
            <w:pStyle w:val="Heading2"/>
            <w:numPr>
              <w:ilvl w:val="0"/>
              <w:numId w:val="129"/>
            </w:numPr>
            <w:ind w:left="525" w:hanging="525"/>
          </w:pPr>
        </w:pPrChange>
      </w:pPr>
    </w:p>
    <w:p w14:paraId="5CE648E7" w14:textId="409E9879" w:rsidR="00945A95" w:rsidRPr="00945A95" w:rsidRDefault="00945A95">
      <w:pPr>
        <w:pStyle w:val="Heading2"/>
        <w:numPr>
          <w:ilvl w:val="0"/>
          <w:numId w:val="0"/>
        </w:numPr>
        <w:ind w:left="1134" w:hanging="1134"/>
        <w:rPr>
          <w:ins w:id="3711" w:author="Liam Coleman (Student - STC)" w:date="2021-07-07T14:30:00Z"/>
          <w:rPrChange w:id="3712" w:author="Liam Coleman (Student - STC)" w:date="2021-07-07T14:31:00Z">
            <w:rPr>
              <w:ins w:id="3713" w:author="Liam Coleman (Student - STC)" w:date="2021-07-07T14:30:00Z"/>
              <w:noProof/>
            </w:rPr>
          </w:rPrChange>
        </w:rPr>
        <w:pPrChange w:id="3714" w:author="Liam Coleman (Student - STC)" w:date="2021-07-07T14:31:00Z">
          <w:pPr/>
        </w:pPrChange>
      </w:pPr>
      <w:bookmarkStart w:id="3715" w:name="_Toc76630285"/>
      <w:ins w:id="3716" w:author="Liam Coleman (Student - STC)" w:date="2021-07-07T14:31:00Z">
        <w:r>
          <w:t>7 Hand</w:t>
        </w:r>
      </w:ins>
      <w:r w:rsidR="00D772BE">
        <w:t>l</w:t>
      </w:r>
      <w:ins w:id="3717" w:author="Liam Coleman (Student - STC)" w:date="2021-07-07T14:31:00Z">
        <w:r>
          <w:t>ing Voided Items</w:t>
        </w:r>
      </w:ins>
      <w:bookmarkEnd w:id="3715"/>
    </w:p>
    <w:p w14:paraId="54F4D731" w14:textId="02BE225D" w:rsidR="00945A95" w:rsidRDefault="0045411C">
      <w:pPr>
        <w:pStyle w:val="ListParagraph"/>
        <w:ind w:left="525"/>
        <w:rPr>
          <w:ins w:id="3718" w:author="Liam Coleman" w:date="2021-07-07T16:17:00Z"/>
          <w:noProof/>
        </w:rPr>
      </w:pPr>
      <w:ins w:id="3719" w:author="Liam Coleman" w:date="2021-07-07T15:52:00Z">
        <w:r>
          <w:rPr>
            <w:noProof/>
          </w:rPr>
          <w:t>The utility will automatically handle voided items.</w:t>
        </w:r>
      </w:ins>
      <w:ins w:id="3720" w:author="Liam Coleman" w:date="2021-07-07T16:16:00Z">
        <w:r w:rsidR="004005E8">
          <w:rPr>
            <w:noProof/>
          </w:rPr>
          <w:t xml:space="preserve"> An example of a receipt that has voided itesm is below</w:t>
        </w:r>
      </w:ins>
    </w:p>
    <w:p w14:paraId="53390667" w14:textId="13F9A947" w:rsidR="004005E8" w:rsidRDefault="004005E8">
      <w:pPr>
        <w:pStyle w:val="ListParagraph"/>
        <w:ind w:left="525"/>
        <w:rPr>
          <w:ins w:id="3721" w:author="Liam Coleman" w:date="2021-07-07T16:17:00Z"/>
          <w:noProof/>
        </w:rPr>
      </w:pPr>
      <w:ins w:id="3722" w:author="Liam Coleman" w:date="2021-07-07T16:17:00Z">
        <w:r>
          <w:rPr>
            <w:noProof/>
          </w:rPr>
          <w:t>(please note it has been slightly modifed to fit).</w:t>
        </w:r>
      </w:ins>
    </w:p>
    <w:p w14:paraId="6BDFC974" w14:textId="725E1800" w:rsidR="004005E8" w:rsidRDefault="007934C5">
      <w:pPr>
        <w:pStyle w:val="ListParagraph"/>
        <w:ind w:left="525"/>
        <w:rPr>
          <w:ins w:id="3723" w:author="Liam Coleman" w:date="2021-07-07T16:22:00Z"/>
          <w:noProof/>
        </w:rPr>
      </w:pPr>
      <w:ins w:id="3724" w:author="Liam Coleman" w:date="2021-07-07T16:21:00Z">
        <w:r>
          <w:rPr>
            <w:noProof/>
          </w:rPr>
          <w:lastRenderedPageBreak/>
          <mc:AlternateContent>
            <mc:Choice Requires="wps">
              <w:drawing>
                <wp:anchor distT="0" distB="0" distL="114300" distR="114300" simplePos="0" relativeHeight="251772928" behindDoc="0" locked="0" layoutInCell="1" allowOverlap="1" wp14:anchorId="5DD81128" wp14:editId="1A4C0B66">
                  <wp:simplePos x="0" y="0"/>
                  <wp:positionH relativeFrom="column">
                    <wp:posOffset>1007217</wp:posOffset>
                  </wp:positionH>
                  <wp:positionV relativeFrom="paragraph">
                    <wp:posOffset>2708287</wp:posOffset>
                  </wp:positionV>
                  <wp:extent cx="1855994" cy="95179"/>
                  <wp:effectExtent l="19050" t="19050" r="11430" b="38735"/>
                  <wp:wrapNone/>
                  <wp:docPr id="206" name="Arrow: Right 206"/>
                  <wp:cNvGraphicFramePr/>
                  <a:graphic xmlns:a="http://schemas.openxmlformats.org/drawingml/2006/main">
                    <a:graphicData uri="http://schemas.microsoft.com/office/word/2010/wordprocessingShape">
                      <wps:wsp>
                        <wps:cNvSpPr/>
                        <wps:spPr>
                          <a:xfrm rot="10800000">
                            <a:off x="0" y="0"/>
                            <a:ext cx="1855994" cy="9517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2E477" id="Arrow: Right 206" o:spid="_x0000_s1026" type="#_x0000_t13" style="position:absolute;margin-left:79.3pt;margin-top:213.25pt;width:146.15pt;height:7.5pt;rotation:180;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" adj="21046" fillcolor="red" strokecolor="red" strokeweight="1.25pt"/>
              </w:pict>
            </mc:Fallback>
          </mc:AlternateContent>
        </w:r>
        <w:r>
          <w:rPr>
            <w:noProof/>
          </w:rPr>
          <mc:AlternateContent>
            <mc:Choice Requires="wps">
              <w:drawing>
                <wp:anchor distT="0" distB="0" distL="114300" distR="114300" simplePos="0" relativeHeight="251770880" behindDoc="0" locked="0" layoutInCell="1" allowOverlap="1" wp14:anchorId="2DEEC85B" wp14:editId="1EDE3BDB">
                  <wp:simplePos x="0" y="0"/>
                  <wp:positionH relativeFrom="column">
                    <wp:posOffset>998482</wp:posOffset>
                  </wp:positionH>
                  <wp:positionV relativeFrom="paragraph">
                    <wp:posOffset>1353819</wp:posOffset>
                  </wp:positionV>
                  <wp:extent cx="1855994" cy="95179"/>
                  <wp:effectExtent l="19050" t="19050" r="11430" b="38735"/>
                  <wp:wrapNone/>
                  <wp:docPr id="205" name="Arrow: Right 205"/>
                  <wp:cNvGraphicFramePr/>
                  <a:graphic xmlns:a="http://schemas.openxmlformats.org/drawingml/2006/main">
                    <a:graphicData uri="http://schemas.microsoft.com/office/word/2010/wordprocessingShape">
                      <wps:wsp>
                        <wps:cNvSpPr/>
                        <wps:spPr>
                          <a:xfrm rot="10800000">
                            <a:off x="0" y="0"/>
                            <a:ext cx="1855994" cy="9517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43C62" id="Arrow: Right 205" o:spid="_x0000_s1026" type="#_x0000_t13" style="position:absolute;margin-left:78.6pt;margin-top:106.6pt;width:146.15pt;height:7.5pt;rotation:180;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" adj="21046" fillcolor="red" strokecolor="red" strokeweight="1.25pt"/>
              </w:pict>
            </mc:Fallback>
          </mc:AlternateContent>
        </w:r>
      </w:ins>
      <w:ins w:id="3725" w:author="Liam Coleman" w:date="2021-07-07T16:20:00Z">
        <w:r w:rsidR="004005E8" w:rsidRPr="004005E8">
          <w:rPr>
            <w:noProof/>
          </w:rPr>
          <w:drawing>
            <wp:inline distT="0" distB="0" distL="0" distR="0" wp14:anchorId="3FD7B882" wp14:editId="765AFC66">
              <wp:extent cx="1720024" cy="651155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24928" cy="6530116"/>
                      </a:xfrm>
                      <a:prstGeom prst="rect">
                        <a:avLst/>
                      </a:prstGeom>
                    </pic:spPr>
                  </pic:pic>
                </a:graphicData>
              </a:graphic>
            </wp:inline>
          </w:drawing>
        </w:r>
      </w:ins>
    </w:p>
    <w:p w14:paraId="1ECBB0F0" w14:textId="5FD4CF25" w:rsidR="007934C5" w:rsidRDefault="007934C5">
      <w:pPr>
        <w:pStyle w:val="ListParagraph"/>
        <w:ind w:left="525"/>
        <w:rPr>
          <w:ins w:id="3726" w:author="Liam Coleman" w:date="2021-07-07T16:23:00Z"/>
          <w:noProof/>
        </w:rPr>
      </w:pPr>
      <w:ins w:id="3727" w:author="Liam Coleman" w:date="2021-07-07T16:22:00Z">
        <w:r>
          <w:rPr>
            <w:noProof/>
          </w:rPr>
          <w:t>The receipt is pasted in the same way as the previous(</w:t>
        </w:r>
      </w:ins>
      <w:ins w:id="3728" w:author="Liam Coleman" w:date="2021-07-07T16:23:00Z">
        <w:r w:rsidR="00CC642A">
          <w:rPr>
            <w:noProof/>
          </w:rPr>
          <w:fldChar w:fldCharType="begin"/>
        </w:r>
        <w:r w:rsidR="00CC642A">
          <w:rPr>
            <w:noProof/>
          </w:rPr>
          <w:instrText xml:space="preserve"> REF _Ref76567404 \h </w:instrText>
        </w:r>
      </w:ins>
      <w:r w:rsidR="00CC642A">
        <w:rPr>
          <w:noProof/>
        </w:rPr>
      </w:r>
      <w:r w:rsidR="00CC642A">
        <w:rPr>
          <w:noProof/>
        </w:rPr>
        <w:fldChar w:fldCharType="separate"/>
      </w:r>
      <w:ins w:id="3729" w:author="Liam Coleman" w:date="2021-07-07T16:23:00Z">
        <w:r w:rsidR="00CC642A" w:rsidRPr="0041010E">
          <w:rPr>
            <w:rPrChange w:id="3730" w:author="Liam Coleman" w:date="2021-05-25T09:46:00Z">
              <w:rPr>
                <w:lang w:val="en-GB"/>
              </w:rPr>
            </w:rPrChange>
          </w:rPr>
          <w:t>4.</w:t>
        </w:r>
        <w:proofErr w:type="gramStart"/>
        <w:r w:rsidR="00CC642A" w:rsidRPr="0041010E">
          <w:rPr>
            <w:rPrChange w:id="3731" w:author="Liam Coleman" w:date="2021-05-25T09:46:00Z">
              <w:rPr>
                <w:lang w:val="en-GB"/>
              </w:rPr>
            </w:rPrChange>
          </w:rPr>
          <w:t xml:space="preserve">2 </w:t>
        </w:r>
        <w:r w:rsidR="00CC642A">
          <w:t xml:space="preserve"> </w:t>
        </w:r>
        <w:r w:rsidR="00CC642A" w:rsidRPr="0041010E">
          <w:rPr>
            <w:rPrChange w:id="3732" w:author="Liam Coleman" w:date="2021-05-25T09:46:00Z">
              <w:rPr>
                <w:lang w:val="en-GB"/>
              </w:rPr>
            </w:rPrChange>
          </w:rPr>
          <w:t>Paste</w:t>
        </w:r>
        <w:proofErr w:type="gramEnd"/>
        <w:r w:rsidR="00CC642A" w:rsidRPr="0041010E">
          <w:rPr>
            <w:rPrChange w:id="3733" w:author="Liam Coleman" w:date="2021-05-25T09:46:00Z">
              <w:rPr>
                <w:lang w:val="en-GB"/>
              </w:rPr>
            </w:rPrChange>
          </w:rPr>
          <w:t xml:space="preserve"> In Receipt</w:t>
        </w:r>
        <w:r w:rsidR="00CC642A">
          <w:rPr>
            <w:noProof/>
          </w:rPr>
          <w:fldChar w:fldCharType="end"/>
        </w:r>
      </w:ins>
      <w:ins w:id="3734" w:author="Liam Coleman" w:date="2021-07-07T16:22:00Z">
        <w:r>
          <w:rPr>
            <w:noProof/>
          </w:rPr>
          <w:t>).</w:t>
        </w:r>
      </w:ins>
      <w:ins w:id="3735" w:author="Liam Coleman" w:date="2021-07-07T16:23:00Z">
        <w:r w:rsidR="00CC642A">
          <w:rPr>
            <w:noProof/>
          </w:rPr>
          <w:t xml:space="preserve"> And the resulting </w:t>
        </w:r>
        <w:r w:rsidR="00BB0994">
          <w:rPr>
            <w:noProof/>
          </w:rPr>
          <w:t>grid in the utilty clearly highlights the voided item(s).</w:t>
        </w:r>
      </w:ins>
    </w:p>
    <w:p w14:paraId="021BA818" w14:textId="69A36F1D" w:rsidR="00BB0994" w:rsidRDefault="00220EAF">
      <w:pPr>
        <w:pStyle w:val="ListParagraph"/>
        <w:ind w:left="525"/>
        <w:rPr>
          <w:ins w:id="3736" w:author="Liam Coleman" w:date="2021-07-07T16:27:00Z"/>
          <w:noProof/>
        </w:rPr>
      </w:pPr>
      <w:ins w:id="3737" w:author="Liam Coleman" w:date="2021-07-07T16:27:00Z">
        <w:r>
          <w:rPr>
            <w:noProof/>
          </w:rPr>
          <w:lastRenderedPageBreak/>
          <mc:AlternateContent>
            <mc:Choice Requires="wps">
              <w:drawing>
                <wp:anchor distT="0" distB="0" distL="114300" distR="114300" simplePos="0" relativeHeight="251777024" behindDoc="0" locked="0" layoutInCell="1" allowOverlap="1" wp14:anchorId="0203FF14" wp14:editId="512DEB29">
                  <wp:simplePos x="0" y="0"/>
                  <wp:positionH relativeFrom="column">
                    <wp:posOffset>4047707</wp:posOffset>
                  </wp:positionH>
                  <wp:positionV relativeFrom="paragraph">
                    <wp:posOffset>1749613</wp:posOffset>
                  </wp:positionV>
                  <wp:extent cx="1454882" cy="122373"/>
                  <wp:effectExtent l="0" t="19050" r="31115" b="30480"/>
                  <wp:wrapNone/>
                  <wp:docPr id="210" name="Arrow: Right 210"/>
                  <wp:cNvGraphicFramePr/>
                  <a:graphic xmlns:a="http://schemas.openxmlformats.org/drawingml/2006/main">
                    <a:graphicData uri="http://schemas.microsoft.com/office/word/2010/wordprocessingShape">
                      <wps:wsp>
                        <wps:cNvSpPr/>
                        <wps:spPr>
                          <a:xfrm>
                            <a:off x="0" y="0"/>
                            <a:ext cx="1454882" cy="12237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0AB88E" id="Arrow: Right 210" o:spid="_x0000_s1026" type="#_x0000_t13" style="position:absolute;margin-left:318.7pt;margin-top:137.75pt;width:114.55pt;height:9.6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" adj="20692" fillcolor="red" strokecolor="red" strokeweight="1.25pt"/>
              </w:pict>
            </mc:Fallback>
          </mc:AlternateContent>
        </w:r>
      </w:ins>
      <w:ins w:id="3738" w:author="Liam Coleman" w:date="2021-07-07T16:26:00Z">
        <w:r>
          <w:rPr>
            <w:noProof/>
          </w:rPr>
          <mc:AlternateContent>
            <mc:Choice Requires="wps">
              <w:drawing>
                <wp:anchor distT="0" distB="0" distL="114300" distR="114300" simplePos="0" relativeHeight="251774976" behindDoc="0" locked="0" layoutInCell="1" allowOverlap="1" wp14:anchorId="6378B369" wp14:editId="30876324">
                  <wp:simplePos x="0" y="0"/>
                  <wp:positionH relativeFrom="column">
                    <wp:posOffset>4065270</wp:posOffset>
                  </wp:positionH>
                  <wp:positionV relativeFrom="paragraph">
                    <wp:posOffset>632944</wp:posOffset>
                  </wp:positionV>
                  <wp:extent cx="1454882" cy="122373"/>
                  <wp:effectExtent l="0" t="19050" r="31115" b="30480"/>
                  <wp:wrapNone/>
                  <wp:docPr id="209" name="Arrow: Right 209"/>
                  <wp:cNvGraphicFramePr/>
                  <a:graphic xmlns:a="http://schemas.openxmlformats.org/drawingml/2006/main">
                    <a:graphicData uri="http://schemas.microsoft.com/office/word/2010/wordprocessingShape">
                      <wps:wsp>
                        <wps:cNvSpPr/>
                        <wps:spPr>
                          <a:xfrm>
                            <a:off x="0" y="0"/>
                            <a:ext cx="1454882" cy="12237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DB49CD" id="Arrow: Right 209" o:spid="_x0000_s1026" type="#_x0000_t13" style="position:absolute;margin-left:320.1pt;margin-top:49.85pt;width:114.55pt;height:9.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" adj="20692" fillcolor="red" strokecolor="red" strokeweight="1.25pt"/>
              </w:pict>
            </mc:Fallback>
          </mc:AlternateContent>
        </w:r>
        <w:r w:rsidR="007139A2" w:rsidRPr="007139A2">
          <w:rPr>
            <w:noProof/>
          </w:rPr>
          <w:drawing>
            <wp:inline distT="0" distB="0" distL="0" distR="0" wp14:anchorId="5BEBB7E1" wp14:editId="2CBD9DC6">
              <wp:extent cx="5731510" cy="25298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29840"/>
                      </a:xfrm>
                      <a:prstGeom prst="rect">
                        <a:avLst/>
                      </a:prstGeom>
                    </pic:spPr>
                  </pic:pic>
                </a:graphicData>
              </a:graphic>
            </wp:inline>
          </w:drawing>
        </w:r>
      </w:ins>
    </w:p>
    <w:p w14:paraId="3DEAA8F7" w14:textId="50ADA6CA" w:rsidR="00220EAF" w:rsidRDefault="00220EAF">
      <w:pPr>
        <w:pStyle w:val="ListParagraph"/>
        <w:ind w:left="525"/>
        <w:rPr>
          <w:ins w:id="3739" w:author="Liam Coleman" w:date="2021-07-07T16:27:00Z"/>
          <w:noProof/>
        </w:rPr>
      </w:pPr>
    </w:p>
    <w:p w14:paraId="30E46E59" w14:textId="317DFD80" w:rsidR="00220EAF" w:rsidRDefault="00220EAF">
      <w:pPr>
        <w:pStyle w:val="ListParagraph"/>
        <w:ind w:left="525"/>
        <w:rPr>
          <w:ins w:id="3740" w:author="Liam Coleman" w:date="2021-07-07T16:28:00Z"/>
          <w:noProof/>
        </w:rPr>
      </w:pPr>
      <w:ins w:id="3741" w:author="Liam Coleman" w:date="2021-07-07T16:27:00Z">
        <w:r>
          <w:rPr>
            <w:noProof/>
          </w:rPr>
          <w:t>As with the re</w:t>
        </w:r>
        <w:r w:rsidR="00E821D8">
          <w:rPr>
            <w:noProof/>
          </w:rPr>
          <w:t>f</w:t>
        </w:r>
        <w:r>
          <w:rPr>
            <w:noProof/>
          </w:rPr>
          <w:t>unded items, voided items will not be exported</w:t>
        </w:r>
      </w:ins>
      <w:ins w:id="3742" w:author="Liam Coleman" w:date="2021-07-07T16:28:00Z">
        <w:r w:rsidR="00E821D8">
          <w:rPr>
            <w:noProof/>
          </w:rPr>
          <w:t>, see below.</w:t>
        </w:r>
      </w:ins>
    </w:p>
    <w:p w14:paraId="4972F1DD" w14:textId="017545DA" w:rsidR="00E821D8" w:rsidRDefault="00D45971">
      <w:pPr>
        <w:pStyle w:val="ListParagraph"/>
        <w:ind w:left="525"/>
        <w:rPr>
          <w:ins w:id="3743" w:author="Liam Coleman" w:date="2021-07-07T16:30:00Z"/>
          <w:noProof/>
        </w:rPr>
      </w:pPr>
      <w:ins w:id="3744" w:author="Liam Coleman" w:date="2021-07-07T16:30:00Z">
        <w:r w:rsidRPr="00D45971">
          <w:rPr>
            <w:noProof/>
          </w:rPr>
          <w:drawing>
            <wp:inline distT="0" distB="0" distL="0" distR="0" wp14:anchorId="39CFF801" wp14:editId="75B02480">
              <wp:extent cx="5731510" cy="116586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165860"/>
                      </a:xfrm>
                      <a:prstGeom prst="rect">
                        <a:avLst/>
                      </a:prstGeom>
                    </pic:spPr>
                  </pic:pic>
                </a:graphicData>
              </a:graphic>
            </wp:inline>
          </w:drawing>
        </w:r>
      </w:ins>
    </w:p>
    <w:p w14:paraId="0B057FB6" w14:textId="5BC692B0" w:rsidR="00D45971" w:rsidRDefault="00D45971">
      <w:pPr>
        <w:pStyle w:val="ListParagraph"/>
        <w:ind w:left="525"/>
        <w:rPr>
          <w:ins w:id="3745" w:author="Liam Coleman" w:date="2021-04-26T11:56:00Z"/>
          <w:noProof/>
        </w:rPr>
        <w:pPrChange w:id="3746" w:author="Liam Coleman (Student - STC)" w:date="2021-07-07T14:30:00Z">
          <w:pPr/>
        </w:pPrChange>
      </w:pPr>
      <w:ins w:id="3747" w:author="Liam Coleman" w:date="2021-07-07T16:30:00Z">
        <w:r>
          <w:rPr>
            <w:noProof/>
          </w:rPr>
          <w:t>Note: there are 12 en</w:t>
        </w:r>
        <w:r w:rsidR="0052662A">
          <w:rPr>
            <w:noProof/>
          </w:rPr>
          <w:t xml:space="preserve">tries in the CSV file, as opposed to 14 in the grid above, this accuratly reflects the omission of </w:t>
        </w:r>
      </w:ins>
      <w:ins w:id="3748" w:author="Liam Coleman" w:date="2021-07-07T16:31:00Z">
        <w:r w:rsidR="0052662A">
          <w:rPr>
            <w:noProof/>
          </w:rPr>
          <w:t xml:space="preserve">the 2 voided entires. </w:t>
        </w:r>
      </w:ins>
    </w:p>
    <w:p w14:paraId="272972E8" w14:textId="19EE457B" w:rsidR="004C788F" w:rsidRDefault="00945A95">
      <w:pPr>
        <w:pStyle w:val="Heading2"/>
        <w:numPr>
          <w:ilvl w:val="0"/>
          <w:numId w:val="0"/>
        </w:numPr>
        <w:ind w:left="1134" w:hanging="1134"/>
        <w:rPr>
          <w:ins w:id="3749" w:author="Liam Coleman" w:date="2021-04-26T11:42:00Z"/>
          <w:noProof/>
        </w:rPr>
        <w:pPrChange w:id="3750" w:author="Liam Coleman" w:date="2021-04-26T11:57:00Z">
          <w:pPr>
            <w:pStyle w:val="ListParagraph"/>
          </w:pPr>
        </w:pPrChange>
      </w:pPr>
      <w:bookmarkStart w:id="3751" w:name="_Toc76630286"/>
      <w:ins w:id="3752" w:author="Liam Coleman (Student - STC)" w:date="2021-07-07T14:31:00Z">
        <w:r>
          <w:rPr>
            <w:noProof/>
          </w:rPr>
          <w:t>8</w:t>
        </w:r>
      </w:ins>
      <w:ins w:id="3753" w:author="Liam Coleman" w:date="2021-05-25T09:44:00Z">
        <w:del w:id="3754" w:author="Liam Coleman (Student - STC)" w:date="2021-07-07T14:31:00Z">
          <w:r w:rsidR="005E5B14" w:rsidDel="00945A95">
            <w:rPr>
              <w:noProof/>
            </w:rPr>
            <w:delText>6</w:delText>
          </w:r>
        </w:del>
        <w:r w:rsidR="005E5B14">
          <w:rPr>
            <w:noProof/>
          </w:rPr>
          <w:t xml:space="preserve"> </w:t>
        </w:r>
      </w:ins>
      <w:ins w:id="3755" w:author="Liam Coleman" w:date="2021-04-26T11:56:00Z">
        <w:r w:rsidR="000B438A">
          <w:rPr>
            <w:noProof/>
          </w:rPr>
          <w:t>E</w:t>
        </w:r>
      </w:ins>
      <w:ins w:id="3756" w:author="Liam Coleman" w:date="2021-04-26T11:57:00Z">
        <w:r w:rsidR="000B438A">
          <w:rPr>
            <w:noProof/>
          </w:rPr>
          <w:t>xceptions and Error Handling.</w:t>
        </w:r>
      </w:ins>
      <w:bookmarkEnd w:id="3751"/>
    </w:p>
    <w:p w14:paraId="70507E17" w14:textId="77777777" w:rsidR="007B42DC" w:rsidRPr="00250CB5" w:rsidRDefault="007B42DC">
      <w:pPr>
        <w:pPrChange w:id="3757" w:author="Liam Coleman" w:date="2021-04-26T09:53:00Z">
          <w:pPr>
            <w:pStyle w:val="Heading3"/>
          </w:pPr>
        </w:pPrChange>
      </w:pPr>
    </w:p>
    <w:p w14:paraId="1BDCFE6C" w14:textId="5856A423" w:rsidR="008D3620" w:rsidRPr="000D2AE2" w:rsidDel="00D7101A" w:rsidRDefault="008D3620">
      <w:pPr>
        <w:pStyle w:val="Heading2"/>
        <w:numPr>
          <w:ilvl w:val="0"/>
          <w:numId w:val="0"/>
        </w:numPr>
        <w:ind w:left="1134" w:hanging="1134"/>
        <w:rPr>
          <w:del w:id="3758" w:author="Liam Coleman" w:date="2021-04-20T14:50:00Z"/>
          <w:rPrChange w:id="3759" w:author="Liam Coleman" w:date="2021-04-26T11:51:00Z">
            <w:rPr>
              <w:del w:id="3760" w:author="Liam Coleman" w:date="2021-04-20T14:50:00Z"/>
            </w:rPr>
          </w:rPrChange>
        </w:rPr>
        <w:pPrChange w:id="3761" w:author="Liam Coleman" w:date="2021-04-26T11:51:00Z">
          <w:pPr/>
        </w:pPrChange>
      </w:pPr>
      <w:del w:id="3762" w:author="Liam Coleman" w:date="2021-04-20T14:50:00Z">
        <w:r w:rsidRPr="00250CB5" w:rsidDel="00D7101A">
          <w:delText xml:space="preserve">The class diagram mainly employs </w:delText>
        </w:r>
      </w:del>
      <w:del w:id="3763" w:author="Liam Coleman" w:date="2021-03-22T15:42:00Z">
        <w:r w:rsidRPr="000D2AE2" w:rsidDel="00466ABE">
          <w:rPr>
            <w:rPrChange w:id="3764" w:author="Liam Coleman" w:date="2021-04-26T11:51:00Z">
              <w:rPr/>
            </w:rPrChange>
          </w:rPr>
          <w:delText xml:space="preserve">two </w:delText>
        </w:r>
      </w:del>
      <w:del w:id="3765" w:author="Liam Coleman" w:date="2021-04-20T14:50:00Z">
        <w:r w:rsidRPr="000D2AE2" w:rsidDel="00D7101A">
          <w:rPr>
            <w:rPrChange w:id="3766" w:author="Liam Coleman" w:date="2021-04-26T11:51:00Z">
              <w:rPr/>
            </w:rPrChange>
          </w:rPr>
          <w:delText>design patterns:</w:delText>
        </w:r>
        <w:bookmarkStart w:id="3767" w:name="_Toc69822955"/>
        <w:bookmarkStart w:id="3768" w:name="_Toc69823662"/>
        <w:bookmarkStart w:id="3769" w:name="_Toc69912622"/>
        <w:bookmarkStart w:id="3770" w:name="_Toc69913339"/>
        <w:bookmarkEnd w:id="3767"/>
        <w:bookmarkEnd w:id="3768"/>
        <w:bookmarkEnd w:id="3769"/>
        <w:bookmarkEnd w:id="3770"/>
      </w:del>
    </w:p>
    <w:p w14:paraId="0819311B" w14:textId="266E434B" w:rsidR="008D3620" w:rsidRPr="000D2AE2" w:rsidDel="00D7101A" w:rsidRDefault="008D3620">
      <w:pPr>
        <w:pStyle w:val="Heading2"/>
        <w:numPr>
          <w:ilvl w:val="0"/>
          <w:numId w:val="0"/>
        </w:numPr>
        <w:ind w:left="1134" w:hanging="1134"/>
        <w:rPr>
          <w:del w:id="3771" w:author="Liam Coleman" w:date="2021-04-20T14:50:00Z"/>
          <w:rPrChange w:id="3772" w:author="Liam Coleman" w:date="2021-04-26T11:51:00Z">
            <w:rPr>
              <w:del w:id="3773" w:author="Liam Coleman" w:date="2021-04-20T14:50:00Z"/>
            </w:rPr>
          </w:rPrChange>
        </w:rPr>
        <w:pPrChange w:id="3774" w:author="Liam Coleman" w:date="2021-04-26T11:51:00Z">
          <w:pPr>
            <w:pStyle w:val="ListParagraph"/>
            <w:numPr>
              <w:numId w:val="84"/>
            </w:numPr>
            <w:ind w:hanging="360"/>
          </w:pPr>
        </w:pPrChange>
      </w:pPr>
      <w:del w:id="3775" w:author="Liam Coleman" w:date="2021-04-20T14:50:00Z">
        <w:r w:rsidRPr="000D2AE2" w:rsidDel="00D7101A">
          <w:rPr>
            <w:rPrChange w:id="3776" w:author="Liam Coleman" w:date="2021-04-26T11:51:00Z">
              <w:rPr/>
            </w:rPrChange>
          </w:rPr>
          <w:delText>Factory Pattern</w:delText>
        </w:r>
        <w:bookmarkStart w:id="3777" w:name="_Toc69822956"/>
        <w:bookmarkStart w:id="3778" w:name="_Toc69823663"/>
        <w:bookmarkStart w:id="3779" w:name="_Toc69912623"/>
        <w:bookmarkStart w:id="3780" w:name="_Toc69913340"/>
        <w:bookmarkEnd w:id="3777"/>
        <w:bookmarkEnd w:id="3778"/>
        <w:bookmarkEnd w:id="3779"/>
        <w:bookmarkEnd w:id="3780"/>
      </w:del>
    </w:p>
    <w:p w14:paraId="497D914E" w14:textId="1155F963" w:rsidR="008D3620" w:rsidRPr="000D2AE2" w:rsidDel="004C788F" w:rsidRDefault="008D3620">
      <w:pPr>
        <w:pStyle w:val="Heading2"/>
        <w:numPr>
          <w:ilvl w:val="0"/>
          <w:numId w:val="0"/>
        </w:numPr>
        <w:ind w:left="1134" w:hanging="1134"/>
        <w:rPr>
          <w:del w:id="3781" w:author="Liam Coleman" w:date="2021-04-26T11:56:00Z"/>
          <w:rPrChange w:id="3782" w:author="Liam Coleman" w:date="2021-04-26T11:51:00Z">
            <w:rPr>
              <w:del w:id="3783" w:author="Liam Coleman" w:date="2021-04-26T11:56:00Z"/>
            </w:rPr>
          </w:rPrChange>
        </w:rPr>
        <w:pPrChange w:id="3784" w:author="Liam Coleman" w:date="2021-04-26T11:51:00Z">
          <w:pPr>
            <w:pStyle w:val="ListParagraph"/>
            <w:numPr>
              <w:numId w:val="84"/>
            </w:numPr>
            <w:ind w:hanging="360"/>
          </w:pPr>
        </w:pPrChange>
      </w:pPr>
      <w:del w:id="3785" w:author="Liam Coleman" w:date="2021-04-26T11:56:00Z">
        <w:r w:rsidRPr="000D2AE2" w:rsidDel="004C788F">
          <w:rPr>
            <w:rPrChange w:id="3786" w:author="Liam Coleman" w:date="2021-04-26T11:51:00Z">
              <w:rPr/>
            </w:rPrChange>
          </w:rPr>
          <w:delText>Strategy Pattern</w:delText>
        </w:r>
        <w:bookmarkStart w:id="3787" w:name="_Toc66781155"/>
        <w:bookmarkStart w:id="3788" w:name="_Toc67314267"/>
        <w:bookmarkStart w:id="3789" w:name="_Toc67314900"/>
        <w:bookmarkStart w:id="3790" w:name="_Toc67322196"/>
        <w:bookmarkStart w:id="3791" w:name="_Toc67322833"/>
        <w:bookmarkStart w:id="3792" w:name="_Toc67405877"/>
        <w:bookmarkStart w:id="3793" w:name="_Toc67406514"/>
        <w:bookmarkStart w:id="3794" w:name="_Toc69822957"/>
        <w:bookmarkStart w:id="3795" w:name="_Toc69823664"/>
        <w:bookmarkStart w:id="3796" w:name="_Toc69912624"/>
        <w:bookmarkStart w:id="3797" w:name="_Toc69913341"/>
        <w:bookmarkEnd w:id="3787"/>
        <w:bookmarkEnd w:id="3788"/>
        <w:bookmarkEnd w:id="3789"/>
        <w:bookmarkEnd w:id="3790"/>
        <w:bookmarkEnd w:id="3791"/>
        <w:bookmarkEnd w:id="3792"/>
        <w:bookmarkEnd w:id="3793"/>
        <w:bookmarkEnd w:id="3794"/>
        <w:bookmarkEnd w:id="3795"/>
        <w:bookmarkEnd w:id="3796"/>
        <w:bookmarkEnd w:id="3797"/>
      </w:del>
    </w:p>
    <w:p w14:paraId="713C3586" w14:textId="6CA3FA71" w:rsidR="008D3620" w:rsidRPr="000D2AE2" w:rsidDel="004C788F" w:rsidRDefault="008D3620">
      <w:pPr>
        <w:pStyle w:val="Heading2"/>
        <w:numPr>
          <w:ilvl w:val="0"/>
          <w:numId w:val="0"/>
        </w:numPr>
        <w:ind w:left="1134" w:hanging="1134"/>
        <w:rPr>
          <w:del w:id="3798" w:author="Liam Coleman" w:date="2021-04-26T11:56:00Z"/>
          <w:rPrChange w:id="3799" w:author="Liam Coleman" w:date="2021-04-26T11:51:00Z">
            <w:rPr>
              <w:del w:id="3800" w:author="Liam Coleman" w:date="2021-04-26T11:56:00Z"/>
            </w:rPr>
          </w:rPrChange>
        </w:rPr>
        <w:pPrChange w:id="3801" w:author="Liam Coleman" w:date="2021-04-26T11:51:00Z">
          <w:pPr/>
        </w:pPrChange>
      </w:pPr>
      <w:del w:id="3802" w:author="Liam Coleman" w:date="2021-04-26T11:56:00Z">
        <w:r w:rsidRPr="000D2AE2" w:rsidDel="004C788F">
          <w:rPr>
            <w:rPrChange w:id="3803" w:author="Liam Coleman" w:date="2021-04-26T11:51:00Z">
              <w:rPr/>
            </w:rPrChange>
          </w:rPr>
          <w:delText xml:space="preserve">The </w:delText>
        </w:r>
        <w:r w:rsidRPr="000D2AE2" w:rsidDel="004C788F">
          <w:rPr>
            <w:rPrChange w:id="3804" w:author="Liam Coleman" w:date="2021-04-26T11:51:00Z">
              <w:rPr>
                <w:b/>
              </w:rPr>
            </w:rPrChange>
          </w:rPr>
          <w:delText>Factory</w:delText>
        </w:r>
        <w:r w:rsidRPr="000D2AE2" w:rsidDel="004C788F">
          <w:rPr>
            <w:rPrChange w:id="3805" w:author="Liam Coleman" w:date="2021-04-26T11:51:00Z">
              <w:rPr/>
            </w:rPrChange>
          </w:rPr>
          <w:delText xml:space="preserve"> pattern is used to </w:delText>
        </w:r>
        <w:r w:rsidR="00934AAB" w:rsidRPr="000D2AE2" w:rsidDel="004C788F">
          <w:rPr>
            <w:rPrChange w:id="3806" w:author="Liam Coleman" w:date="2021-04-26T11:51:00Z">
              <w:rPr/>
            </w:rPrChange>
          </w:rPr>
          <w:delText xml:space="preserve">make </w:delText>
        </w:r>
        <w:r w:rsidRPr="000D2AE2" w:rsidDel="004C788F">
          <w:rPr>
            <w:rPrChange w:id="3807" w:author="Liam Coleman" w:date="2021-04-26T11:51:00Z">
              <w:rPr/>
            </w:rPrChange>
          </w:rPr>
          <w:delText xml:space="preserve">the connectivity to the cash guard </w:delText>
        </w:r>
        <w:r w:rsidR="00934AAB" w:rsidRPr="000D2AE2" w:rsidDel="004C788F">
          <w:rPr>
            <w:rPrChange w:id="3808" w:author="Liam Coleman" w:date="2021-04-26T11:51:00Z">
              <w:rPr/>
            </w:rPrChange>
          </w:rPr>
          <w:delText>polymorphic. It does using the following</w:delText>
        </w:r>
        <w:r w:rsidRPr="000D2AE2" w:rsidDel="004C788F">
          <w:rPr>
            <w:rPrChange w:id="3809" w:author="Liam Coleman" w:date="2021-04-26T11:51:00Z">
              <w:rPr/>
            </w:rPrChange>
          </w:rPr>
          <w:delText xml:space="preserve"> classes:</w:delText>
        </w:r>
        <w:bookmarkStart w:id="3810" w:name="_Toc66781156"/>
        <w:bookmarkStart w:id="3811" w:name="_Toc67314268"/>
        <w:bookmarkStart w:id="3812" w:name="_Toc67314901"/>
        <w:bookmarkStart w:id="3813" w:name="_Toc67322197"/>
        <w:bookmarkStart w:id="3814" w:name="_Toc67322834"/>
        <w:bookmarkStart w:id="3815" w:name="_Toc67405878"/>
        <w:bookmarkStart w:id="3816" w:name="_Toc67406515"/>
        <w:bookmarkStart w:id="3817" w:name="_Toc69822958"/>
        <w:bookmarkStart w:id="3818" w:name="_Toc69823665"/>
        <w:bookmarkStart w:id="3819" w:name="_Toc69912625"/>
        <w:bookmarkStart w:id="3820" w:name="_Toc69913342"/>
        <w:bookmarkEnd w:id="3810"/>
        <w:bookmarkEnd w:id="3811"/>
        <w:bookmarkEnd w:id="3812"/>
        <w:bookmarkEnd w:id="3813"/>
        <w:bookmarkEnd w:id="3814"/>
        <w:bookmarkEnd w:id="3815"/>
        <w:bookmarkEnd w:id="3816"/>
        <w:bookmarkEnd w:id="3817"/>
        <w:bookmarkEnd w:id="3818"/>
        <w:bookmarkEnd w:id="3819"/>
        <w:bookmarkEnd w:id="3820"/>
      </w:del>
    </w:p>
    <w:p w14:paraId="2DDE4DDE" w14:textId="7EC679A3" w:rsidR="008D3620" w:rsidRPr="000D2AE2" w:rsidDel="004C788F" w:rsidRDefault="008D3620">
      <w:pPr>
        <w:pStyle w:val="Heading2"/>
        <w:numPr>
          <w:ilvl w:val="0"/>
          <w:numId w:val="0"/>
        </w:numPr>
        <w:ind w:left="1134" w:hanging="1134"/>
        <w:rPr>
          <w:del w:id="3821" w:author="Liam Coleman" w:date="2021-04-26T11:56:00Z"/>
          <w:rPrChange w:id="3822" w:author="Liam Coleman" w:date="2021-04-26T11:51:00Z">
            <w:rPr>
              <w:del w:id="3823" w:author="Liam Coleman" w:date="2021-04-26T11:56:00Z"/>
            </w:rPr>
          </w:rPrChange>
        </w:rPr>
        <w:pPrChange w:id="3824" w:author="Liam Coleman" w:date="2021-04-26T11:51:00Z">
          <w:pPr>
            <w:pStyle w:val="ListParagraph"/>
            <w:numPr>
              <w:numId w:val="85"/>
            </w:numPr>
            <w:ind w:hanging="360"/>
          </w:pPr>
        </w:pPrChange>
      </w:pPr>
      <w:del w:id="3825" w:author="Liam Coleman" w:date="2021-04-26T11:56:00Z">
        <w:r w:rsidRPr="000D2AE2" w:rsidDel="004C788F">
          <w:rPr>
            <w:rPrChange w:id="3826" w:author="Liam Coleman" w:date="2021-04-26T11:51:00Z">
              <w:rPr>
                <w:b/>
              </w:rPr>
            </w:rPrChange>
          </w:rPr>
          <w:delText>CCashGuardImplementationFactory</w:delText>
        </w:r>
        <w:r w:rsidR="00C727E4" w:rsidRPr="000D2AE2" w:rsidDel="004C788F">
          <w:rPr>
            <w:rPrChange w:id="3827" w:author="Liam Coleman" w:date="2021-04-26T11:51:00Z">
              <w:rPr/>
            </w:rPrChange>
          </w:rPr>
          <w:delText xml:space="preserve"> (member of CCashGuardConnect)</w:delText>
        </w:r>
        <w:bookmarkStart w:id="3828" w:name="_Toc66781157"/>
        <w:bookmarkStart w:id="3829" w:name="_Toc67314269"/>
        <w:bookmarkStart w:id="3830" w:name="_Toc67314902"/>
        <w:bookmarkStart w:id="3831" w:name="_Toc67322198"/>
        <w:bookmarkStart w:id="3832" w:name="_Toc67322835"/>
        <w:bookmarkStart w:id="3833" w:name="_Toc67405879"/>
        <w:bookmarkStart w:id="3834" w:name="_Toc67406516"/>
        <w:bookmarkStart w:id="3835" w:name="_Toc69822959"/>
        <w:bookmarkStart w:id="3836" w:name="_Toc69823666"/>
        <w:bookmarkStart w:id="3837" w:name="_Toc69912626"/>
        <w:bookmarkStart w:id="3838" w:name="_Toc69913343"/>
        <w:bookmarkEnd w:id="3828"/>
        <w:bookmarkEnd w:id="3829"/>
        <w:bookmarkEnd w:id="3830"/>
        <w:bookmarkEnd w:id="3831"/>
        <w:bookmarkEnd w:id="3832"/>
        <w:bookmarkEnd w:id="3833"/>
        <w:bookmarkEnd w:id="3834"/>
        <w:bookmarkEnd w:id="3835"/>
        <w:bookmarkEnd w:id="3836"/>
        <w:bookmarkEnd w:id="3837"/>
        <w:bookmarkEnd w:id="3838"/>
      </w:del>
    </w:p>
    <w:p w14:paraId="445DFE9D" w14:textId="0FB5981C" w:rsidR="008D3620" w:rsidRPr="000D2AE2" w:rsidDel="004C788F" w:rsidRDefault="008D3620">
      <w:pPr>
        <w:pStyle w:val="Heading2"/>
        <w:numPr>
          <w:ilvl w:val="0"/>
          <w:numId w:val="0"/>
        </w:numPr>
        <w:ind w:left="1134" w:hanging="1134"/>
        <w:rPr>
          <w:del w:id="3839" w:author="Liam Coleman" w:date="2021-04-26T11:56:00Z"/>
          <w:rPrChange w:id="3840" w:author="Liam Coleman" w:date="2021-04-26T11:51:00Z">
            <w:rPr>
              <w:del w:id="3841" w:author="Liam Coleman" w:date="2021-04-26T11:56:00Z"/>
            </w:rPr>
          </w:rPrChange>
        </w:rPr>
        <w:pPrChange w:id="3842" w:author="Liam Coleman" w:date="2021-04-26T11:51:00Z">
          <w:pPr>
            <w:pStyle w:val="ListParagraph"/>
            <w:numPr>
              <w:numId w:val="85"/>
            </w:numPr>
            <w:ind w:hanging="360"/>
          </w:pPr>
        </w:pPrChange>
      </w:pPr>
      <w:del w:id="3843" w:author="Liam Coleman" w:date="2021-04-26T11:56:00Z">
        <w:r w:rsidRPr="000D2AE2" w:rsidDel="004C788F">
          <w:rPr>
            <w:rPrChange w:id="3844" w:author="Liam Coleman" w:date="2021-04-26T11:51:00Z">
              <w:rPr>
                <w:b/>
              </w:rPr>
            </w:rPrChange>
          </w:rPr>
          <w:delText>CCashGuardImpelmentation</w:delText>
        </w:r>
        <w:r w:rsidRPr="000D2AE2" w:rsidDel="004C788F">
          <w:rPr>
            <w:rPrChange w:id="3845" w:author="Liam Coleman" w:date="2021-04-26T11:51:00Z">
              <w:rPr/>
            </w:rPrChange>
          </w:rPr>
          <w:delText xml:space="preserve">  (Abstract)</w:delText>
        </w:r>
        <w:bookmarkStart w:id="3846" w:name="_Toc66781158"/>
        <w:bookmarkStart w:id="3847" w:name="_Toc67314270"/>
        <w:bookmarkStart w:id="3848" w:name="_Toc67314903"/>
        <w:bookmarkStart w:id="3849" w:name="_Toc67322199"/>
        <w:bookmarkStart w:id="3850" w:name="_Toc67322836"/>
        <w:bookmarkStart w:id="3851" w:name="_Toc67405880"/>
        <w:bookmarkStart w:id="3852" w:name="_Toc67406517"/>
        <w:bookmarkStart w:id="3853" w:name="_Toc69822960"/>
        <w:bookmarkStart w:id="3854" w:name="_Toc69823667"/>
        <w:bookmarkStart w:id="3855" w:name="_Toc69912627"/>
        <w:bookmarkStart w:id="3856" w:name="_Toc69913344"/>
        <w:bookmarkEnd w:id="3846"/>
        <w:bookmarkEnd w:id="3847"/>
        <w:bookmarkEnd w:id="3848"/>
        <w:bookmarkEnd w:id="3849"/>
        <w:bookmarkEnd w:id="3850"/>
        <w:bookmarkEnd w:id="3851"/>
        <w:bookmarkEnd w:id="3852"/>
        <w:bookmarkEnd w:id="3853"/>
        <w:bookmarkEnd w:id="3854"/>
        <w:bookmarkEnd w:id="3855"/>
        <w:bookmarkEnd w:id="3856"/>
      </w:del>
    </w:p>
    <w:p w14:paraId="64FD9304" w14:textId="0B813CE9" w:rsidR="008D3620" w:rsidRPr="000D2AE2" w:rsidDel="004C788F" w:rsidRDefault="008D3620">
      <w:pPr>
        <w:pStyle w:val="Heading2"/>
        <w:numPr>
          <w:ilvl w:val="0"/>
          <w:numId w:val="0"/>
        </w:numPr>
        <w:ind w:left="1134" w:hanging="1134"/>
        <w:rPr>
          <w:del w:id="3857" w:author="Liam Coleman" w:date="2021-04-26T11:56:00Z"/>
          <w:rPrChange w:id="3858" w:author="Liam Coleman" w:date="2021-04-26T11:51:00Z">
            <w:rPr>
              <w:del w:id="3859" w:author="Liam Coleman" w:date="2021-04-26T11:56:00Z"/>
            </w:rPr>
          </w:rPrChange>
        </w:rPr>
        <w:pPrChange w:id="3860" w:author="Liam Coleman" w:date="2021-04-26T11:51:00Z">
          <w:pPr>
            <w:pStyle w:val="ListParagraph"/>
            <w:numPr>
              <w:ilvl w:val="1"/>
              <w:numId w:val="85"/>
            </w:numPr>
            <w:ind w:left="1440" w:hanging="360"/>
          </w:pPr>
        </w:pPrChange>
      </w:pPr>
      <w:del w:id="3861" w:author="Liam Coleman" w:date="2021-04-26T11:56:00Z">
        <w:r w:rsidRPr="000D2AE2" w:rsidDel="004C788F">
          <w:rPr>
            <w:rPrChange w:id="3862" w:author="Liam Coleman" w:date="2021-04-26T11:51:00Z">
              <w:rPr>
                <w:b/>
              </w:rPr>
            </w:rPrChange>
          </w:rPr>
          <w:delText>CCashGuardActiveX</w:delText>
        </w:r>
        <w:r w:rsidRPr="000D2AE2" w:rsidDel="004C788F">
          <w:rPr>
            <w:rPrChange w:id="3863" w:author="Liam Coleman" w:date="2021-04-26T11:51:00Z">
              <w:rPr/>
            </w:rPrChange>
          </w:rPr>
          <w:delText xml:space="preserve"> (Concrete)</w:delText>
        </w:r>
        <w:bookmarkStart w:id="3864" w:name="_Toc66781159"/>
        <w:bookmarkStart w:id="3865" w:name="_Toc67314271"/>
        <w:bookmarkStart w:id="3866" w:name="_Toc67314904"/>
        <w:bookmarkStart w:id="3867" w:name="_Toc67322200"/>
        <w:bookmarkStart w:id="3868" w:name="_Toc67322837"/>
        <w:bookmarkStart w:id="3869" w:name="_Toc67405881"/>
        <w:bookmarkStart w:id="3870" w:name="_Toc67406518"/>
        <w:bookmarkStart w:id="3871" w:name="_Toc69822961"/>
        <w:bookmarkStart w:id="3872" w:name="_Toc69823668"/>
        <w:bookmarkStart w:id="3873" w:name="_Toc69912628"/>
        <w:bookmarkStart w:id="3874" w:name="_Toc69913345"/>
        <w:bookmarkEnd w:id="3864"/>
        <w:bookmarkEnd w:id="3865"/>
        <w:bookmarkEnd w:id="3866"/>
        <w:bookmarkEnd w:id="3867"/>
        <w:bookmarkEnd w:id="3868"/>
        <w:bookmarkEnd w:id="3869"/>
        <w:bookmarkEnd w:id="3870"/>
        <w:bookmarkEnd w:id="3871"/>
        <w:bookmarkEnd w:id="3872"/>
        <w:bookmarkEnd w:id="3873"/>
        <w:bookmarkEnd w:id="3874"/>
      </w:del>
    </w:p>
    <w:p w14:paraId="6EFDF351" w14:textId="4FD7D6B9" w:rsidR="008D3620" w:rsidRPr="000D2AE2" w:rsidDel="004C788F" w:rsidRDefault="008D3620">
      <w:pPr>
        <w:pStyle w:val="Heading2"/>
        <w:numPr>
          <w:ilvl w:val="0"/>
          <w:numId w:val="0"/>
        </w:numPr>
        <w:ind w:left="1134" w:hanging="1134"/>
        <w:rPr>
          <w:del w:id="3875" w:author="Liam Coleman" w:date="2021-04-26T11:56:00Z"/>
          <w:rPrChange w:id="3876" w:author="Liam Coleman" w:date="2021-04-26T11:51:00Z">
            <w:rPr>
              <w:del w:id="3877" w:author="Liam Coleman" w:date="2021-04-26T11:56:00Z"/>
            </w:rPr>
          </w:rPrChange>
        </w:rPr>
        <w:pPrChange w:id="3878" w:author="Liam Coleman" w:date="2021-04-26T11:51:00Z">
          <w:pPr>
            <w:pStyle w:val="ListParagraph"/>
            <w:numPr>
              <w:ilvl w:val="1"/>
              <w:numId w:val="85"/>
            </w:numPr>
            <w:ind w:left="1440" w:hanging="360"/>
          </w:pPr>
        </w:pPrChange>
      </w:pPr>
      <w:del w:id="3879" w:author="Liam Coleman" w:date="2021-04-26T11:56:00Z">
        <w:r w:rsidRPr="000D2AE2" w:rsidDel="004C788F">
          <w:rPr>
            <w:rPrChange w:id="3880" w:author="Liam Coleman" w:date="2021-04-26T11:51:00Z">
              <w:rPr>
                <w:b/>
              </w:rPr>
            </w:rPrChange>
          </w:rPr>
          <w:delText>CCashGaurdSim</w:delText>
        </w:r>
        <w:r w:rsidRPr="000D2AE2" w:rsidDel="004C788F">
          <w:rPr>
            <w:rPrChange w:id="3881" w:author="Liam Coleman" w:date="2021-04-26T11:51:00Z">
              <w:rPr/>
            </w:rPrChange>
          </w:rPr>
          <w:delText xml:space="preserve"> (Concrete)</w:delText>
        </w:r>
        <w:bookmarkStart w:id="3882" w:name="_Toc66781160"/>
        <w:bookmarkStart w:id="3883" w:name="_Toc67314272"/>
        <w:bookmarkStart w:id="3884" w:name="_Toc67314905"/>
        <w:bookmarkStart w:id="3885" w:name="_Toc67322201"/>
        <w:bookmarkStart w:id="3886" w:name="_Toc67322838"/>
        <w:bookmarkStart w:id="3887" w:name="_Toc67405882"/>
        <w:bookmarkStart w:id="3888" w:name="_Toc67406519"/>
        <w:bookmarkStart w:id="3889" w:name="_Toc69822962"/>
        <w:bookmarkStart w:id="3890" w:name="_Toc69823669"/>
        <w:bookmarkStart w:id="3891" w:name="_Toc69912629"/>
        <w:bookmarkStart w:id="3892" w:name="_Toc69913346"/>
        <w:bookmarkEnd w:id="3882"/>
        <w:bookmarkEnd w:id="3883"/>
        <w:bookmarkEnd w:id="3884"/>
        <w:bookmarkEnd w:id="3885"/>
        <w:bookmarkEnd w:id="3886"/>
        <w:bookmarkEnd w:id="3887"/>
        <w:bookmarkEnd w:id="3888"/>
        <w:bookmarkEnd w:id="3889"/>
        <w:bookmarkEnd w:id="3890"/>
        <w:bookmarkEnd w:id="3891"/>
        <w:bookmarkEnd w:id="3892"/>
      </w:del>
    </w:p>
    <w:p w14:paraId="1F6C55BA" w14:textId="2655474F" w:rsidR="008D3620" w:rsidRPr="000D2AE2" w:rsidDel="004C788F" w:rsidRDefault="008D3620">
      <w:pPr>
        <w:pStyle w:val="Heading2"/>
        <w:numPr>
          <w:ilvl w:val="0"/>
          <w:numId w:val="0"/>
        </w:numPr>
        <w:ind w:left="1134" w:hanging="1134"/>
        <w:rPr>
          <w:del w:id="3893" w:author="Liam Coleman" w:date="2021-04-26T11:56:00Z"/>
          <w:rPrChange w:id="3894" w:author="Liam Coleman" w:date="2021-04-26T11:51:00Z">
            <w:rPr>
              <w:del w:id="3895" w:author="Liam Coleman" w:date="2021-04-26T11:56:00Z"/>
            </w:rPr>
          </w:rPrChange>
        </w:rPr>
        <w:pPrChange w:id="3896" w:author="Liam Coleman" w:date="2021-04-26T11:51:00Z">
          <w:pPr/>
        </w:pPrChange>
      </w:pPr>
      <w:bookmarkStart w:id="3897" w:name="_Toc66781161"/>
      <w:bookmarkStart w:id="3898" w:name="_Toc67314273"/>
      <w:bookmarkStart w:id="3899" w:name="_Toc67314906"/>
      <w:bookmarkStart w:id="3900" w:name="_Toc67322202"/>
      <w:bookmarkStart w:id="3901" w:name="_Toc67322839"/>
      <w:bookmarkStart w:id="3902" w:name="_Toc67405883"/>
      <w:bookmarkStart w:id="3903" w:name="_Toc67406520"/>
      <w:bookmarkStart w:id="3904" w:name="_Toc69822963"/>
      <w:bookmarkStart w:id="3905" w:name="_Toc69823670"/>
      <w:bookmarkStart w:id="3906" w:name="_Toc69912630"/>
      <w:bookmarkStart w:id="3907" w:name="_Toc69913347"/>
      <w:bookmarkEnd w:id="3897"/>
      <w:bookmarkEnd w:id="3898"/>
      <w:bookmarkEnd w:id="3899"/>
      <w:bookmarkEnd w:id="3900"/>
      <w:bookmarkEnd w:id="3901"/>
      <w:bookmarkEnd w:id="3902"/>
      <w:bookmarkEnd w:id="3903"/>
      <w:bookmarkEnd w:id="3904"/>
      <w:bookmarkEnd w:id="3905"/>
      <w:bookmarkEnd w:id="3906"/>
      <w:bookmarkEnd w:id="3907"/>
    </w:p>
    <w:p w14:paraId="1A21783F" w14:textId="27EB7CA2" w:rsidR="00C727E4" w:rsidRPr="000D2AE2" w:rsidDel="004C788F" w:rsidRDefault="00934AAB">
      <w:pPr>
        <w:pStyle w:val="Heading2"/>
        <w:numPr>
          <w:ilvl w:val="0"/>
          <w:numId w:val="0"/>
        </w:numPr>
        <w:ind w:left="1134" w:hanging="1134"/>
        <w:rPr>
          <w:del w:id="3908" w:author="Liam Coleman" w:date="2021-04-26T11:56:00Z"/>
          <w:rPrChange w:id="3909" w:author="Liam Coleman" w:date="2021-04-26T11:51:00Z">
            <w:rPr>
              <w:del w:id="3910" w:author="Liam Coleman" w:date="2021-04-26T11:56:00Z"/>
            </w:rPr>
          </w:rPrChange>
        </w:rPr>
        <w:pPrChange w:id="3911" w:author="Liam Coleman" w:date="2021-04-26T11:51:00Z">
          <w:pPr/>
        </w:pPrChange>
      </w:pPr>
      <w:del w:id="3912" w:author="Liam Coleman" w:date="2021-04-26T11:56:00Z">
        <w:r w:rsidRPr="000D2AE2" w:rsidDel="004C788F">
          <w:rPr>
            <w:rPrChange w:id="3913" w:author="Liam Coleman" w:date="2021-04-26T11:51:00Z">
              <w:rPr/>
            </w:rPrChange>
          </w:rPr>
          <w:delText>This Factory pattern</w:delText>
        </w:r>
        <w:r w:rsidR="008D3620" w:rsidRPr="000D2AE2" w:rsidDel="004C788F">
          <w:rPr>
            <w:rPrChange w:id="3914" w:author="Liam Coleman" w:date="2021-04-26T11:51:00Z">
              <w:rPr/>
            </w:rPrChange>
          </w:rPr>
          <w:delText xml:space="preserve"> allows the POS to connect to the cash Guard hardware using any of the Cash Guards APIs if implemented (only Active X </w:delText>
        </w:r>
        <w:r w:rsidRPr="000D2AE2" w:rsidDel="004C788F">
          <w:rPr>
            <w:rPrChange w:id="3915" w:author="Liam Coleman" w:date="2021-04-26T11:51:00Z">
              <w:rPr/>
            </w:rPrChange>
          </w:rPr>
          <w:delText xml:space="preserve">will be </w:delText>
        </w:r>
        <w:r w:rsidR="008D3620" w:rsidRPr="000D2AE2" w:rsidDel="004C788F">
          <w:rPr>
            <w:rPrChange w:id="3916" w:author="Liam Coleman" w:date="2021-04-26T11:51:00Z">
              <w:rPr/>
            </w:rPrChange>
          </w:rPr>
          <w:delText>implemented</w:delText>
        </w:r>
        <w:r w:rsidRPr="000D2AE2" w:rsidDel="004C788F">
          <w:rPr>
            <w:rPrChange w:id="3917" w:author="Liam Coleman" w:date="2021-04-26T11:51:00Z">
              <w:rPr/>
            </w:rPrChange>
          </w:rPr>
          <w:delText xml:space="preserve">). But the main benefit allows a </w:delText>
        </w:r>
        <w:r w:rsidR="008D3620" w:rsidRPr="000D2AE2" w:rsidDel="004C788F">
          <w:rPr>
            <w:rPrChange w:id="3918" w:author="Liam Coleman" w:date="2021-04-26T11:51:00Z">
              <w:rPr/>
            </w:rPrChange>
          </w:rPr>
          <w:delText>simulator</w:delText>
        </w:r>
        <w:r w:rsidRPr="000D2AE2" w:rsidDel="004C788F">
          <w:rPr>
            <w:rPrChange w:id="3919" w:author="Liam Coleman" w:date="2021-04-26T11:51:00Z">
              <w:rPr/>
            </w:rPrChange>
          </w:rPr>
          <w:delText xml:space="preserve"> to be created</w:delText>
        </w:r>
        <w:r w:rsidR="008D3620" w:rsidRPr="000D2AE2" w:rsidDel="004C788F">
          <w:rPr>
            <w:rPrChange w:id="3920" w:author="Liam Coleman" w:date="2021-04-26T11:51:00Z">
              <w:rPr/>
            </w:rPrChange>
          </w:rPr>
          <w:delText xml:space="preserve">. This pattern shields the POS from a particular implementation using the </w:delText>
        </w:r>
        <w:r w:rsidR="008D3620" w:rsidRPr="000D2AE2" w:rsidDel="004C788F">
          <w:rPr>
            <w:rPrChange w:id="3921" w:author="Liam Coleman" w:date="2021-04-26T11:51:00Z">
              <w:rPr>
                <w:b/>
              </w:rPr>
            </w:rPrChange>
          </w:rPr>
          <w:delText>ICashGuardConnect</w:delText>
        </w:r>
        <w:r w:rsidR="008D3620" w:rsidRPr="000D2AE2" w:rsidDel="004C788F">
          <w:rPr>
            <w:rPrChange w:id="3922" w:author="Liam Coleman" w:date="2021-04-26T11:51:00Z">
              <w:rPr/>
            </w:rPrChange>
          </w:rPr>
          <w:delText xml:space="preserve"> Interface</w:delText>
        </w:r>
        <w:r w:rsidR="00C727E4" w:rsidRPr="000D2AE2" w:rsidDel="004C788F">
          <w:rPr>
            <w:rPrChange w:id="3923" w:author="Liam Coleman" w:date="2021-04-26T11:51:00Z">
              <w:rPr/>
            </w:rPrChange>
          </w:rPr>
          <w:delText xml:space="preserve"> </w:delText>
        </w:r>
        <w:r w:rsidRPr="000D2AE2" w:rsidDel="004C788F">
          <w:rPr>
            <w:rPrChange w:id="3924" w:author="Liam Coleman" w:date="2021-04-26T11:51:00Z">
              <w:rPr/>
            </w:rPrChange>
          </w:rPr>
          <w:delText>which reduces</w:delText>
        </w:r>
        <w:r w:rsidR="00C727E4" w:rsidRPr="000D2AE2" w:rsidDel="004C788F">
          <w:rPr>
            <w:rPrChange w:id="3925" w:author="Liam Coleman" w:date="2021-04-26T11:51:00Z">
              <w:rPr/>
            </w:rPrChange>
          </w:rPr>
          <w:delText xml:space="preserve"> code and Boolean logic.</w:delText>
        </w:r>
        <w:bookmarkStart w:id="3926" w:name="_Toc66781162"/>
        <w:bookmarkStart w:id="3927" w:name="_Toc67314274"/>
        <w:bookmarkStart w:id="3928" w:name="_Toc67314907"/>
        <w:bookmarkStart w:id="3929" w:name="_Toc67322203"/>
        <w:bookmarkStart w:id="3930" w:name="_Toc67322840"/>
        <w:bookmarkStart w:id="3931" w:name="_Toc67405884"/>
        <w:bookmarkStart w:id="3932" w:name="_Toc67406521"/>
        <w:bookmarkStart w:id="3933" w:name="_Toc69822964"/>
        <w:bookmarkStart w:id="3934" w:name="_Toc69823671"/>
        <w:bookmarkStart w:id="3935" w:name="_Toc69912631"/>
        <w:bookmarkStart w:id="3936" w:name="_Toc69913348"/>
        <w:bookmarkEnd w:id="3926"/>
        <w:bookmarkEnd w:id="3927"/>
        <w:bookmarkEnd w:id="3928"/>
        <w:bookmarkEnd w:id="3929"/>
        <w:bookmarkEnd w:id="3930"/>
        <w:bookmarkEnd w:id="3931"/>
        <w:bookmarkEnd w:id="3932"/>
        <w:bookmarkEnd w:id="3933"/>
        <w:bookmarkEnd w:id="3934"/>
        <w:bookmarkEnd w:id="3935"/>
        <w:bookmarkEnd w:id="3936"/>
      </w:del>
    </w:p>
    <w:p w14:paraId="110EBACB" w14:textId="1B6B18BB" w:rsidR="00C727E4" w:rsidRPr="000D2AE2" w:rsidDel="004C788F" w:rsidRDefault="00C727E4">
      <w:pPr>
        <w:pStyle w:val="Heading2"/>
        <w:numPr>
          <w:ilvl w:val="0"/>
          <w:numId w:val="0"/>
        </w:numPr>
        <w:ind w:left="1134" w:hanging="1134"/>
        <w:rPr>
          <w:del w:id="3937" w:author="Liam Coleman" w:date="2021-04-26T11:56:00Z"/>
          <w:rPrChange w:id="3938" w:author="Liam Coleman" w:date="2021-04-26T11:51:00Z">
            <w:rPr>
              <w:del w:id="3939" w:author="Liam Coleman" w:date="2021-04-26T11:56:00Z"/>
            </w:rPr>
          </w:rPrChange>
        </w:rPr>
        <w:pPrChange w:id="3940" w:author="Liam Coleman" w:date="2021-04-26T11:51:00Z">
          <w:pPr/>
        </w:pPrChange>
      </w:pPr>
      <w:del w:id="3941" w:author="Liam Coleman" w:date="2021-04-26T11:56:00Z">
        <w:r w:rsidRPr="000D2AE2" w:rsidDel="004C788F">
          <w:rPr>
            <w:rPrChange w:id="3942" w:author="Liam Coleman" w:date="2021-04-26T11:51:00Z">
              <w:rPr/>
            </w:rPrChange>
          </w:rPr>
          <w:delText xml:space="preserve">The </w:delText>
        </w:r>
        <w:r w:rsidRPr="000D2AE2" w:rsidDel="004C788F">
          <w:rPr>
            <w:rPrChange w:id="3943" w:author="Liam Coleman" w:date="2021-04-26T11:51:00Z">
              <w:rPr>
                <w:b/>
              </w:rPr>
            </w:rPrChange>
          </w:rPr>
          <w:delText>Strategy</w:delText>
        </w:r>
        <w:r w:rsidRPr="000D2AE2" w:rsidDel="004C788F">
          <w:rPr>
            <w:rPrChange w:id="3944" w:author="Liam Coleman" w:date="2021-04-26T11:51:00Z">
              <w:rPr/>
            </w:rPrChange>
          </w:rPr>
          <w:delText xml:space="preserve"> Pattern is used as part of the </w:delText>
        </w:r>
        <w:r w:rsidRPr="000D2AE2" w:rsidDel="004C788F">
          <w:rPr>
            <w:rPrChange w:id="3945" w:author="Liam Coleman" w:date="2021-04-26T11:51:00Z">
              <w:rPr>
                <w:b/>
              </w:rPr>
            </w:rPrChange>
          </w:rPr>
          <w:delText>CCashGaurdA</w:delText>
        </w:r>
        <w:r w:rsidR="006B1324" w:rsidRPr="000D2AE2" w:rsidDel="004C788F">
          <w:rPr>
            <w:rPrChange w:id="3946" w:author="Liam Coleman" w:date="2021-04-26T11:51:00Z">
              <w:rPr>
                <w:b/>
              </w:rPr>
            </w:rPrChange>
          </w:rPr>
          <w:delText>c</w:delText>
        </w:r>
        <w:r w:rsidRPr="000D2AE2" w:rsidDel="004C788F">
          <w:rPr>
            <w:rPrChange w:id="3947" w:author="Liam Coleman" w:date="2021-04-26T11:51:00Z">
              <w:rPr>
                <w:b/>
              </w:rPr>
            </w:rPrChange>
          </w:rPr>
          <w:delText>tiveX</w:delText>
        </w:r>
        <w:r w:rsidRPr="000D2AE2" w:rsidDel="004C788F">
          <w:rPr>
            <w:rPrChange w:id="3948" w:author="Liam Coleman" w:date="2021-04-26T11:51:00Z">
              <w:rPr/>
            </w:rPrChange>
          </w:rPr>
          <w:delText xml:space="preserve"> </w:delText>
        </w:r>
        <w:r w:rsidR="006B1324" w:rsidRPr="000D2AE2" w:rsidDel="004C788F">
          <w:rPr>
            <w:rPrChange w:id="3949" w:author="Liam Coleman" w:date="2021-04-26T11:51:00Z">
              <w:rPr/>
            </w:rPrChange>
          </w:rPr>
          <w:delText>to</w:delText>
        </w:r>
        <w:r w:rsidRPr="000D2AE2" w:rsidDel="004C788F">
          <w:rPr>
            <w:rPrChange w:id="3950" w:author="Liam Coleman" w:date="2021-04-26T11:51:00Z">
              <w:rPr/>
            </w:rPrChange>
          </w:rPr>
          <w:delText xml:space="preserve"> centralise the calling of all </w:delText>
        </w:r>
        <w:r w:rsidR="00934AAB" w:rsidRPr="000D2AE2" w:rsidDel="004C788F">
          <w:rPr>
            <w:rPrChange w:id="3951" w:author="Liam Coleman" w:date="2021-04-26T11:51:00Z">
              <w:rPr/>
            </w:rPrChange>
          </w:rPr>
          <w:delText xml:space="preserve">CG </w:delText>
        </w:r>
        <w:r w:rsidRPr="000D2AE2" w:rsidDel="004C788F">
          <w:rPr>
            <w:rPrChange w:id="3952" w:author="Liam Coleman" w:date="2021-04-26T11:51:00Z">
              <w:rPr/>
            </w:rPrChange>
          </w:rPr>
          <w:delText>ActiveX</w:delText>
        </w:r>
        <w:r w:rsidR="00934AAB" w:rsidRPr="000D2AE2" w:rsidDel="004C788F">
          <w:rPr>
            <w:rPrChange w:id="3953" w:author="Liam Coleman" w:date="2021-04-26T11:51:00Z">
              <w:rPr/>
            </w:rPrChange>
          </w:rPr>
          <w:delText xml:space="preserve"> API</w:delText>
        </w:r>
        <w:r w:rsidRPr="000D2AE2" w:rsidDel="004C788F">
          <w:rPr>
            <w:rPrChange w:id="3954" w:author="Liam Coleman" w:date="2021-04-26T11:51:00Z">
              <w:rPr/>
            </w:rPrChange>
          </w:rPr>
          <w:delText xml:space="preserve"> functions to one point in code which is the </w:delText>
        </w:r>
        <w:r w:rsidRPr="000D2AE2" w:rsidDel="004C788F">
          <w:rPr>
            <w:rPrChange w:id="3955" w:author="Liam Coleman" w:date="2021-04-26T11:51:00Z">
              <w:rPr>
                <w:b/>
              </w:rPr>
            </w:rPrChange>
          </w:rPr>
          <w:delText>SendCommand</w:delText>
        </w:r>
        <w:r w:rsidRPr="000D2AE2" w:rsidDel="004C788F">
          <w:rPr>
            <w:rPrChange w:id="3956" w:author="Liam Coleman" w:date="2021-04-26T11:51:00Z">
              <w:rPr/>
            </w:rPrChange>
          </w:rPr>
          <w:delText xml:space="preserve"> of the </w:delText>
        </w:r>
        <w:r w:rsidRPr="000D2AE2" w:rsidDel="004C788F">
          <w:rPr>
            <w:rPrChange w:id="3957" w:author="Liam Coleman" w:date="2021-04-26T11:51:00Z">
              <w:rPr>
                <w:b/>
              </w:rPr>
            </w:rPrChange>
          </w:rPr>
          <w:delText>CCGActiveXFunctionEngine</w:delText>
        </w:r>
        <w:r w:rsidRPr="000D2AE2" w:rsidDel="004C788F">
          <w:rPr>
            <w:rPrChange w:id="3958" w:author="Liam Coleman" w:date="2021-04-26T11:51:00Z">
              <w:rPr/>
            </w:rPrChange>
          </w:rPr>
          <w:delText xml:space="preserve"> class. This allows logging and execution handling to be centralised thus reducing code and Boolean logic. The following classes make up this strategy pattern:</w:delText>
        </w:r>
        <w:bookmarkStart w:id="3959" w:name="_Toc66781163"/>
        <w:bookmarkStart w:id="3960" w:name="_Toc67314275"/>
        <w:bookmarkStart w:id="3961" w:name="_Toc67314908"/>
        <w:bookmarkStart w:id="3962" w:name="_Toc67322204"/>
        <w:bookmarkStart w:id="3963" w:name="_Toc67322841"/>
        <w:bookmarkStart w:id="3964" w:name="_Toc67405885"/>
        <w:bookmarkStart w:id="3965" w:name="_Toc67406522"/>
        <w:bookmarkStart w:id="3966" w:name="_Toc69822965"/>
        <w:bookmarkStart w:id="3967" w:name="_Toc69823672"/>
        <w:bookmarkStart w:id="3968" w:name="_Toc69912632"/>
        <w:bookmarkStart w:id="3969" w:name="_Toc69913349"/>
        <w:bookmarkEnd w:id="3959"/>
        <w:bookmarkEnd w:id="3960"/>
        <w:bookmarkEnd w:id="3961"/>
        <w:bookmarkEnd w:id="3962"/>
        <w:bookmarkEnd w:id="3963"/>
        <w:bookmarkEnd w:id="3964"/>
        <w:bookmarkEnd w:id="3965"/>
        <w:bookmarkEnd w:id="3966"/>
        <w:bookmarkEnd w:id="3967"/>
        <w:bookmarkEnd w:id="3968"/>
        <w:bookmarkEnd w:id="3969"/>
      </w:del>
    </w:p>
    <w:p w14:paraId="7D20B02B" w14:textId="5CA05779" w:rsidR="00C727E4" w:rsidRPr="000D2AE2" w:rsidDel="004C788F" w:rsidRDefault="00C727E4">
      <w:pPr>
        <w:pStyle w:val="Heading2"/>
        <w:numPr>
          <w:ilvl w:val="0"/>
          <w:numId w:val="0"/>
        </w:numPr>
        <w:ind w:left="1134" w:hanging="1134"/>
        <w:rPr>
          <w:del w:id="3970" w:author="Liam Coleman" w:date="2021-04-26T11:56:00Z"/>
          <w:rPrChange w:id="3971" w:author="Liam Coleman" w:date="2021-04-26T11:51:00Z">
            <w:rPr>
              <w:del w:id="3972" w:author="Liam Coleman" w:date="2021-04-26T11:56:00Z"/>
            </w:rPr>
          </w:rPrChange>
        </w:rPr>
        <w:pPrChange w:id="3973" w:author="Liam Coleman" w:date="2021-04-26T11:51:00Z">
          <w:pPr>
            <w:pStyle w:val="ListParagraph"/>
            <w:numPr>
              <w:numId w:val="86"/>
            </w:numPr>
            <w:ind w:hanging="360"/>
          </w:pPr>
        </w:pPrChange>
      </w:pPr>
      <w:del w:id="3974" w:author="Liam Coleman" w:date="2021-04-26T11:56:00Z">
        <w:r w:rsidRPr="000D2AE2" w:rsidDel="004C788F">
          <w:rPr>
            <w:rPrChange w:id="3975" w:author="Liam Coleman" w:date="2021-04-26T11:51:00Z">
              <w:rPr>
                <w:b/>
              </w:rPr>
            </w:rPrChange>
          </w:rPr>
          <w:delText>CCGActiveXFunctionEngine</w:delText>
        </w:r>
        <w:r w:rsidRPr="000D2AE2" w:rsidDel="004C788F">
          <w:rPr>
            <w:rPrChange w:id="3976" w:author="Liam Coleman" w:date="2021-04-26T11:51:00Z">
              <w:rPr/>
            </w:rPrChange>
          </w:rPr>
          <w:delText xml:space="preserve"> (Instance member in CCashGuardActiveX)</w:delText>
        </w:r>
        <w:bookmarkStart w:id="3977" w:name="_Toc66781164"/>
        <w:bookmarkStart w:id="3978" w:name="_Toc67314276"/>
        <w:bookmarkStart w:id="3979" w:name="_Toc67314909"/>
        <w:bookmarkStart w:id="3980" w:name="_Toc67322205"/>
        <w:bookmarkStart w:id="3981" w:name="_Toc67322842"/>
        <w:bookmarkStart w:id="3982" w:name="_Toc67405886"/>
        <w:bookmarkStart w:id="3983" w:name="_Toc67406523"/>
        <w:bookmarkStart w:id="3984" w:name="_Toc69822966"/>
        <w:bookmarkStart w:id="3985" w:name="_Toc69823673"/>
        <w:bookmarkStart w:id="3986" w:name="_Toc69912633"/>
        <w:bookmarkStart w:id="3987" w:name="_Toc69913350"/>
        <w:bookmarkEnd w:id="3977"/>
        <w:bookmarkEnd w:id="3978"/>
        <w:bookmarkEnd w:id="3979"/>
        <w:bookmarkEnd w:id="3980"/>
        <w:bookmarkEnd w:id="3981"/>
        <w:bookmarkEnd w:id="3982"/>
        <w:bookmarkEnd w:id="3983"/>
        <w:bookmarkEnd w:id="3984"/>
        <w:bookmarkEnd w:id="3985"/>
        <w:bookmarkEnd w:id="3986"/>
        <w:bookmarkEnd w:id="3987"/>
      </w:del>
    </w:p>
    <w:p w14:paraId="6A136B30" w14:textId="357F94CB" w:rsidR="00C727E4" w:rsidRPr="000D2AE2" w:rsidDel="004C788F" w:rsidRDefault="00C727E4">
      <w:pPr>
        <w:pStyle w:val="Heading2"/>
        <w:numPr>
          <w:ilvl w:val="0"/>
          <w:numId w:val="0"/>
        </w:numPr>
        <w:ind w:left="1134" w:hanging="1134"/>
        <w:rPr>
          <w:del w:id="3988" w:author="Liam Coleman" w:date="2021-04-26T11:56:00Z"/>
          <w:rPrChange w:id="3989" w:author="Liam Coleman" w:date="2021-04-26T11:51:00Z">
            <w:rPr>
              <w:del w:id="3990" w:author="Liam Coleman" w:date="2021-04-26T11:56:00Z"/>
            </w:rPr>
          </w:rPrChange>
        </w:rPr>
        <w:pPrChange w:id="3991" w:author="Liam Coleman" w:date="2021-04-26T11:51:00Z">
          <w:pPr>
            <w:pStyle w:val="ListParagraph"/>
            <w:numPr>
              <w:numId w:val="86"/>
            </w:numPr>
            <w:ind w:hanging="360"/>
          </w:pPr>
        </w:pPrChange>
      </w:pPr>
      <w:del w:id="3992" w:author="Liam Coleman" w:date="2021-04-26T11:56:00Z">
        <w:r w:rsidRPr="000D2AE2" w:rsidDel="004C788F">
          <w:rPr>
            <w:rPrChange w:id="3993" w:author="Liam Coleman" w:date="2021-04-26T11:51:00Z">
              <w:rPr>
                <w:b/>
              </w:rPr>
            </w:rPrChange>
          </w:rPr>
          <w:delText>CCGActiveXFunction</w:delText>
        </w:r>
        <w:r w:rsidRPr="000D2AE2" w:rsidDel="004C788F">
          <w:rPr>
            <w:rPrChange w:id="3994" w:author="Liam Coleman" w:date="2021-04-26T11:51:00Z">
              <w:rPr/>
            </w:rPrChange>
          </w:rPr>
          <w:delText xml:space="preserve"> (Abstract)</w:delText>
        </w:r>
        <w:bookmarkStart w:id="3995" w:name="_Toc66781165"/>
        <w:bookmarkStart w:id="3996" w:name="_Toc67314277"/>
        <w:bookmarkStart w:id="3997" w:name="_Toc67314910"/>
        <w:bookmarkStart w:id="3998" w:name="_Toc67322206"/>
        <w:bookmarkStart w:id="3999" w:name="_Toc67322843"/>
        <w:bookmarkStart w:id="4000" w:name="_Toc67405887"/>
        <w:bookmarkStart w:id="4001" w:name="_Toc67406524"/>
        <w:bookmarkStart w:id="4002" w:name="_Toc69822967"/>
        <w:bookmarkStart w:id="4003" w:name="_Toc69823674"/>
        <w:bookmarkStart w:id="4004" w:name="_Toc69912634"/>
        <w:bookmarkStart w:id="4005" w:name="_Toc69913351"/>
        <w:bookmarkEnd w:id="3995"/>
        <w:bookmarkEnd w:id="3996"/>
        <w:bookmarkEnd w:id="3997"/>
        <w:bookmarkEnd w:id="3998"/>
        <w:bookmarkEnd w:id="3999"/>
        <w:bookmarkEnd w:id="4000"/>
        <w:bookmarkEnd w:id="4001"/>
        <w:bookmarkEnd w:id="4002"/>
        <w:bookmarkEnd w:id="4003"/>
        <w:bookmarkEnd w:id="4004"/>
        <w:bookmarkEnd w:id="4005"/>
      </w:del>
    </w:p>
    <w:p w14:paraId="0603FD2A" w14:textId="5A0AA3BD" w:rsidR="00C727E4" w:rsidRPr="000D2AE2" w:rsidDel="004C788F" w:rsidRDefault="00C727E4">
      <w:pPr>
        <w:pStyle w:val="Heading2"/>
        <w:numPr>
          <w:ilvl w:val="0"/>
          <w:numId w:val="0"/>
        </w:numPr>
        <w:ind w:left="1134" w:hanging="1134"/>
        <w:rPr>
          <w:del w:id="4006" w:author="Liam Coleman" w:date="2021-04-26T11:56:00Z"/>
          <w:rPrChange w:id="4007" w:author="Liam Coleman" w:date="2021-04-26T11:51:00Z">
            <w:rPr>
              <w:del w:id="4008" w:author="Liam Coleman" w:date="2021-04-26T11:56:00Z"/>
            </w:rPr>
          </w:rPrChange>
        </w:rPr>
        <w:pPrChange w:id="4009" w:author="Liam Coleman" w:date="2021-04-26T11:51:00Z">
          <w:pPr>
            <w:pStyle w:val="ListParagraph"/>
            <w:numPr>
              <w:ilvl w:val="1"/>
              <w:numId w:val="86"/>
            </w:numPr>
            <w:ind w:left="1440" w:hanging="360"/>
          </w:pPr>
        </w:pPrChange>
      </w:pPr>
      <w:del w:id="4010" w:author="Liam Coleman" w:date="2021-04-26T11:56:00Z">
        <w:r w:rsidRPr="000D2AE2" w:rsidDel="004C788F">
          <w:rPr>
            <w:rPrChange w:id="4011" w:author="Liam Coleman" w:date="2021-04-26T11:51:00Z">
              <w:rPr>
                <w:b/>
              </w:rPr>
            </w:rPrChange>
          </w:rPr>
          <w:delText>CGActiveX</w:delText>
        </w:r>
        <w:r w:rsidRPr="000D2AE2" w:rsidDel="004C788F">
          <w:rPr>
            <w:rPrChange w:id="4012" w:author="Liam Coleman" w:date="2021-04-26T11:51:00Z">
              <w:rPr/>
            </w:rPrChange>
          </w:rPr>
          <w:delText>_</w:delText>
        </w:r>
        <w:r w:rsidRPr="000D2AE2" w:rsidDel="004C788F">
          <w:rPr>
            <w:rPrChange w:id="4013" w:author="Liam Coleman" w:date="2021-04-26T11:51:00Z">
              <w:rPr>
                <w:b/>
              </w:rPr>
            </w:rPrChange>
          </w:rPr>
          <w:delText>Initialise</w:delText>
        </w:r>
        <w:r w:rsidRPr="000D2AE2" w:rsidDel="004C788F">
          <w:rPr>
            <w:rPrChange w:id="4014" w:author="Liam Coleman" w:date="2021-04-26T11:51:00Z">
              <w:rPr/>
            </w:rPrChange>
          </w:rPr>
          <w:delText xml:space="preserve">  (Concrete)</w:delText>
        </w:r>
        <w:bookmarkStart w:id="4015" w:name="_Toc66781166"/>
        <w:bookmarkStart w:id="4016" w:name="_Toc67314278"/>
        <w:bookmarkStart w:id="4017" w:name="_Toc67314911"/>
        <w:bookmarkStart w:id="4018" w:name="_Toc67322207"/>
        <w:bookmarkStart w:id="4019" w:name="_Toc67322844"/>
        <w:bookmarkStart w:id="4020" w:name="_Toc67405888"/>
        <w:bookmarkStart w:id="4021" w:name="_Toc67406525"/>
        <w:bookmarkStart w:id="4022" w:name="_Toc69822968"/>
        <w:bookmarkStart w:id="4023" w:name="_Toc69823675"/>
        <w:bookmarkStart w:id="4024" w:name="_Toc69912635"/>
        <w:bookmarkStart w:id="4025" w:name="_Toc69913352"/>
        <w:bookmarkEnd w:id="4015"/>
        <w:bookmarkEnd w:id="4016"/>
        <w:bookmarkEnd w:id="4017"/>
        <w:bookmarkEnd w:id="4018"/>
        <w:bookmarkEnd w:id="4019"/>
        <w:bookmarkEnd w:id="4020"/>
        <w:bookmarkEnd w:id="4021"/>
        <w:bookmarkEnd w:id="4022"/>
        <w:bookmarkEnd w:id="4023"/>
        <w:bookmarkEnd w:id="4024"/>
        <w:bookmarkEnd w:id="4025"/>
      </w:del>
    </w:p>
    <w:p w14:paraId="6213D6DF" w14:textId="639E6FE6" w:rsidR="00C727E4" w:rsidRPr="000D2AE2" w:rsidDel="004C788F" w:rsidRDefault="00C727E4">
      <w:pPr>
        <w:pStyle w:val="Heading2"/>
        <w:numPr>
          <w:ilvl w:val="0"/>
          <w:numId w:val="0"/>
        </w:numPr>
        <w:ind w:left="1134" w:hanging="1134"/>
        <w:rPr>
          <w:del w:id="4026" w:author="Liam Coleman" w:date="2021-04-26T11:56:00Z"/>
          <w:rPrChange w:id="4027" w:author="Liam Coleman" w:date="2021-04-26T11:51:00Z">
            <w:rPr>
              <w:del w:id="4028" w:author="Liam Coleman" w:date="2021-04-26T11:56:00Z"/>
            </w:rPr>
          </w:rPrChange>
        </w:rPr>
        <w:pPrChange w:id="4029" w:author="Liam Coleman" w:date="2021-04-26T11:51:00Z">
          <w:pPr>
            <w:pStyle w:val="ListParagraph"/>
            <w:numPr>
              <w:ilvl w:val="1"/>
              <w:numId w:val="86"/>
            </w:numPr>
            <w:ind w:left="1440" w:hanging="360"/>
          </w:pPr>
        </w:pPrChange>
      </w:pPr>
      <w:del w:id="4030" w:author="Liam Coleman" w:date="2021-04-26T11:56:00Z">
        <w:r w:rsidRPr="000D2AE2" w:rsidDel="004C788F">
          <w:rPr>
            <w:rPrChange w:id="4031" w:author="Liam Coleman" w:date="2021-04-26T11:51:00Z">
              <w:rPr>
                <w:b/>
              </w:rPr>
            </w:rPrChange>
          </w:rPr>
          <w:delText>CGActiveX</w:delText>
        </w:r>
        <w:r w:rsidRPr="000D2AE2" w:rsidDel="004C788F">
          <w:rPr>
            <w:rPrChange w:id="4032" w:author="Liam Coleman" w:date="2021-04-26T11:51:00Z">
              <w:rPr/>
            </w:rPrChange>
          </w:rPr>
          <w:delText>_</w:delText>
        </w:r>
        <w:r w:rsidRPr="000D2AE2" w:rsidDel="004C788F">
          <w:rPr>
            <w:rPrChange w:id="4033" w:author="Liam Coleman" w:date="2021-04-26T11:51:00Z">
              <w:rPr>
                <w:b/>
              </w:rPr>
            </w:rPrChange>
          </w:rPr>
          <w:delText>Exit</w:delText>
        </w:r>
        <w:r w:rsidRPr="000D2AE2" w:rsidDel="004C788F">
          <w:rPr>
            <w:rPrChange w:id="4034" w:author="Liam Coleman" w:date="2021-04-26T11:51:00Z">
              <w:rPr/>
            </w:rPrChange>
          </w:rPr>
          <w:delText xml:space="preserve"> (Concrete)</w:delText>
        </w:r>
        <w:bookmarkStart w:id="4035" w:name="_Toc66781167"/>
        <w:bookmarkStart w:id="4036" w:name="_Toc67314279"/>
        <w:bookmarkStart w:id="4037" w:name="_Toc67314912"/>
        <w:bookmarkStart w:id="4038" w:name="_Toc67322208"/>
        <w:bookmarkStart w:id="4039" w:name="_Toc67322845"/>
        <w:bookmarkStart w:id="4040" w:name="_Toc67405889"/>
        <w:bookmarkStart w:id="4041" w:name="_Toc67406526"/>
        <w:bookmarkStart w:id="4042" w:name="_Toc69822969"/>
        <w:bookmarkStart w:id="4043" w:name="_Toc69823676"/>
        <w:bookmarkStart w:id="4044" w:name="_Toc69912636"/>
        <w:bookmarkStart w:id="4045" w:name="_Toc69913353"/>
        <w:bookmarkEnd w:id="4035"/>
        <w:bookmarkEnd w:id="4036"/>
        <w:bookmarkEnd w:id="4037"/>
        <w:bookmarkEnd w:id="4038"/>
        <w:bookmarkEnd w:id="4039"/>
        <w:bookmarkEnd w:id="4040"/>
        <w:bookmarkEnd w:id="4041"/>
        <w:bookmarkEnd w:id="4042"/>
        <w:bookmarkEnd w:id="4043"/>
        <w:bookmarkEnd w:id="4044"/>
        <w:bookmarkEnd w:id="4045"/>
      </w:del>
    </w:p>
    <w:p w14:paraId="2E272612" w14:textId="0C212AF8" w:rsidR="00C727E4" w:rsidRPr="000D2AE2" w:rsidDel="004C788F" w:rsidRDefault="00C727E4">
      <w:pPr>
        <w:pStyle w:val="Heading2"/>
        <w:numPr>
          <w:ilvl w:val="0"/>
          <w:numId w:val="0"/>
        </w:numPr>
        <w:ind w:left="1134" w:hanging="1134"/>
        <w:rPr>
          <w:del w:id="4046" w:author="Liam Coleman" w:date="2021-04-26T11:56:00Z"/>
          <w:rPrChange w:id="4047" w:author="Liam Coleman" w:date="2021-04-26T11:51:00Z">
            <w:rPr>
              <w:del w:id="4048" w:author="Liam Coleman" w:date="2021-04-26T11:56:00Z"/>
            </w:rPr>
          </w:rPrChange>
        </w:rPr>
        <w:pPrChange w:id="4049" w:author="Liam Coleman" w:date="2021-04-26T11:51:00Z">
          <w:pPr>
            <w:pStyle w:val="ListParagraph"/>
            <w:numPr>
              <w:ilvl w:val="1"/>
              <w:numId w:val="86"/>
            </w:numPr>
            <w:ind w:left="1440" w:hanging="360"/>
          </w:pPr>
        </w:pPrChange>
      </w:pPr>
      <w:del w:id="4050" w:author="Liam Coleman" w:date="2021-04-26T11:56:00Z">
        <w:r w:rsidRPr="000D2AE2" w:rsidDel="004C788F">
          <w:rPr>
            <w:rPrChange w:id="4051" w:author="Liam Coleman" w:date="2021-04-26T11:51:00Z">
              <w:rPr>
                <w:b/>
              </w:rPr>
            </w:rPrChange>
          </w:rPr>
          <w:delText>CGActiveX</w:delText>
        </w:r>
        <w:r w:rsidRPr="000D2AE2" w:rsidDel="004C788F">
          <w:rPr>
            <w:rPrChange w:id="4052" w:author="Liam Coleman" w:date="2021-04-26T11:51:00Z">
              <w:rPr/>
            </w:rPrChange>
          </w:rPr>
          <w:delText>_</w:delText>
        </w:r>
        <w:r w:rsidRPr="000D2AE2" w:rsidDel="004C788F">
          <w:rPr>
            <w:rPrChange w:id="4053" w:author="Liam Coleman" w:date="2021-04-26T11:51:00Z">
              <w:rPr>
                <w:b/>
              </w:rPr>
            </w:rPrChange>
          </w:rPr>
          <w:delText>LogIn</w:delText>
        </w:r>
        <w:r w:rsidRPr="000D2AE2" w:rsidDel="004C788F">
          <w:rPr>
            <w:rPrChange w:id="4054" w:author="Liam Coleman" w:date="2021-04-26T11:51:00Z">
              <w:rPr/>
            </w:rPrChange>
          </w:rPr>
          <w:delText xml:space="preserve"> (Concrete)</w:delText>
        </w:r>
        <w:bookmarkStart w:id="4055" w:name="_Toc66781168"/>
        <w:bookmarkStart w:id="4056" w:name="_Toc67314280"/>
        <w:bookmarkStart w:id="4057" w:name="_Toc67314913"/>
        <w:bookmarkStart w:id="4058" w:name="_Toc67322209"/>
        <w:bookmarkStart w:id="4059" w:name="_Toc67322846"/>
        <w:bookmarkStart w:id="4060" w:name="_Toc67405890"/>
        <w:bookmarkStart w:id="4061" w:name="_Toc67406527"/>
        <w:bookmarkStart w:id="4062" w:name="_Toc69822970"/>
        <w:bookmarkStart w:id="4063" w:name="_Toc69823677"/>
        <w:bookmarkStart w:id="4064" w:name="_Toc69912637"/>
        <w:bookmarkStart w:id="4065" w:name="_Toc69913354"/>
        <w:bookmarkEnd w:id="4055"/>
        <w:bookmarkEnd w:id="4056"/>
        <w:bookmarkEnd w:id="4057"/>
        <w:bookmarkEnd w:id="4058"/>
        <w:bookmarkEnd w:id="4059"/>
        <w:bookmarkEnd w:id="4060"/>
        <w:bookmarkEnd w:id="4061"/>
        <w:bookmarkEnd w:id="4062"/>
        <w:bookmarkEnd w:id="4063"/>
        <w:bookmarkEnd w:id="4064"/>
        <w:bookmarkEnd w:id="4065"/>
      </w:del>
    </w:p>
    <w:p w14:paraId="2EEC3A16" w14:textId="0A185D7C" w:rsidR="00C727E4" w:rsidRPr="000D2AE2" w:rsidDel="004C788F" w:rsidRDefault="00C727E4">
      <w:pPr>
        <w:pStyle w:val="Heading2"/>
        <w:numPr>
          <w:ilvl w:val="0"/>
          <w:numId w:val="0"/>
        </w:numPr>
        <w:ind w:left="1134" w:hanging="1134"/>
        <w:rPr>
          <w:del w:id="4066" w:author="Liam Coleman" w:date="2021-04-26T11:56:00Z"/>
          <w:rPrChange w:id="4067" w:author="Liam Coleman" w:date="2021-04-26T11:51:00Z">
            <w:rPr>
              <w:del w:id="4068" w:author="Liam Coleman" w:date="2021-04-26T11:56:00Z"/>
            </w:rPr>
          </w:rPrChange>
        </w:rPr>
        <w:pPrChange w:id="4069" w:author="Liam Coleman" w:date="2021-04-26T11:51:00Z">
          <w:pPr>
            <w:pStyle w:val="ListParagraph"/>
            <w:numPr>
              <w:ilvl w:val="1"/>
              <w:numId w:val="86"/>
            </w:numPr>
            <w:ind w:left="1440" w:hanging="360"/>
          </w:pPr>
        </w:pPrChange>
      </w:pPr>
      <w:del w:id="4070" w:author="Liam Coleman" w:date="2021-04-26T11:56:00Z">
        <w:r w:rsidRPr="000D2AE2" w:rsidDel="004C788F">
          <w:rPr>
            <w:rPrChange w:id="4071" w:author="Liam Coleman" w:date="2021-04-26T11:51:00Z">
              <w:rPr>
                <w:b/>
              </w:rPr>
            </w:rPrChange>
          </w:rPr>
          <w:delText>CGActiveX</w:delText>
        </w:r>
        <w:r w:rsidRPr="000D2AE2" w:rsidDel="004C788F">
          <w:rPr>
            <w:rPrChange w:id="4072" w:author="Liam Coleman" w:date="2021-04-26T11:51:00Z">
              <w:rPr/>
            </w:rPrChange>
          </w:rPr>
          <w:delText>_</w:delText>
        </w:r>
        <w:r w:rsidRPr="000D2AE2" w:rsidDel="004C788F">
          <w:rPr>
            <w:rPrChange w:id="4073" w:author="Liam Coleman" w:date="2021-04-26T11:51:00Z">
              <w:rPr>
                <w:b/>
              </w:rPr>
            </w:rPrChange>
          </w:rPr>
          <w:delText>LogOut</w:delText>
        </w:r>
        <w:r w:rsidRPr="000D2AE2" w:rsidDel="004C788F">
          <w:rPr>
            <w:rPrChange w:id="4074" w:author="Liam Coleman" w:date="2021-04-26T11:51:00Z">
              <w:rPr/>
            </w:rPrChange>
          </w:rPr>
          <w:delText xml:space="preserve"> (Concrete)</w:delText>
        </w:r>
        <w:bookmarkStart w:id="4075" w:name="_Toc66781169"/>
        <w:bookmarkStart w:id="4076" w:name="_Toc67314281"/>
        <w:bookmarkStart w:id="4077" w:name="_Toc67314914"/>
        <w:bookmarkStart w:id="4078" w:name="_Toc67322210"/>
        <w:bookmarkStart w:id="4079" w:name="_Toc67322847"/>
        <w:bookmarkStart w:id="4080" w:name="_Toc67405891"/>
        <w:bookmarkStart w:id="4081" w:name="_Toc67406528"/>
        <w:bookmarkStart w:id="4082" w:name="_Toc69822971"/>
        <w:bookmarkStart w:id="4083" w:name="_Toc69823678"/>
        <w:bookmarkStart w:id="4084" w:name="_Toc69912638"/>
        <w:bookmarkStart w:id="4085" w:name="_Toc69913355"/>
        <w:bookmarkEnd w:id="4075"/>
        <w:bookmarkEnd w:id="4076"/>
        <w:bookmarkEnd w:id="4077"/>
        <w:bookmarkEnd w:id="4078"/>
        <w:bookmarkEnd w:id="4079"/>
        <w:bookmarkEnd w:id="4080"/>
        <w:bookmarkEnd w:id="4081"/>
        <w:bookmarkEnd w:id="4082"/>
        <w:bookmarkEnd w:id="4083"/>
        <w:bookmarkEnd w:id="4084"/>
        <w:bookmarkEnd w:id="4085"/>
      </w:del>
    </w:p>
    <w:p w14:paraId="377D24A7" w14:textId="12B64B43" w:rsidR="00C727E4" w:rsidRPr="000D2AE2" w:rsidDel="004C788F" w:rsidRDefault="00C727E4">
      <w:pPr>
        <w:pStyle w:val="Heading2"/>
        <w:numPr>
          <w:ilvl w:val="0"/>
          <w:numId w:val="0"/>
        </w:numPr>
        <w:ind w:left="1134" w:hanging="1134"/>
        <w:rPr>
          <w:del w:id="4086" w:author="Liam Coleman" w:date="2021-04-26T11:56:00Z"/>
          <w:rPrChange w:id="4087" w:author="Liam Coleman" w:date="2021-04-26T11:51:00Z">
            <w:rPr>
              <w:del w:id="4088" w:author="Liam Coleman" w:date="2021-04-26T11:56:00Z"/>
            </w:rPr>
          </w:rPrChange>
        </w:rPr>
        <w:pPrChange w:id="4089" w:author="Liam Coleman" w:date="2021-04-26T11:51:00Z">
          <w:pPr>
            <w:pStyle w:val="ListParagraph"/>
            <w:numPr>
              <w:ilvl w:val="1"/>
              <w:numId w:val="86"/>
            </w:numPr>
            <w:ind w:left="1440" w:hanging="360"/>
          </w:pPr>
        </w:pPrChange>
      </w:pPr>
      <w:del w:id="4090" w:author="Liam Coleman" w:date="2021-04-26T11:56:00Z">
        <w:r w:rsidRPr="000D2AE2" w:rsidDel="004C788F">
          <w:rPr>
            <w:rPrChange w:id="4091" w:author="Liam Coleman" w:date="2021-04-26T11:51:00Z">
              <w:rPr>
                <w:b/>
              </w:rPr>
            </w:rPrChange>
          </w:rPr>
          <w:delText>CGActiveX</w:delText>
        </w:r>
        <w:r w:rsidRPr="000D2AE2" w:rsidDel="004C788F">
          <w:rPr>
            <w:rPrChange w:id="4092" w:author="Liam Coleman" w:date="2021-04-26T11:51:00Z">
              <w:rPr/>
            </w:rPrChange>
          </w:rPr>
          <w:delText>_</w:delText>
        </w:r>
        <w:r w:rsidRPr="000D2AE2" w:rsidDel="004C788F">
          <w:rPr>
            <w:rPrChange w:id="4093" w:author="Liam Coleman" w:date="2021-04-26T11:51:00Z">
              <w:rPr>
                <w:b/>
              </w:rPr>
            </w:rPrChange>
          </w:rPr>
          <w:delText>Regret</w:delText>
        </w:r>
        <w:r w:rsidRPr="000D2AE2" w:rsidDel="004C788F">
          <w:rPr>
            <w:rPrChange w:id="4094" w:author="Liam Coleman" w:date="2021-04-26T11:51:00Z">
              <w:rPr/>
            </w:rPrChange>
          </w:rPr>
          <w:delText xml:space="preserve"> (Concrete)</w:delText>
        </w:r>
        <w:bookmarkStart w:id="4095" w:name="_Toc66781170"/>
        <w:bookmarkStart w:id="4096" w:name="_Toc67314282"/>
        <w:bookmarkStart w:id="4097" w:name="_Toc67314915"/>
        <w:bookmarkStart w:id="4098" w:name="_Toc67322211"/>
        <w:bookmarkStart w:id="4099" w:name="_Toc67322848"/>
        <w:bookmarkStart w:id="4100" w:name="_Toc67405892"/>
        <w:bookmarkStart w:id="4101" w:name="_Toc67406529"/>
        <w:bookmarkStart w:id="4102" w:name="_Toc69822972"/>
        <w:bookmarkStart w:id="4103" w:name="_Toc69823679"/>
        <w:bookmarkStart w:id="4104" w:name="_Toc69912639"/>
        <w:bookmarkStart w:id="4105" w:name="_Toc69913356"/>
        <w:bookmarkEnd w:id="4095"/>
        <w:bookmarkEnd w:id="4096"/>
        <w:bookmarkEnd w:id="4097"/>
        <w:bookmarkEnd w:id="4098"/>
        <w:bookmarkEnd w:id="4099"/>
        <w:bookmarkEnd w:id="4100"/>
        <w:bookmarkEnd w:id="4101"/>
        <w:bookmarkEnd w:id="4102"/>
        <w:bookmarkEnd w:id="4103"/>
        <w:bookmarkEnd w:id="4104"/>
        <w:bookmarkEnd w:id="4105"/>
      </w:del>
    </w:p>
    <w:p w14:paraId="56F3D928" w14:textId="1B3E63F5" w:rsidR="00C727E4" w:rsidRPr="000D2AE2" w:rsidDel="004C788F" w:rsidRDefault="00C727E4">
      <w:pPr>
        <w:pStyle w:val="Heading2"/>
        <w:numPr>
          <w:ilvl w:val="0"/>
          <w:numId w:val="0"/>
        </w:numPr>
        <w:ind w:left="1134" w:hanging="1134"/>
        <w:rPr>
          <w:del w:id="4106" w:author="Liam Coleman" w:date="2021-04-26T11:56:00Z"/>
          <w:rPrChange w:id="4107" w:author="Liam Coleman" w:date="2021-04-26T11:51:00Z">
            <w:rPr>
              <w:del w:id="4108" w:author="Liam Coleman" w:date="2021-04-26T11:56:00Z"/>
            </w:rPr>
          </w:rPrChange>
        </w:rPr>
        <w:pPrChange w:id="4109" w:author="Liam Coleman" w:date="2021-04-26T11:51:00Z">
          <w:pPr>
            <w:pStyle w:val="ListParagraph"/>
            <w:numPr>
              <w:ilvl w:val="1"/>
              <w:numId w:val="86"/>
            </w:numPr>
            <w:ind w:left="1440" w:hanging="360"/>
          </w:pPr>
        </w:pPrChange>
      </w:pPr>
      <w:del w:id="4110" w:author="Liam Coleman" w:date="2021-04-26T11:56:00Z">
        <w:r w:rsidRPr="000D2AE2" w:rsidDel="004C788F">
          <w:rPr>
            <w:rPrChange w:id="4111" w:author="Liam Coleman" w:date="2021-04-26T11:51:00Z">
              <w:rPr>
                <w:b/>
              </w:rPr>
            </w:rPrChange>
          </w:rPr>
          <w:delText>CGActiveX</w:delText>
        </w:r>
        <w:r w:rsidRPr="000D2AE2" w:rsidDel="004C788F">
          <w:rPr>
            <w:rPrChange w:id="4112" w:author="Liam Coleman" w:date="2021-04-26T11:51:00Z">
              <w:rPr/>
            </w:rPrChange>
          </w:rPr>
          <w:delText>_</w:delText>
        </w:r>
        <w:r w:rsidRPr="000D2AE2" w:rsidDel="004C788F">
          <w:rPr>
            <w:rPrChange w:id="4113" w:author="Liam Coleman" w:date="2021-04-26T11:51:00Z">
              <w:rPr>
                <w:b/>
              </w:rPr>
            </w:rPrChange>
          </w:rPr>
          <w:delText>Reset</w:delText>
        </w:r>
        <w:r w:rsidRPr="000D2AE2" w:rsidDel="004C788F">
          <w:rPr>
            <w:rPrChange w:id="4114" w:author="Liam Coleman" w:date="2021-04-26T11:51:00Z">
              <w:rPr/>
            </w:rPrChange>
          </w:rPr>
          <w:delText xml:space="preserve"> (Concrete)</w:delText>
        </w:r>
        <w:bookmarkStart w:id="4115" w:name="_Toc66781171"/>
        <w:bookmarkStart w:id="4116" w:name="_Toc67314283"/>
        <w:bookmarkStart w:id="4117" w:name="_Toc67314916"/>
        <w:bookmarkStart w:id="4118" w:name="_Toc67322212"/>
        <w:bookmarkStart w:id="4119" w:name="_Toc67322849"/>
        <w:bookmarkStart w:id="4120" w:name="_Toc67405893"/>
        <w:bookmarkStart w:id="4121" w:name="_Toc67406530"/>
        <w:bookmarkStart w:id="4122" w:name="_Toc69822973"/>
        <w:bookmarkStart w:id="4123" w:name="_Toc69823680"/>
        <w:bookmarkStart w:id="4124" w:name="_Toc69912640"/>
        <w:bookmarkStart w:id="4125" w:name="_Toc69913357"/>
        <w:bookmarkEnd w:id="4115"/>
        <w:bookmarkEnd w:id="4116"/>
        <w:bookmarkEnd w:id="4117"/>
        <w:bookmarkEnd w:id="4118"/>
        <w:bookmarkEnd w:id="4119"/>
        <w:bookmarkEnd w:id="4120"/>
        <w:bookmarkEnd w:id="4121"/>
        <w:bookmarkEnd w:id="4122"/>
        <w:bookmarkEnd w:id="4123"/>
        <w:bookmarkEnd w:id="4124"/>
        <w:bookmarkEnd w:id="4125"/>
      </w:del>
    </w:p>
    <w:p w14:paraId="63DEC01A" w14:textId="71F44CEC" w:rsidR="00C727E4" w:rsidRPr="000D2AE2" w:rsidDel="004C788F" w:rsidRDefault="00C727E4">
      <w:pPr>
        <w:pStyle w:val="Heading2"/>
        <w:numPr>
          <w:ilvl w:val="0"/>
          <w:numId w:val="0"/>
        </w:numPr>
        <w:ind w:left="1134" w:hanging="1134"/>
        <w:rPr>
          <w:del w:id="4126" w:author="Liam Coleman" w:date="2021-04-26T11:56:00Z"/>
          <w:rPrChange w:id="4127" w:author="Liam Coleman" w:date="2021-04-26T11:51:00Z">
            <w:rPr>
              <w:del w:id="4128" w:author="Liam Coleman" w:date="2021-04-26T11:56:00Z"/>
            </w:rPr>
          </w:rPrChange>
        </w:rPr>
        <w:pPrChange w:id="4129" w:author="Liam Coleman" w:date="2021-04-26T11:51:00Z">
          <w:pPr>
            <w:pStyle w:val="ListParagraph"/>
            <w:numPr>
              <w:ilvl w:val="1"/>
              <w:numId w:val="86"/>
            </w:numPr>
            <w:ind w:left="1440" w:hanging="360"/>
          </w:pPr>
        </w:pPrChange>
      </w:pPr>
      <w:del w:id="4130" w:author="Liam Coleman" w:date="2021-04-26T11:56:00Z">
        <w:r w:rsidRPr="000D2AE2" w:rsidDel="004C788F">
          <w:rPr>
            <w:rPrChange w:id="4131" w:author="Liam Coleman" w:date="2021-04-26T11:51:00Z">
              <w:rPr>
                <w:b/>
              </w:rPr>
            </w:rPrChange>
          </w:rPr>
          <w:delText>CGActiveX</w:delText>
        </w:r>
        <w:r w:rsidRPr="000D2AE2" w:rsidDel="004C788F">
          <w:rPr>
            <w:rPrChange w:id="4132" w:author="Liam Coleman" w:date="2021-04-26T11:51:00Z">
              <w:rPr/>
            </w:rPrChange>
          </w:rPr>
          <w:delText>_</w:delText>
        </w:r>
        <w:r w:rsidRPr="000D2AE2" w:rsidDel="004C788F">
          <w:rPr>
            <w:rPrChange w:id="4133" w:author="Liam Coleman" w:date="2021-04-26T11:51:00Z">
              <w:rPr>
                <w:b/>
              </w:rPr>
            </w:rPrChange>
          </w:rPr>
          <w:delText>EnablePayIn</w:delText>
        </w:r>
        <w:r w:rsidRPr="000D2AE2" w:rsidDel="004C788F">
          <w:rPr>
            <w:rPrChange w:id="4134" w:author="Liam Coleman" w:date="2021-04-26T11:51:00Z">
              <w:rPr/>
            </w:rPrChange>
          </w:rPr>
          <w:delText xml:space="preserve"> (Concrete)</w:delText>
        </w:r>
        <w:bookmarkStart w:id="4135" w:name="_Toc66781172"/>
        <w:bookmarkStart w:id="4136" w:name="_Toc67314284"/>
        <w:bookmarkStart w:id="4137" w:name="_Toc67314917"/>
        <w:bookmarkStart w:id="4138" w:name="_Toc67322213"/>
        <w:bookmarkStart w:id="4139" w:name="_Toc67322850"/>
        <w:bookmarkStart w:id="4140" w:name="_Toc67405894"/>
        <w:bookmarkStart w:id="4141" w:name="_Toc67406531"/>
        <w:bookmarkStart w:id="4142" w:name="_Toc69822974"/>
        <w:bookmarkStart w:id="4143" w:name="_Toc69823681"/>
        <w:bookmarkStart w:id="4144" w:name="_Toc69912641"/>
        <w:bookmarkStart w:id="4145" w:name="_Toc69913358"/>
        <w:bookmarkEnd w:id="4135"/>
        <w:bookmarkEnd w:id="4136"/>
        <w:bookmarkEnd w:id="4137"/>
        <w:bookmarkEnd w:id="4138"/>
        <w:bookmarkEnd w:id="4139"/>
        <w:bookmarkEnd w:id="4140"/>
        <w:bookmarkEnd w:id="4141"/>
        <w:bookmarkEnd w:id="4142"/>
        <w:bookmarkEnd w:id="4143"/>
        <w:bookmarkEnd w:id="4144"/>
        <w:bookmarkEnd w:id="4145"/>
      </w:del>
    </w:p>
    <w:p w14:paraId="737C86D9" w14:textId="4DA3255A" w:rsidR="00C727E4" w:rsidRPr="000D2AE2" w:rsidDel="004C788F" w:rsidRDefault="00C727E4">
      <w:pPr>
        <w:pStyle w:val="Heading2"/>
        <w:numPr>
          <w:ilvl w:val="0"/>
          <w:numId w:val="0"/>
        </w:numPr>
        <w:ind w:left="1134" w:hanging="1134"/>
        <w:rPr>
          <w:del w:id="4146" w:author="Liam Coleman" w:date="2021-04-26T11:56:00Z"/>
          <w:rPrChange w:id="4147" w:author="Liam Coleman" w:date="2021-04-26T11:51:00Z">
            <w:rPr>
              <w:del w:id="4148" w:author="Liam Coleman" w:date="2021-04-26T11:56:00Z"/>
            </w:rPr>
          </w:rPrChange>
        </w:rPr>
        <w:pPrChange w:id="4149" w:author="Liam Coleman" w:date="2021-04-26T11:51:00Z">
          <w:pPr>
            <w:pStyle w:val="ListParagraph"/>
            <w:numPr>
              <w:ilvl w:val="1"/>
              <w:numId w:val="86"/>
            </w:numPr>
            <w:ind w:left="1440" w:hanging="360"/>
          </w:pPr>
        </w:pPrChange>
      </w:pPr>
      <w:del w:id="4150" w:author="Liam Coleman" w:date="2021-04-26T11:56:00Z">
        <w:r w:rsidRPr="000D2AE2" w:rsidDel="004C788F">
          <w:rPr>
            <w:rPrChange w:id="4151" w:author="Liam Coleman" w:date="2021-04-26T11:51:00Z">
              <w:rPr>
                <w:b/>
              </w:rPr>
            </w:rPrChange>
          </w:rPr>
          <w:delText>CGActiveX</w:delText>
        </w:r>
        <w:r w:rsidRPr="000D2AE2" w:rsidDel="004C788F">
          <w:rPr>
            <w:rPrChange w:id="4152" w:author="Liam Coleman" w:date="2021-04-26T11:51:00Z">
              <w:rPr/>
            </w:rPrChange>
          </w:rPr>
          <w:delText>_</w:delText>
        </w:r>
        <w:r w:rsidRPr="000D2AE2" w:rsidDel="004C788F">
          <w:rPr>
            <w:rPrChange w:id="4153" w:author="Liam Coleman" w:date="2021-04-26T11:51:00Z">
              <w:rPr>
                <w:b/>
              </w:rPr>
            </w:rPrChange>
          </w:rPr>
          <w:delText>DisablePayIn</w:delText>
        </w:r>
        <w:r w:rsidRPr="000D2AE2" w:rsidDel="004C788F">
          <w:rPr>
            <w:rPrChange w:id="4154" w:author="Liam Coleman" w:date="2021-04-26T11:51:00Z">
              <w:rPr/>
            </w:rPrChange>
          </w:rPr>
          <w:delText xml:space="preserve"> (Concrete)</w:delText>
        </w:r>
        <w:bookmarkStart w:id="4155" w:name="_Toc66781173"/>
        <w:bookmarkStart w:id="4156" w:name="_Toc67314285"/>
        <w:bookmarkStart w:id="4157" w:name="_Toc67314918"/>
        <w:bookmarkStart w:id="4158" w:name="_Toc67322214"/>
        <w:bookmarkStart w:id="4159" w:name="_Toc67322851"/>
        <w:bookmarkStart w:id="4160" w:name="_Toc67405895"/>
        <w:bookmarkStart w:id="4161" w:name="_Toc67406532"/>
        <w:bookmarkStart w:id="4162" w:name="_Toc69822975"/>
        <w:bookmarkStart w:id="4163" w:name="_Toc69823682"/>
        <w:bookmarkStart w:id="4164" w:name="_Toc69912642"/>
        <w:bookmarkStart w:id="4165" w:name="_Toc69913359"/>
        <w:bookmarkEnd w:id="4155"/>
        <w:bookmarkEnd w:id="4156"/>
        <w:bookmarkEnd w:id="4157"/>
        <w:bookmarkEnd w:id="4158"/>
        <w:bookmarkEnd w:id="4159"/>
        <w:bookmarkEnd w:id="4160"/>
        <w:bookmarkEnd w:id="4161"/>
        <w:bookmarkEnd w:id="4162"/>
        <w:bookmarkEnd w:id="4163"/>
        <w:bookmarkEnd w:id="4164"/>
        <w:bookmarkEnd w:id="4165"/>
      </w:del>
    </w:p>
    <w:p w14:paraId="0B4E3822" w14:textId="2FA038DF" w:rsidR="00C727E4" w:rsidRPr="000D2AE2" w:rsidDel="004C788F" w:rsidRDefault="00C727E4">
      <w:pPr>
        <w:pStyle w:val="Heading2"/>
        <w:numPr>
          <w:ilvl w:val="0"/>
          <w:numId w:val="0"/>
        </w:numPr>
        <w:ind w:left="1134" w:hanging="1134"/>
        <w:rPr>
          <w:del w:id="4166" w:author="Liam Coleman" w:date="2021-04-26T11:56:00Z"/>
          <w:rPrChange w:id="4167" w:author="Liam Coleman" w:date="2021-04-26T11:51:00Z">
            <w:rPr>
              <w:del w:id="4168" w:author="Liam Coleman" w:date="2021-04-26T11:56:00Z"/>
            </w:rPr>
          </w:rPrChange>
        </w:rPr>
        <w:pPrChange w:id="4169" w:author="Liam Coleman" w:date="2021-04-26T11:51:00Z">
          <w:pPr>
            <w:pStyle w:val="ListParagraph"/>
            <w:numPr>
              <w:ilvl w:val="1"/>
              <w:numId w:val="86"/>
            </w:numPr>
            <w:ind w:left="1440" w:hanging="360"/>
          </w:pPr>
        </w:pPrChange>
      </w:pPr>
      <w:del w:id="4170" w:author="Liam Coleman" w:date="2021-04-26T11:56:00Z">
        <w:r w:rsidRPr="000D2AE2" w:rsidDel="004C788F">
          <w:rPr>
            <w:rPrChange w:id="4171" w:author="Liam Coleman" w:date="2021-04-26T11:51:00Z">
              <w:rPr>
                <w:b/>
              </w:rPr>
            </w:rPrChange>
          </w:rPr>
          <w:delText>CGActiveX</w:delText>
        </w:r>
        <w:r w:rsidRPr="000D2AE2" w:rsidDel="004C788F">
          <w:rPr>
            <w:rPrChange w:id="4172" w:author="Liam Coleman" w:date="2021-04-26T11:51:00Z">
              <w:rPr/>
            </w:rPrChange>
          </w:rPr>
          <w:delText>_</w:delText>
        </w:r>
        <w:r w:rsidRPr="000D2AE2" w:rsidDel="004C788F">
          <w:rPr>
            <w:rPrChange w:id="4173" w:author="Liam Coleman" w:date="2021-04-26T11:51:00Z">
              <w:rPr>
                <w:b/>
              </w:rPr>
            </w:rPrChange>
          </w:rPr>
          <w:delText>Deposit</w:delText>
        </w:r>
        <w:r w:rsidRPr="000D2AE2" w:rsidDel="004C788F">
          <w:rPr>
            <w:rPrChange w:id="4174" w:author="Liam Coleman" w:date="2021-04-26T11:51:00Z">
              <w:rPr/>
            </w:rPrChange>
          </w:rPr>
          <w:delText xml:space="preserve"> (Concrete)</w:delText>
        </w:r>
        <w:bookmarkStart w:id="4175" w:name="_Toc66781174"/>
        <w:bookmarkStart w:id="4176" w:name="_Toc67314286"/>
        <w:bookmarkStart w:id="4177" w:name="_Toc67314919"/>
        <w:bookmarkStart w:id="4178" w:name="_Toc67322215"/>
        <w:bookmarkStart w:id="4179" w:name="_Toc67322852"/>
        <w:bookmarkStart w:id="4180" w:name="_Toc67405896"/>
        <w:bookmarkStart w:id="4181" w:name="_Toc67406533"/>
        <w:bookmarkStart w:id="4182" w:name="_Toc69822976"/>
        <w:bookmarkStart w:id="4183" w:name="_Toc69823683"/>
        <w:bookmarkStart w:id="4184" w:name="_Toc69912643"/>
        <w:bookmarkStart w:id="4185" w:name="_Toc69913360"/>
        <w:bookmarkEnd w:id="4175"/>
        <w:bookmarkEnd w:id="4176"/>
        <w:bookmarkEnd w:id="4177"/>
        <w:bookmarkEnd w:id="4178"/>
        <w:bookmarkEnd w:id="4179"/>
        <w:bookmarkEnd w:id="4180"/>
        <w:bookmarkEnd w:id="4181"/>
        <w:bookmarkEnd w:id="4182"/>
        <w:bookmarkEnd w:id="4183"/>
        <w:bookmarkEnd w:id="4184"/>
        <w:bookmarkEnd w:id="4185"/>
      </w:del>
    </w:p>
    <w:p w14:paraId="52CC2939" w14:textId="4D50A7C0" w:rsidR="00C727E4" w:rsidRPr="000D2AE2" w:rsidDel="004C788F" w:rsidRDefault="00C727E4">
      <w:pPr>
        <w:pStyle w:val="Heading2"/>
        <w:numPr>
          <w:ilvl w:val="0"/>
          <w:numId w:val="0"/>
        </w:numPr>
        <w:ind w:left="1134" w:hanging="1134"/>
        <w:rPr>
          <w:del w:id="4186" w:author="Liam Coleman" w:date="2021-04-26T11:56:00Z"/>
          <w:rPrChange w:id="4187" w:author="Liam Coleman" w:date="2021-04-26T11:51:00Z">
            <w:rPr>
              <w:del w:id="4188" w:author="Liam Coleman" w:date="2021-04-26T11:56:00Z"/>
            </w:rPr>
          </w:rPrChange>
        </w:rPr>
        <w:pPrChange w:id="4189" w:author="Liam Coleman" w:date="2021-04-26T11:51:00Z">
          <w:pPr>
            <w:pStyle w:val="ListParagraph"/>
            <w:numPr>
              <w:ilvl w:val="1"/>
              <w:numId w:val="86"/>
            </w:numPr>
            <w:ind w:left="1440" w:hanging="360"/>
          </w:pPr>
        </w:pPrChange>
      </w:pPr>
      <w:del w:id="4190" w:author="Liam Coleman" w:date="2021-04-26T11:56:00Z">
        <w:r w:rsidRPr="000D2AE2" w:rsidDel="004C788F">
          <w:rPr>
            <w:rPrChange w:id="4191" w:author="Liam Coleman" w:date="2021-04-26T11:51:00Z">
              <w:rPr>
                <w:b/>
              </w:rPr>
            </w:rPrChange>
          </w:rPr>
          <w:delText>CGActiveX</w:delText>
        </w:r>
        <w:r w:rsidRPr="000D2AE2" w:rsidDel="004C788F">
          <w:rPr>
            <w:rPrChange w:id="4192" w:author="Liam Coleman" w:date="2021-04-26T11:51:00Z">
              <w:rPr/>
            </w:rPrChange>
          </w:rPr>
          <w:delText>_</w:delText>
        </w:r>
        <w:r w:rsidRPr="000D2AE2" w:rsidDel="004C788F">
          <w:rPr>
            <w:rPrChange w:id="4193" w:author="Liam Coleman" w:date="2021-04-26T11:51:00Z">
              <w:rPr>
                <w:b/>
              </w:rPr>
            </w:rPrChange>
          </w:rPr>
          <w:delText>Dispense</w:delText>
        </w:r>
        <w:r w:rsidRPr="000D2AE2" w:rsidDel="004C788F">
          <w:rPr>
            <w:rPrChange w:id="4194" w:author="Liam Coleman" w:date="2021-04-26T11:51:00Z">
              <w:rPr/>
            </w:rPrChange>
          </w:rPr>
          <w:delText xml:space="preserve"> (Concrete)</w:delText>
        </w:r>
        <w:bookmarkStart w:id="4195" w:name="_Toc66781175"/>
        <w:bookmarkStart w:id="4196" w:name="_Toc67314287"/>
        <w:bookmarkStart w:id="4197" w:name="_Toc67314920"/>
        <w:bookmarkStart w:id="4198" w:name="_Toc67322216"/>
        <w:bookmarkStart w:id="4199" w:name="_Toc67322853"/>
        <w:bookmarkStart w:id="4200" w:name="_Toc67405897"/>
        <w:bookmarkStart w:id="4201" w:name="_Toc67406534"/>
        <w:bookmarkStart w:id="4202" w:name="_Toc69822977"/>
        <w:bookmarkStart w:id="4203" w:name="_Toc69823684"/>
        <w:bookmarkStart w:id="4204" w:name="_Toc69912644"/>
        <w:bookmarkStart w:id="4205" w:name="_Toc69913361"/>
        <w:bookmarkEnd w:id="4195"/>
        <w:bookmarkEnd w:id="4196"/>
        <w:bookmarkEnd w:id="4197"/>
        <w:bookmarkEnd w:id="4198"/>
        <w:bookmarkEnd w:id="4199"/>
        <w:bookmarkEnd w:id="4200"/>
        <w:bookmarkEnd w:id="4201"/>
        <w:bookmarkEnd w:id="4202"/>
        <w:bookmarkEnd w:id="4203"/>
        <w:bookmarkEnd w:id="4204"/>
        <w:bookmarkEnd w:id="4205"/>
      </w:del>
    </w:p>
    <w:p w14:paraId="7D56445F" w14:textId="6749D01C" w:rsidR="00C727E4" w:rsidRPr="000D2AE2" w:rsidDel="004C788F" w:rsidRDefault="00C727E4">
      <w:pPr>
        <w:pStyle w:val="Heading2"/>
        <w:numPr>
          <w:ilvl w:val="0"/>
          <w:numId w:val="0"/>
        </w:numPr>
        <w:ind w:left="1134" w:hanging="1134"/>
        <w:rPr>
          <w:del w:id="4206" w:author="Liam Coleman" w:date="2021-04-26T11:56:00Z"/>
          <w:rPrChange w:id="4207" w:author="Liam Coleman" w:date="2021-04-26T11:51:00Z">
            <w:rPr>
              <w:del w:id="4208" w:author="Liam Coleman" w:date="2021-04-26T11:56:00Z"/>
            </w:rPr>
          </w:rPrChange>
        </w:rPr>
        <w:pPrChange w:id="4209" w:author="Liam Coleman" w:date="2021-04-26T11:51:00Z">
          <w:pPr>
            <w:pStyle w:val="ListParagraph"/>
            <w:numPr>
              <w:ilvl w:val="1"/>
              <w:numId w:val="86"/>
            </w:numPr>
            <w:ind w:left="1440" w:hanging="360"/>
          </w:pPr>
        </w:pPrChange>
      </w:pPr>
      <w:del w:id="4210" w:author="Liam Coleman" w:date="2021-04-26T11:56:00Z">
        <w:r w:rsidRPr="000D2AE2" w:rsidDel="004C788F">
          <w:rPr>
            <w:rPrChange w:id="4211" w:author="Liam Coleman" w:date="2021-04-26T11:51:00Z">
              <w:rPr>
                <w:b/>
              </w:rPr>
            </w:rPrChange>
          </w:rPr>
          <w:delText>CGActiveX</w:delText>
        </w:r>
        <w:r w:rsidRPr="000D2AE2" w:rsidDel="004C788F">
          <w:rPr>
            <w:rPrChange w:id="4212" w:author="Liam Coleman" w:date="2021-04-26T11:51:00Z">
              <w:rPr/>
            </w:rPrChange>
          </w:rPr>
          <w:delText>_</w:delText>
        </w:r>
        <w:r w:rsidRPr="000D2AE2" w:rsidDel="004C788F">
          <w:rPr>
            <w:rPrChange w:id="4213" w:author="Liam Coleman" w:date="2021-04-26T11:51:00Z">
              <w:rPr>
                <w:b/>
              </w:rPr>
            </w:rPrChange>
          </w:rPr>
          <w:delText>IsNewerVersion</w:delText>
        </w:r>
        <w:r w:rsidRPr="000D2AE2" w:rsidDel="004C788F">
          <w:rPr>
            <w:rPrChange w:id="4214" w:author="Liam Coleman" w:date="2021-04-26T11:51:00Z">
              <w:rPr/>
            </w:rPrChange>
          </w:rPr>
          <w:delText xml:space="preserve"> (Concrete)</w:delText>
        </w:r>
        <w:bookmarkStart w:id="4215" w:name="_Toc66781176"/>
        <w:bookmarkStart w:id="4216" w:name="_Toc67314288"/>
        <w:bookmarkStart w:id="4217" w:name="_Toc67314921"/>
        <w:bookmarkStart w:id="4218" w:name="_Toc67322217"/>
        <w:bookmarkStart w:id="4219" w:name="_Toc67322854"/>
        <w:bookmarkStart w:id="4220" w:name="_Toc67405898"/>
        <w:bookmarkStart w:id="4221" w:name="_Toc67406535"/>
        <w:bookmarkStart w:id="4222" w:name="_Toc69822978"/>
        <w:bookmarkStart w:id="4223" w:name="_Toc69823685"/>
        <w:bookmarkStart w:id="4224" w:name="_Toc69912645"/>
        <w:bookmarkStart w:id="4225" w:name="_Toc69913362"/>
        <w:bookmarkEnd w:id="4215"/>
        <w:bookmarkEnd w:id="4216"/>
        <w:bookmarkEnd w:id="4217"/>
        <w:bookmarkEnd w:id="4218"/>
        <w:bookmarkEnd w:id="4219"/>
        <w:bookmarkEnd w:id="4220"/>
        <w:bookmarkEnd w:id="4221"/>
        <w:bookmarkEnd w:id="4222"/>
        <w:bookmarkEnd w:id="4223"/>
        <w:bookmarkEnd w:id="4224"/>
        <w:bookmarkEnd w:id="4225"/>
      </w:del>
    </w:p>
    <w:p w14:paraId="7189FA74" w14:textId="2F6ECB5C" w:rsidR="0006275C" w:rsidRPr="000D2AE2" w:rsidDel="004C788F" w:rsidRDefault="0006275C">
      <w:pPr>
        <w:pStyle w:val="Heading2"/>
        <w:numPr>
          <w:ilvl w:val="0"/>
          <w:numId w:val="0"/>
        </w:numPr>
        <w:ind w:left="1134" w:hanging="1134"/>
        <w:rPr>
          <w:del w:id="4226" w:author="Liam Coleman" w:date="2021-04-26T11:56:00Z"/>
        </w:rPr>
        <w:pPrChange w:id="4227" w:author="Liam Coleman" w:date="2021-04-26T11:51:00Z">
          <w:pPr>
            <w:pStyle w:val="Heading2"/>
          </w:pPr>
        </w:pPrChange>
      </w:pPr>
      <w:bookmarkStart w:id="4228" w:name="_Toc386527345"/>
      <w:bookmarkStart w:id="4229" w:name="_Toc386527825"/>
      <w:bookmarkStart w:id="4230" w:name="_Toc386527962"/>
      <w:bookmarkStart w:id="4231" w:name="_Toc386528455"/>
      <w:bookmarkStart w:id="4232" w:name="_Toc386528815"/>
      <w:bookmarkStart w:id="4233" w:name="_Toc386528895"/>
      <w:bookmarkStart w:id="4234" w:name="_Toc387130787"/>
      <w:bookmarkStart w:id="4235" w:name="_Toc387235662"/>
      <w:bookmarkStart w:id="4236" w:name="_Ref383761222"/>
      <w:bookmarkStart w:id="4237" w:name="_Ref383761228"/>
      <w:bookmarkEnd w:id="4228"/>
      <w:bookmarkEnd w:id="4229"/>
      <w:bookmarkEnd w:id="4230"/>
      <w:bookmarkEnd w:id="4231"/>
      <w:bookmarkEnd w:id="4232"/>
      <w:bookmarkEnd w:id="4233"/>
      <w:bookmarkEnd w:id="4234"/>
      <w:bookmarkEnd w:id="4235"/>
      <w:del w:id="4238" w:author="Liam Coleman" w:date="2021-04-26T11:56:00Z">
        <w:r w:rsidRPr="000D2AE2" w:rsidDel="004C788F">
          <w:delText>Initialisation &amp; Termination, Login &amp; Logout</w:delText>
        </w:r>
        <w:bookmarkStart w:id="4239" w:name="_Toc66781177"/>
        <w:bookmarkStart w:id="4240" w:name="_Toc67314289"/>
        <w:bookmarkStart w:id="4241" w:name="_Toc67314922"/>
        <w:bookmarkStart w:id="4242" w:name="_Toc67322218"/>
        <w:bookmarkStart w:id="4243" w:name="_Toc67322855"/>
        <w:bookmarkStart w:id="4244" w:name="_Toc67405899"/>
        <w:bookmarkStart w:id="4245" w:name="_Toc67406536"/>
        <w:bookmarkStart w:id="4246" w:name="_Toc69822979"/>
        <w:bookmarkStart w:id="4247" w:name="_Toc69823686"/>
        <w:bookmarkStart w:id="4248" w:name="_Toc69912646"/>
        <w:bookmarkStart w:id="4249" w:name="_Toc69913363"/>
        <w:bookmarkEnd w:id="4236"/>
        <w:bookmarkEnd w:id="4237"/>
        <w:bookmarkEnd w:id="4239"/>
        <w:bookmarkEnd w:id="4240"/>
        <w:bookmarkEnd w:id="4241"/>
        <w:bookmarkEnd w:id="4242"/>
        <w:bookmarkEnd w:id="4243"/>
        <w:bookmarkEnd w:id="4244"/>
        <w:bookmarkEnd w:id="4245"/>
        <w:bookmarkEnd w:id="4246"/>
        <w:bookmarkEnd w:id="4247"/>
        <w:bookmarkEnd w:id="4248"/>
        <w:bookmarkEnd w:id="4249"/>
      </w:del>
    </w:p>
    <w:p w14:paraId="555A1D6A" w14:textId="4DDE981A" w:rsidR="0006275C" w:rsidRPr="000D2AE2" w:rsidDel="004C788F" w:rsidRDefault="0006275C">
      <w:pPr>
        <w:pStyle w:val="Heading2"/>
        <w:numPr>
          <w:ilvl w:val="0"/>
          <w:numId w:val="0"/>
        </w:numPr>
        <w:ind w:left="1134" w:hanging="1134"/>
        <w:rPr>
          <w:del w:id="4250" w:author="Liam Coleman" w:date="2021-04-26T11:56:00Z"/>
          <w:rPrChange w:id="4251" w:author="Liam Coleman" w:date="2021-04-26T11:51:00Z">
            <w:rPr>
              <w:del w:id="4252" w:author="Liam Coleman" w:date="2021-04-26T11:56:00Z"/>
            </w:rPr>
          </w:rPrChange>
        </w:rPr>
        <w:pPrChange w:id="4253" w:author="Liam Coleman" w:date="2021-04-26T11:51:00Z">
          <w:pPr/>
        </w:pPrChange>
      </w:pPr>
      <w:del w:id="4254" w:author="Liam Coleman" w:date="2021-04-26T11:56:00Z">
        <w:r w:rsidRPr="00250CB5" w:rsidDel="004C788F">
          <w:delText xml:space="preserve">On WinEposV4 started up (i.e. login screen), the POS will initialise the </w:delText>
        </w:r>
        <w:r w:rsidR="000E7A19" w:rsidRPr="000D2AE2" w:rsidDel="004C788F">
          <w:rPr>
            <w:rPrChange w:id="4255" w:author="Liam Coleman" w:date="2021-04-26T11:51:00Z">
              <w:rPr/>
            </w:rPrChange>
          </w:rPr>
          <w:delText>CG</w:delText>
        </w:r>
        <w:r w:rsidRPr="000D2AE2" w:rsidDel="004C788F">
          <w:rPr>
            <w:rPrChange w:id="4256" w:author="Liam Coleman" w:date="2021-04-26T11:51:00Z">
              <w:rPr/>
            </w:rPrChange>
          </w:rPr>
          <w:delText xml:space="preserve"> by calling </w:delText>
        </w:r>
        <w:r w:rsidR="00F960B9" w:rsidRPr="000D2AE2" w:rsidDel="004C788F">
          <w:rPr>
            <w:rPrChange w:id="4257" w:author="Liam Coleman" w:date="2021-04-26T11:51:00Z">
              <w:rPr>
                <w:b/>
              </w:rPr>
            </w:rPrChange>
          </w:rPr>
          <w:delText>Initalise</w:delText>
        </w:r>
        <w:r w:rsidR="00F960B9" w:rsidRPr="000D2AE2" w:rsidDel="004C788F">
          <w:rPr>
            <w:rPrChange w:id="4258" w:author="Liam Coleman" w:date="2021-04-26T11:51:00Z">
              <w:rPr/>
            </w:rPrChange>
          </w:rPr>
          <w:delText xml:space="preserve"> </w:delText>
        </w:r>
        <w:r w:rsidRPr="000D2AE2" w:rsidDel="004C788F">
          <w:rPr>
            <w:rPrChange w:id="4259" w:author="Liam Coleman" w:date="2021-04-26T11:51:00Z">
              <w:rPr/>
            </w:rPrChange>
          </w:rPr>
          <w:delText>which passes the configurable serial port string to use.</w:delText>
        </w:r>
        <w:bookmarkStart w:id="4260" w:name="_Toc66781178"/>
        <w:bookmarkStart w:id="4261" w:name="_Toc67314290"/>
        <w:bookmarkStart w:id="4262" w:name="_Toc67314923"/>
        <w:bookmarkStart w:id="4263" w:name="_Toc67322219"/>
        <w:bookmarkStart w:id="4264" w:name="_Toc67322856"/>
        <w:bookmarkStart w:id="4265" w:name="_Toc67405900"/>
        <w:bookmarkStart w:id="4266" w:name="_Toc67406537"/>
        <w:bookmarkStart w:id="4267" w:name="_Toc69822980"/>
        <w:bookmarkStart w:id="4268" w:name="_Toc69823687"/>
        <w:bookmarkStart w:id="4269" w:name="_Toc69912647"/>
        <w:bookmarkStart w:id="4270" w:name="_Toc69913364"/>
        <w:bookmarkEnd w:id="4260"/>
        <w:bookmarkEnd w:id="4261"/>
        <w:bookmarkEnd w:id="4262"/>
        <w:bookmarkEnd w:id="4263"/>
        <w:bookmarkEnd w:id="4264"/>
        <w:bookmarkEnd w:id="4265"/>
        <w:bookmarkEnd w:id="4266"/>
        <w:bookmarkEnd w:id="4267"/>
        <w:bookmarkEnd w:id="4268"/>
        <w:bookmarkEnd w:id="4269"/>
        <w:bookmarkEnd w:id="4270"/>
      </w:del>
    </w:p>
    <w:p w14:paraId="7D274D49" w14:textId="3616F55B" w:rsidR="0006275C" w:rsidRPr="000D2AE2" w:rsidDel="004C788F" w:rsidRDefault="00275063">
      <w:pPr>
        <w:pStyle w:val="Heading2"/>
        <w:numPr>
          <w:ilvl w:val="0"/>
          <w:numId w:val="0"/>
        </w:numPr>
        <w:ind w:left="1134" w:hanging="1134"/>
        <w:rPr>
          <w:del w:id="4271" w:author="Liam Coleman" w:date="2021-04-26T11:56:00Z"/>
          <w:rPrChange w:id="4272" w:author="Liam Coleman" w:date="2021-04-26T11:51:00Z">
            <w:rPr>
              <w:del w:id="4273" w:author="Liam Coleman" w:date="2021-04-26T11:56:00Z"/>
            </w:rPr>
          </w:rPrChange>
        </w:rPr>
        <w:pPrChange w:id="4274" w:author="Liam Coleman" w:date="2021-04-26T11:51:00Z">
          <w:pPr>
            <w:pStyle w:val="ListParagraph"/>
            <w:ind w:left="0"/>
          </w:pPr>
        </w:pPrChange>
      </w:pPr>
      <w:del w:id="4275" w:author="Liam Coleman" w:date="2021-04-26T11:56:00Z">
        <w:r w:rsidRPr="000D2AE2" w:rsidDel="004C788F">
          <w:rPr>
            <w:rPrChange w:id="4276" w:author="Liam Coleman" w:date="2021-04-26T11:51:00Z">
              <w:rPr/>
            </w:rPrChange>
          </w:rPr>
          <w:delText xml:space="preserve">Thereafter, </w:delText>
        </w:r>
        <w:r w:rsidR="00F960B9" w:rsidRPr="000D2AE2" w:rsidDel="004C788F">
          <w:rPr>
            <w:rPrChange w:id="4277" w:author="Liam Coleman" w:date="2021-04-26T11:51:00Z">
              <w:rPr>
                <w:b/>
              </w:rPr>
            </w:rPrChange>
          </w:rPr>
          <w:delText>LogIn</w:delText>
        </w:r>
        <w:r w:rsidR="0006275C" w:rsidRPr="000D2AE2" w:rsidDel="004C788F">
          <w:rPr>
            <w:rPrChange w:id="4278" w:author="Liam Coleman" w:date="2021-04-26T11:51:00Z">
              <w:rPr/>
            </w:rPrChange>
          </w:rPr>
          <w:delText xml:space="preserve"> will</w:delText>
        </w:r>
        <w:r w:rsidR="00A73372" w:rsidRPr="000D2AE2" w:rsidDel="004C788F">
          <w:rPr>
            <w:rPrChange w:id="4279" w:author="Liam Coleman" w:date="2021-04-26T11:51:00Z">
              <w:rPr/>
            </w:rPrChange>
          </w:rPr>
          <w:delText xml:space="preserve"> automatically </w:delText>
        </w:r>
        <w:r w:rsidR="0006275C" w:rsidRPr="000D2AE2" w:rsidDel="004C788F">
          <w:rPr>
            <w:rPrChange w:id="4280" w:author="Liam Coleman" w:date="2021-04-26T11:51:00Z">
              <w:rPr/>
            </w:rPrChange>
          </w:rPr>
          <w:delText xml:space="preserve">be called </w:delText>
        </w:r>
        <w:r w:rsidR="00B41311" w:rsidRPr="000D2AE2" w:rsidDel="004C788F">
          <w:rPr>
            <w:rPrChange w:id="4281" w:author="Liam Coleman" w:date="2021-04-26T11:51:00Z">
              <w:rPr/>
            </w:rPrChange>
          </w:rPr>
          <w:delText xml:space="preserve">to initiate a </w:delText>
        </w:r>
        <w:r w:rsidR="000E7A19" w:rsidRPr="000D2AE2" w:rsidDel="004C788F">
          <w:rPr>
            <w:rPrChange w:id="4282" w:author="Liam Coleman" w:date="2021-04-26T11:51:00Z">
              <w:rPr/>
            </w:rPrChange>
          </w:rPr>
          <w:delText>CG</w:delText>
        </w:r>
        <w:r w:rsidR="00B41311" w:rsidRPr="000D2AE2" w:rsidDel="004C788F">
          <w:rPr>
            <w:rPrChange w:id="4283" w:author="Liam Coleman" w:date="2021-04-26T11:51:00Z">
              <w:rPr/>
            </w:rPrChange>
          </w:rPr>
          <w:delText xml:space="preserve"> Cashier session </w:delText>
        </w:r>
        <w:r w:rsidR="0006275C" w:rsidRPr="000D2AE2" w:rsidDel="004C788F">
          <w:rPr>
            <w:rPrChange w:id="4284" w:author="Liam Coleman" w:date="2021-04-26T11:51:00Z">
              <w:rPr/>
            </w:rPrChange>
          </w:rPr>
          <w:delText>when the Cashier signs on to the POS.</w:delText>
        </w:r>
        <w:r w:rsidR="00B41311" w:rsidRPr="000D2AE2" w:rsidDel="004C788F">
          <w:rPr>
            <w:rPrChange w:id="4285" w:author="Liam Coleman" w:date="2021-04-26T11:51:00Z">
              <w:rPr/>
            </w:rPrChange>
          </w:rPr>
          <w:delText xml:space="preserve"> The Operator ID </w:delText>
        </w:r>
        <w:r w:rsidR="006B1324" w:rsidRPr="000D2AE2" w:rsidDel="004C788F">
          <w:rPr>
            <w:rPrChange w:id="4286" w:author="Liam Coleman" w:date="2021-04-26T11:51:00Z">
              <w:rPr/>
            </w:rPrChange>
          </w:rPr>
          <w:delText xml:space="preserve">and Terminal ID </w:delText>
        </w:r>
        <w:r w:rsidR="00B41311" w:rsidRPr="000D2AE2" w:rsidDel="004C788F">
          <w:rPr>
            <w:rPrChange w:id="4287" w:author="Liam Coleman" w:date="2021-04-26T11:51:00Z">
              <w:rPr/>
            </w:rPrChange>
          </w:rPr>
          <w:delText xml:space="preserve">will be passed </w:delText>
        </w:r>
        <w:r w:rsidR="00C94A76" w:rsidRPr="000D2AE2" w:rsidDel="004C788F">
          <w:rPr>
            <w:rPrChange w:id="4288" w:author="Liam Coleman" w:date="2021-04-26T11:51:00Z">
              <w:rPr/>
            </w:rPrChange>
          </w:rPr>
          <w:delText xml:space="preserve">as a parameter </w:delText>
        </w:r>
        <w:r w:rsidR="00B41311" w:rsidRPr="000D2AE2" w:rsidDel="004C788F">
          <w:rPr>
            <w:rPrChange w:id="4289" w:author="Liam Coleman" w:date="2021-04-26T11:51:00Z">
              <w:rPr/>
            </w:rPrChange>
          </w:rPr>
          <w:delText xml:space="preserve">to </w:delText>
        </w:r>
        <w:r w:rsidR="00F960B9" w:rsidRPr="000D2AE2" w:rsidDel="004C788F">
          <w:rPr>
            <w:rPrChange w:id="4290" w:author="Liam Coleman" w:date="2021-04-26T11:51:00Z">
              <w:rPr>
                <w:b/>
              </w:rPr>
            </w:rPrChange>
          </w:rPr>
          <w:delText>LogIn</w:delText>
        </w:r>
        <w:r w:rsidR="00B41311" w:rsidRPr="000D2AE2" w:rsidDel="004C788F">
          <w:rPr>
            <w:rPrChange w:id="4291" w:author="Liam Coleman" w:date="2021-04-26T11:51:00Z">
              <w:rPr/>
            </w:rPrChange>
          </w:rPr>
          <w:delText xml:space="preserve">. </w:delText>
        </w:r>
        <w:r w:rsidR="008C39D6" w:rsidRPr="000D2AE2" w:rsidDel="004C788F">
          <w:rPr>
            <w:rPrChange w:id="4292" w:author="Liam Coleman" w:date="2021-04-26T11:51:00Z">
              <w:rPr>
                <w:strike/>
              </w:rPr>
            </w:rPrChange>
          </w:rPr>
          <w:delText>Once successfully</w:delText>
        </w:r>
        <w:r w:rsidR="00B41311" w:rsidRPr="000D2AE2" w:rsidDel="004C788F">
          <w:rPr>
            <w:rPrChange w:id="4293" w:author="Liam Coleman" w:date="2021-04-26T11:51:00Z">
              <w:rPr>
                <w:strike/>
              </w:rPr>
            </w:rPrChange>
          </w:rPr>
          <w:delText xml:space="preserve"> sign</w:delText>
        </w:r>
        <w:r w:rsidR="00C94A76" w:rsidRPr="000D2AE2" w:rsidDel="004C788F">
          <w:rPr>
            <w:rPrChange w:id="4294" w:author="Liam Coleman" w:date="2021-04-26T11:51:00Z">
              <w:rPr>
                <w:strike/>
              </w:rPr>
            </w:rPrChange>
          </w:rPr>
          <w:delText>ed</w:delText>
        </w:r>
        <w:r w:rsidR="00B41311" w:rsidRPr="000D2AE2" w:rsidDel="004C788F">
          <w:rPr>
            <w:rPrChange w:id="4295" w:author="Liam Coleman" w:date="2021-04-26T11:51:00Z">
              <w:rPr>
                <w:strike/>
              </w:rPr>
            </w:rPrChange>
          </w:rPr>
          <w:delText xml:space="preserve"> on, W</w:delText>
        </w:r>
        <w:r w:rsidR="008C39D6" w:rsidRPr="000D2AE2" w:rsidDel="004C788F">
          <w:rPr>
            <w:rPrChange w:id="4296" w:author="Liam Coleman" w:date="2021-04-26T11:51:00Z">
              <w:rPr>
                <w:strike/>
              </w:rPr>
            </w:rPrChange>
          </w:rPr>
          <w:delText xml:space="preserve">inEpos will call </w:delText>
        </w:r>
        <w:r w:rsidR="008C39D6" w:rsidRPr="000D2AE2" w:rsidDel="004C788F">
          <w:rPr>
            <w:rPrChange w:id="4297" w:author="Liam Coleman" w:date="2021-04-26T11:51:00Z">
              <w:rPr>
                <w:b/>
                <w:strike/>
              </w:rPr>
            </w:rPrChange>
          </w:rPr>
          <w:delText>DisablePayIn</w:delText>
        </w:r>
        <w:r w:rsidR="008C39D6" w:rsidRPr="000D2AE2" w:rsidDel="004C788F">
          <w:rPr>
            <w:rPrChange w:id="4298" w:author="Liam Coleman" w:date="2021-04-26T11:51:00Z">
              <w:rPr>
                <w:strike/>
              </w:rPr>
            </w:rPrChange>
          </w:rPr>
          <w:delText xml:space="preserve"> so that Customer cannot insert money until a transaction has started (i.e. sell first item).</w:delText>
        </w:r>
        <w:r w:rsidR="00DF217B" w:rsidRPr="000D2AE2" w:rsidDel="004C788F">
          <w:rPr>
            <w:rPrChange w:id="4299" w:author="Liam Coleman" w:date="2021-04-26T11:51:00Z">
              <w:rPr/>
            </w:rPrChange>
          </w:rPr>
          <w:delText xml:space="preserve"> </w:delText>
        </w:r>
        <w:r w:rsidR="000B4E71" w:rsidRPr="000D2AE2" w:rsidDel="004C788F">
          <w:rPr>
            <w:rPrChange w:id="4300" w:author="Liam Coleman" w:date="2021-04-26T11:51:00Z">
              <w:rPr>
                <w:i/>
                <w:color w:val="C00000"/>
              </w:rPr>
            </w:rPrChange>
          </w:rPr>
          <w:delText>[JF] Can Enable</w:delText>
        </w:r>
        <w:r w:rsidR="00DF217B" w:rsidRPr="000D2AE2" w:rsidDel="004C788F">
          <w:rPr>
            <w:rPrChange w:id="4301" w:author="Liam Coleman" w:date="2021-04-26T11:51:00Z">
              <w:rPr>
                <w:i/>
                <w:color w:val="C00000"/>
              </w:rPr>
            </w:rPrChange>
          </w:rPr>
          <w:delText>PayIn</w:delText>
        </w:r>
        <w:r w:rsidR="000B4E71" w:rsidRPr="000D2AE2" w:rsidDel="004C788F">
          <w:rPr>
            <w:rPrChange w:id="4302" w:author="Liam Coleman" w:date="2021-04-26T11:51:00Z">
              <w:rPr>
                <w:i/>
                <w:color w:val="C00000"/>
              </w:rPr>
            </w:rPrChange>
          </w:rPr>
          <w:delText xml:space="preserve"> be </w:delText>
        </w:r>
        <w:r w:rsidR="006B1324" w:rsidRPr="000D2AE2" w:rsidDel="004C788F">
          <w:rPr>
            <w:rPrChange w:id="4303" w:author="Liam Coleman" w:date="2021-04-26T11:51:00Z">
              <w:rPr>
                <w:i/>
                <w:color w:val="C00000"/>
              </w:rPr>
            </w:rPrChange>
          </w:rPr>
          <w:delText>disabled</w:delText>
        </w:r>
        <w:r w:rsidR="000B4E71" w:rsidRPr="000D2AE2" w:rsidDel="004C788F">
          <w:rPr>
            <w:rPrChange w:id="4304" w:author="Liam Coleman" w:date="2021-04-26T11:51:00Z">
              <w:rPr>
                <w:i/>
                <w:color w:val="C00000"/>
              </w:rPr>
            </w:rPrChange>
          </w:rPr>
          <w:delText xml:space="preserve"> on login by CG Setting.</w:delText>
        </w:r>
        <w:r w:rsidR="00B11A94" w:rsidRPr="000D2AE2" w:rsidDel="004C788F">
          <w:rPr>
            <w:rPrChange w:id="4305" w:author="Liam Coleman" w:date="2021-04-26T11:51:00Z">
              <w:rPr>
                <w:i/>
                <w:color w:val="C00000"/>
              </w:rPr>
            </w:rPrChange>
          </w:rPr>
          <w:delText xml:space="preserve"> No </w:delText>
        </w:r>
        <w:r w:rsidR="00B73DCC" w:rsidRPr="000D2AE2" w:rsidDel="004C788F">
          <w:rPr>
            <w:rPrChange w:id="4306" w:author="Liam Coleman" w:date="2021-04-26T11:51:00Z">
              <w:rPr>
                <w:i/>
                <w:color w:val="C00000"/>
              </w:rPr>
            </w:rPrChange>
          </w:rPr>
          <w:delText>mention</w:delText>
        </w:r>
        <w:r w:rsidR="00B11A94" w:rsidRPr="000D2AE2" w:rsidDel="004C788F">
          <w:rPr>
            <w:rPrChange w:id="4307" w:author="Liam Coleman" w:date="2021-04-26T11:51:00Z">
              <w:rPr>
                <w:i/>
                <w:color w:val="C00000"/>
              </w:rPr>
            </w:rPrChange>
          </w:rPr>
          <w:delText xml:space="preserve"> in documentation, question to be posed to CG.</w:delText>
        </w:r>
        <w:r w:rsidR="00B73DCC" w:rsidRPr="000D2AE2" w:rsidDel="004C788F">
          <w:rPr>
            <w:rPrChange w:id="4308" w:author="Liam Coleman" w:date="2021-04-26T11:51:00Z">
              <w:rPr>
                <w:i/>
                <w:color w:val="C00000"/>
              </w:rPr>
            </w:rPrChange>
          </w:rPr>
          <w:delText xml:space="preserve"> [TG] Yes there is a</w:delText>
        </w:r>
        <w:r w:rsidR="006B1324" w:rsidRPr="000D2AE2" w:rsidDel="004C788F">
          <w:rPr>
            <w:rPrChange w:id="4309" w:author="Liam Coleman" w:date="2021-04-26T11:51:00Z">
              <w:rPr>
                <w:i/>
                <w:color w:val="C00000"/>
              </w:rPr>
            </w:rPrChange>
          </w:rPr>
          <w:delText xml:space="preserve"> AutoDisable setting in cglogics.ini</w:delText>
        </w:r>
        <w:r w:rsidR="00B73DCC" w:rsidRPr="000D2AE2" w:rsidDel="004C788F">
          <w:rPr>
            <w:rPrChange w:id="4310" w:author="Liam Coleman" w:date="2021-04-26T11:51:00Z">
              <w:rPr>
                <w:i/>
                <w:color w:val="C00000"/>
              </w:rPr>
            </w:rPrChange>
          </w:rPr>
          <w:delText xml:space="preserve"> to do this</w:delText>
        </w:r>
        <w:r w:rsidR="006B1324" w:rsidRPr="000D2AE2" w:rsidDel="004C788F">
          <w:rPr>
            <w:rPrChange w:id="4311" w:author="Liam Coleman" w:date="2021-04-26T11:51:00Z">
              <w:rPr>
                <w:i/>
                <w:color w:val="C00000"/>
              </w:rPr>
            </w:rPrChange>
          </w:rPr>
          <w:delText>.</w:delText>
        </w:r>
        <w:bookmarkStart w:id="4312" w:name="_Toc66781179"/>
        <w:bookmarkStart w:id="4313" w:name="_Toc67314291"/>
        <w:bookmarkStart w:id="4314" w:name="_Toc67314924"/>
        <w:bookmarkStart w:id="4315" w:name="_Toc67322220"/>
        <w:bookmarkStart w:id="4316" w:name="_Toc67322857"/>
        <w:bookmarkStart w:id="4317" w:name="_Toc67405901"/>
        <w:bookmarkStart w:id="4318" w:name="_Toc67406538"/>
        <w:bookmarkStart w:id="4319" w:name="_Toc69822981"/>
        <w:bookmarkStart w:id="4320" w:name="_Toc69823688"/>
        <w:bookmarkStart w:id="4321" w:name="_Toc69912648"/>
        <w:bookmarkStart w:id="4322" w:name="_Toc69913365"/>
        <w:bookmarkEnd w:id="4312"/>
        <w:bookmarkEnd w:id="4313"/>
        <w:bookmarkEnd w:id="4314"/>
        <w:bookmarkEnd w:id="4315"/>
        <w:bookmarkEnd w:id="4316"/>
        <w:bookmarkEnd w:id="4317"/>
        <w:bookmarkEnd w:id="4318"/>
        <w:bookmarkEnd w:id="4319"/>
        <w:bookmarkEnd w:id="4320"/>
        <w:bookmarkEnd w:id="4321"/>
        <w:bookmarkEnd w:id="4322"/>
      </w:del>
    </w:p>
    <w:p w14:paraId="67CCEB4B" w14:textId="0F5CE51C" w:rsidR="0006275C" w:rsidRPr="000D2AE2" w:rsidDel="004C788F" w:rsidRDefault="00EC51DB">
      <w:pPr>
        <w:pStyle w:val="Heading2"/>
        <w:numPr>
          <w:ilvl w:val="0"/>
          <w:numId w:val="0"/>
        </w:numPr>
        <w:ind w:left="1134" w:hanging="1134"/>
        <w:rPr>
          <w:del w:id="4323" w:author="Liam Coleman" w:date="2021-04-26T11:56:00Z"/>
          <w:rPrChange w:id="4324" w:author="Liam Coleman" w:date="2021-04-26T11:51:00Z">
            <w:rPr>
              <w:del w:id="4325" w:author="Liam Coleman" w:date="2021-04-26T11:56:00Z"/>
            </w:rPr>
          </w:rPrChange>
        </w:rPr>
        <w:pPrChange w:id="4326" w:author="Liam Coleman" w:date="2021-04-26T11:51:00Z">
          <w:pPr>
            <w:pStyle w:val="ListParagraph"/>
            <w:ind w:left="0"/>
          </w:pPr>
        </w:pPrChange>
      </w:pPr>
      <w:del w:id="4327" w:author="Liam Coleman" w:date="2021-04-26T11:56:00Z">
        <w:r w:rsidRPr="000D2AE2" w:rsidDel="004C788F">
          <w:rPr>
            <w:rPrChange w:id="4328" w:author="Liam Coleman" w:date="2021-04-26T11:51:00Z">
              <w:rPr/>
            </w:rPrChange>
          </w:rPr>
          <w:delText xml:space="preserve">At this point the </w:delText>
        </w:r>
        <w:r w:rsidR="000E7A19" w:rsidRPr="000D2AE2" w:rsidDel="004C788F">
          <w:rPr>
            <w:rPrChange w:id="4329" w:author="Liam Coleman" w:date="2021-04-26T11:51:00Z">
              <w:rPr/>
            </w:rPrChange>
          </w:rPr>
          <w:delText>CG</w:delText>
        </w:r>
        <w:r w:rsidRPr="000D2AE2" w:rsidDel="004C788F">
          <w:rPr>
            <w:rPrChange w:id="4330" w:author="Liam Coleman" w:date="2021-04-26T11:51:00Z">
              <w:rPr/>
            </w:rPrChange>
          </w:rPr>
          <w:delText xml:space="preserve"> may have existing monies </w:delText>
        </w:r>
        <w:r w:rsidR="00A7131C" w:rsidRPr="000D2AE2" w:rsidDel="004C788F">
          <w:rPr>
            <w:rPrChange w:id="4331" w:author="Liam Coleman" w:date="2021-04-26T11:51:00Z">
              <w:rPr/>
            </w:rPrChange>
          </w:rPr>
          <w:delText xml:space="preserve">insert </w:delText>
        </w:r>
        <w:r w:rsidRPr="000D2AE2" w:rsidDel="004C788F">
          <w:rPr>
            <w:rPrChange w:id="4332" w:author="Liam Coleman" w:date="2021-04-26T11:51:00Z">
              <w:rPr/>
            </w:rPrChange>
          </w:rPr>
          <w:delText xml:space="preserve">(i.e. power cut during transaction), </w:delText>
        </w:r>
        <w:r w:rsidR="00F56A0C" w:rsidRPr="000D2AE2" w:rsidDel="004C788F">
          <w:rPr>
            <w:rPrChange w:id="4333" w:author="Liam Coleman" w:date="2021-04-26T11:51:00Z">
              <w:rPr/>
            </w:rPrChange>
          </w:rPr>
          <w:delText xml:space="preserve">Using the result of </w:delText>
        </w:r>
        <w:r w:rsidR="00F56A0C" w:rsidRPr="000D2AE2" w:rsidDel="004C788F">
          <w:rPr>
            <w:rPrChange w:id="4334" w:author="Liam Coleman" w:date="2021-04-26T11:51:00Z">
              <w:rPr>
                <w:b/>
              </w:rPr>
            </w:rPrChange>
          </w:rPr>
          <w:delText>InsertedMoniesOnStartOfSale</w:delText>
        </w:r>
        <w:r w:rsidR="00F56A0C" w:rsidRPr="000D2AE2" w:rsidDel="004C788F">
          <w:rPr>
            <w:rPrChange w:id="4335" w:author="Liam Coleman" w:date="2021-04-26T11:51:00Z">
              <w:rPr/>
            </w:rPrChange>
          </w:rPr>
          <w:delText xml:space="preserve"> </w:delText>
        </w:r>
        <w:r w:rsidRPr="000D2AE2" w:rsidDel="004C788F">
          <w:rPr>
            <w:rPrChange w:id="4336" w:author="Liam Coleman" w:date="2021-04-26T11:51:00Z">
              <w:rPr/>
            </w:rPrChange>
          </w:rPr>
          <w:delText xml:space="preserve">the </w:delText>
        </w:r>
        <w:r w:rsidR="00F56A0C" w:rsidRPr="000D2AE2" w:rsidDel="004C788F">
          <w:rPr>
            <w:rPrChange w:id="4337" w:author="Liam Coleman" w:date="2021-04-26T11:51:00Z">
              <w:rPr/>
            </w:rPrChange>
          </w:rPr>
          <w:delText xml:space="preserve">POS will prompt the </w:delText>
        </w:r>
        <w:r w:rsidRPr="000D2AE2" w:rsidDel="004C788F">
          <w:rPr>
            <w:rPrChange w:id="4338" w:author="Liam Coleman" w:date="2021-04-26T11:51:00Z">
              <w:rPr/>
            </w:rPrChange>
          </w:rPr>
          <w:delText xml:space="preserve">Cashier to retain the </w:delText>
        </w:r>
        <w:r w:rsidR="00A7131C" w:rsidRPr="000D2AE2" w:rsidDel="004C788F">
          <w:rPr>
            <w:rPrChange w:id="4339" w:author="Liam Coleman" w:date="2021-04-26T11:51:00Z">
              <w:rPr/>
            </w:rPrChange>
          </w:rPr>
          <w:delText>inser</w:delText>
        </w:r>
        <w:r w:rsidRPr="000D2AE2" w:rsidDel="004C788F">
          <w:rPr>
            <w:rPrChange w:id="4340" w:author="Liam Coleman" w:date="2021-04-26T11:51:00Z">
              <w:rPr/>
            </w:rPrChange>
          </w:rPr>
          <w:delText xml:space="preserve">ted monies for the current sale (i.e. sale recovery) or dispense the </w:delText>
        </w:r>
        <w:r w:rsidR="00A7131C" w:rsidRPr="000D2AE2" w:rsidDel="004C788F">
          <w:rPr>
            <w:rPrChange w:id="4341" w:author="Liam Coleman" w:date="2021-04-26T11:51:00Z">
              <w:rPr/>
            </w:rPrChange>
          </w:rPr>
          <w:delText xml:space="preserve">inserted </w:delText>
        </w:r>
        <w:r w:rsidRPr="000D2AE2" w:rsidDel="004C788F">
          <w:rPr>
            <w:rPrChange w:id="4342" w:author="Liam Coleman" w:date="2021-04-26T11:51:00Z">
              <w:rPr/>
            </w:rPrChange>
          </w:rPr>
          <w:delText>monies in the case of a new sale (i.e. monies do not belong to current Customer).</w:delText>
        </w:r>
        <w:r w:rsidR="00B41311" w:rsidRPr="000D2AE2" w:rsidDel="004C788F">
          <w:rPr>
            <w:rPrChange w:id="4343" w:author="Liam Coleman" w:date="2021-04-26T11:51:00Z">
              <w:rPr/>
            </w:rPrChange>
          </w:rPr>
          <w:delText xml:space="preserve"> </w:delText>
        </w:r>
        <w:bookmarkStart w:id="4344" w:name="_Toc66781180"/>
        <w:bookmarkStart w:id="4345" w:name="_Toc67314292"/>
        <w:bookmarkStart w:id="4346" w:name="_Toc67314925"/>
        <w:bookmarkStart w:id="4347" w:name="_Toc67322221"/>
        <w:bookmarkStart w:id="4348" w:name="_Toc67322858"/>
        <w:bookmarkStart w:id="4349" w:name="_Toc67405902"/>
        <w:bookmarkStart w:id="4350" w:name="_Toc67406539"/>
        <w:bookmarkStart w:id="4351" w:name="_Toc69822982"/>
        <w:bookmarkStart w:id="4352" w:name="_Toc69823689"/>
        <w:bookmarkStart w:id="4353" w:name="_Toc69912649"/>
        <w:bookmarkStart w:id="4354" w:name="_Toc69913366"/>
        <w:bookmarkEnd w:id="4344"/>
        <w:bookmarkEnd w:id="4345"/>
        <w:bookmarkEnd w:id="4346"/>
        <w:bookmarkEnd w:id="4347"/>
        <w:bookmarkEnd w:id="4348"/>
        <w:bookmarkEnd w:id="4349"/>
        <w:bookmarkEnd w:id="4350"/>
        <w:bookmarkEnd w:id="4351"/>
        <w:bookmarkEnd w:id="4352"/>
        <w:bookmarkEnd w:id="4353"/>
        <w:bookmarkEnd w:id="4354"/>
      </w:del>
    </w:p>
    <w:p w14:paraId="3B6B8D2A" w14:textId="79CE1239" w:rsidR="00985F59" w:rsidRPr="000D2AE2" w:rsidDel="004C788F" w:rsidRDefault="00985F59">
      <w:pPr>
        <w:pStyle w:val="Heading2"/>
        <w:numPr>
          <w:ilvl w:val="0"/>
          <w:numId w:val="0"/>
        </w:numPr>
        <w:ind w:left="1134" w:hanging="1134"/>
        <w:rPr>
          <w:del w:id="4355" w:author="Liam Coleman" w:date="2021-04-26T11:56:00Z"/>
          <w:rPrChange w:id="4356" w:author="Liam Coleman" w:date="2021-04-26T11:51:00Z">
            <w:rPr>
              <w:del w:id="4357" w:author="Liam Coleman" w:date="2021-04-26T11:56:00Z"/>
            </w:rPr>
          </w:rPrChange>
        </w:rPr>
        <w:pPrChange w:id="4358" w:author="Liam Coleman" w:date="2021-04-26T11:51:00Z">
          <w:pPr>
            <w:pStyle w:val="ListParagraph"/>
            <w:ind w:left="0"/>
          </w:pPr>
        </w:pPrChange>
      </w:pPr>
      <w:bookmarkStart w:id="4359" w:name="_Toc66781181"/>
      <w:bookmarkStart w:id="4360" w:name="_Toc67314293"/>
      <w:bookmarkStart w:id="4361" w:name="_Toc67314926"/>
      <w:bookmarkStart w:id="4362" w:name="_Toc67322222"/>
      <w:bookmarkStart w:id="4363" w:name="_Toc67322859"/>
      <w:bookmarkStart w:id="4364" w:name="_Toc67405903"/>
      <w:bookmarkStart w:id="4365" w:name="_Toc67406540"/>
      <w:bookmarkStart w:id="4366" w:name="_Toc69822983"/>
      <w:bookmarkStart w:id="4367" w:name="_Toc69823690"/>
      <w:bookmarkStart w:id="4368" w:name="_Toc69912650"/>
      <w:bookmarkStart w:id="4369" w:name="_Toc69913367"/>
      <w:bookmarkEnd w:id="4359"/>
      <w:bookmarkEnd w:id="4360"/>
      <w:bookmarkEnd w:id="4361"/>
      <w:bookmarkEnd w:id="4362"/>
      <w:bookmarkEnd w:id="4363"/>
      <w:bookmarkEnd w:id="4364"/>
      <w:bookmarkEnd w:id="4365"/>
      <w:bookmarkEnd w:id="4366"/>
      <w:bookmarkEnd w:id="4367"/>
      <w:bookmarkEnd w:id="4368"/>
      <w:bookmarkEnd w:id="4369"/>
    </w:p>
    <w:p w14:paraId="281353D5" w14:textId="4E656A97" w:rsidR="00985F59" w:rsidRPr="000D2AE2" w:rsidDel="004C788F" w:rsidRDefault="00985F59">
      <w:pPr>
        <w:pStyle w:val="Heading2"/>
        <w:numPr>
          <w:ilvl w:val="0"/>
          <w:numId w:val="0"/>
        </w:numPr>
        <w:ind w:left="1134" w:hanging="1134"/>
        <w:rPr>
          <w:del w:id="4370" w:author="Liam Coleman" w:date="2021-04-26T11:56:00Z"/>
          <w:rPrChange w:id="4371" w:author="Liam Coleman" w:date="2021-04-26T11:51:00Z">
            <w:rPr>
              <w:del w:id="4372" w:author="Liam Coleman" w:date="2021-04-26T11:56:00Z"/>
            </w:rPr>
          </w:rPrChange>
        </w:rPr>
        <w:pPrChange w:id="4373" w:author="Liam Coleman" w:date="2021-04-26T11:51:00Z">
          <w:pPr>
            <w:pStyle w:val="ListParagraph"/>
            <w:ind w:left="0"/>
          </w:pPr>
        </w:pPrChange>
      </w:pPr>
      <w:del w:id="4374" w:author="Liam Coleman" w:date="2021-04-26T11:56:00Z">
        <w:r w:rsidRPr="000D2AE2" w:rsidDel="004C788F">
          <w:rPr>
            <w:rPrChange w:id="4375" w:author="Liam Coleman" w:date="2021-04-26T11:51:00Z">
              <w:rPr/>
            </w:rPrChange>
          </w:rPr>
          <w:delText xml:space="preserve">Training Mode needs to be considered on POS signon and should activate the simulator, see </w:delText>
        </w:r>
        <w:r w:rsidRPr="000D2AE2" w:rsidDel="004C788F">
          <w:rPr>
            <w:rPrChange w:id="4376" w:author="Liam Coleman" w:date="2021-04-26T11:51:00Z">
              <w:rPr>
                <w:b/>
              </w:rPr>
            </w:rPrChange>
          </w:rPr>
          <w:fldChar w:fldCharType="begin"/>
        </w:r>
        <w:r w:rsidRPr="004C788F" w:rsidDel="004C788F">
          <w:rPr>
            <w:rPrChange w:id="4377" w:author="Liam Coleman" w:date="2021-04-26T11:56:00Z">
              <w:rPr>
                <w:b/>
              </w:rPr>
            </w:rPrChange>
          </w:rPr>
          <w:delInstrText xml:space="preserve"> REF _Ref383503984 \r \h  \* MERGEFORMAT </w:delInstrText>
        </w:r>
        <w:r w:rsidRPr="000D2AE2" w:rsidDel="004C788F">
          <w:rPr>
            <w:rPrChange w:id="4378" w:author="Liam Coleman" w:date="2021-04-26T11:51:00Z">
              <w:rPr>
                <w:rFonts w:ascii="Arial Black" w:hAnsi="Arial Black"/>
                <w:sz w:val="28"/>
              </w:rPr>
            </w:rPrChange>
          </w:rPr>
        </w:r>
        <w:r w:rsidRPr="000D2AE2" w:rsidDel="004C788F">
          <w:rPr>
            <w:rPrChange w:id="4379" w:author="Liam Coleman" w:date="2021-04-26T11:51:00Z">
              <w:rPr>
                <w:b/>
              </w:rPr>
            </w:rPrChange>
          </w:rPr>
          <w:fldChar w:fldCharType="separate"/>
        </w:r>
        <w:r w:rsidR="004D4C32" w:rsidRPr="000D2AE2" w:rsidDel="004C788F">
          <w:rPr>
            <w:rPrChange w:id="4380" w:author="Liam Coleman" w:date="2021-04-26T11:51:00Z">
              <w:rPr>
                <w:b/>
              </w:rPr>
            </w:rPrChange>
          </w:rPr>
          <w:delText>5.10</w:delText>
        </w:r>
        <w:r w:rsidRPr="000D2AE2" w:rsidDel="004C788F">
          <w:rPr>
            <w:rPrChange w:id="4381" w:author="Liam Coleman" w:date="2021-04-26T11:51:00Z">
              <w:rPr>
                <w:b/>
              </w:rPr>
            </w:rPrChange>
          </w:rPr>
          <w:fldChar w:fldCharType="end"/>
        </w:r>
        <w:r w:rsidRPr="000D2AE2" w:rsidDel="004C788F">
          <w:rPr>
            <w:rPrChange w:id="4382" w:author="Liam Coleman" w:date="2021-04-26T11:51:00Z">
              <w:rPr>
                <w:b/>
              </w:rPr>
            </w:rPrChange>
          </w:rPr>
          <w:delText xml:space="preserve"> </w:delText>
        </w:r>
        <w:r w:rsidRPr="000D2AE2" w:rsidDel="004C788F">
          <w:rPr>
            <w:rPrChange w:id="4383" w:author="Liam Coleman" w:date="2021-04-26T11:51:00Z">
              <w:rPr>
                <w:b/>
              </w:rPr>
            </w:rPrChange>
          </w:rPr>
          <w:fldChar w:fldCharType="begin"/>
        </w:r>
        <w:r w:rsidRPr="000D2AE2" w:rsidDel="004C788F">
          <w:rPr>
            <w:rPrChange w:id="4384" w:author="Liam Coleman" w:date="2021-04-26T11:51:00Z">
              <w:rPr>
                <w:b/>
              </w:rPr>
            </w:rPrChange>
          </w:rPr>
          <w:delInstrText xml:space="preserve"> REF _Ref383503985 \h  \* MERGEFORMAT </w:delInstrText>
        </w:r>
        <w:r w:rsidRPr="000D2AE2" w:rsidDel="004C788F">
          <w:rPr>
            <w:rPrChange w:id="4385" w:author="Liam Coleman" w:date="2021-04-26T11:51:00Z">
              <w:rPr>
                <w:rFonts w:ascii="Arial Black" w:hAnsi="Arial Black"/>
                <w:sz w:val="28"/>
              </w:rPr>
            </w:rPrChange>
          </w:rPr>
        </w:r>
        <w:r w:rsidRPr="000D2AE2" w:rsidDel="004C788F">
          <w:rPr>
            <w:rPrChange w:id="4386" w:author="Liam Coleman" w:date="2021-04-26T11:51:00Z">
              <w:rPr>
                <w:b/>
              </w:rPr>
            </w:rPrChange>
          </w:rPr>
          <w:fldChar w:fldCharType="separate"/>
        </w:r>
        <w:r w:rsidR="004D4C32" w:rsidRPr="000D2AE2" w:rsidDel="004C788F">
          <w:rPr>
            <w:rPrChange w:id="4387" w:author="Liam Coleman" w:date="2021-04-26T11:51:00Z">
              <w:rPr>
                <w:b/>
              </w:rPr>
            </w:rPrChange>
          </w:rPr>
          <w:delText>Training Mode</w:delText>
        </w:r>
        <w:r w:rsidRPr="000D2AE2" w:rsidDel="004C788F">
          <w:rPr>
            <w:rPrChange w:id="4388" w:author="Liam Coleman" w:date="2021-04-26T11:51:00Z">
              <w:rPr>
                <w:b/>
              </w:rPr>
            </w:rPrChange>
          </w:rPr>
          <w:fldChar w:fldCharType="end"/>
        </w:r>
        <w:r w:rsidRPr="000D2AE2" w:rsidDel="004C788F">
          <w:rPr>
            <w:rPrChange w:id="4389" w:author="Liam Coleman" w:date="2021-04-26T11:51:00Z">
              <w:rPr/>
            </w:rPrChange>
          </w:rPr>
          <w:delText xml:space="preserve">. </w:delText>
        </w:r>
        <w:bookmarkStart w:id="4390" w:name="_Toc66781182"/>
        <w:bookmarkStart w:id="4391" w:name="_Toc67314294"/>
        <w:bookmarkStart w:id="4392" w:name="_Toc67314927"/>
        <w:bookmarkStart w:id="4393" w:name="_Toc67322223"/>
        <w:bookmarkStart w:id="4394" w:name="_Toc67322860"/>
        <w:bookmarkStart w:id="4395" w:name="_Toc67405904"/>
        <w:bookmarkStart w:id="4396" w:name="_Toc67406541"/>
        <w:bookmarkStart w:id="4397" w:name="_Toc69822984"/>
        <w:bookmarkStart w:id="4398" w:name="_Toc69823691"/>
        <w:bookmarkStart w:id="4399" w:name="_Toc69912651"/>
        <w:bookmarkStart w:id="4400" w:name="_Toc69913368"/>
        <w:bookmarkEnd w:id="4390"/>
        <w:bookmarkEnd w:id="4391"/>
        <w:bookmarkEnd w:id="4392"/>
        <w:bookmarkEnd w:id="4393"/>
        <w:bookmarkEnd w:id="4394"/>
        <w:bookmarkEnd w:id="4395"/>
        <w:bookmarkEnd w:id="4396"/>
        <w:bookmarkEnd w:id="4397"/>
        <w:bookmarkEnd w:id="4398"/>
        <w:bookmarkEnd w:id="4399"/>
        <w:bookmarkEnd w:id="4400"/>
      </w:del>
    </w:p>
    <w:p w14:paraId="0883E87A" w14:textId="23B6F607" w:rsidR="00AD0998" w:rsidRPr="000D2AE2" w:rsidDel="004C788F" w:rsidRDefault="00AD0998">
      <w:pPr>
        <w:pStyle w:val="Heading2"/>
        <w:numPr>
          <w:ilvl w:val="0"/>
          <w:numId w:val="0"/>
        </w:numPr>
        <w:ind w:left="1134" w:hanging="1134"/>
        <w:rPr>
          <w:del w:id="4401" w:author="Liam Coleman" w:date="2021-04-26T11:56:00Z"/>
          <w:rPrChange w:id="4402" w:author="Liam Coleman" w:date="2021-04-26T11:51:00Z">
            <w:rPr>
              <w:del w:id="4403" w:author="Liam Coleman" w:date="2021-04-26T11:56:00Z"/>
            </w:rPr>
          </w:rPrChange>
        </w:rPr>
        <w:pPrChange w:id="4404" w:author="Liam Coleman" w:date="2021-04-26T11:51:00Z">
          <w:pPr>
            <w:pStyle w:val="ListParagraph"/>
            <w:ind w:left="0"/>
          </w:pPr>
        </w:pPrChange>
      </w:pPr>
      <w:bookmarkStart w:id="4405" w:name="_Toc66781183"/>
      <w:bookmarkStart w:id="4406" w:name="_Toc67314295"/>
      <w:bookmarkStart w:id="4407" w:name="_Toc67314928"/>
      <w:bookmarkStart w:id="4408" w:name="_Toc67322224"/>
      <w:bookmarkStart w:id="4409" w:name="_Toc67322861"/>
      <w:bookmarkStart w:id="4410" w:name="_Toc67405905"/>
      <w:bookmarkStart w:id="4411" w:name="_Toc67406542"/>
      <w:bookmarkStart w:id="4412" w:name="_Toc69822985"/>
      <w:bookmarkStart w:id="4413" w:name="_Toc69823692"/>
      <w:bookmarkStart w:id="4414" w:name="_Toc69912652"/>
      <w:bookmarkStart w:id="4415" w:name="_Toc69913369"/>
      <w:bookmarkEnd w:id="4405"/>
      <w:bookmarkEnd w:id="4406"/>
      <w:bookmarkEnd w:id="4407"/>
      <w:bookmarkEnd w:id="4408"/>
      <w:bookmarkEnd w:id="4409"/>
      <w:bookmarkEnd w:id="4410"/>
      <w:bookmarkEnd w:id="4411"/>
      <w:bookmarkEnd w:id="4412"/>
      <w:bookmarkEnd w:id="4413"/>
      <w:bookmarkEnd w:id="4414"/>
      <w:bookmarkEnd w:id="4415"/>
    </w:p>
    <w:p w14:paraId="477A387B" w14:textId="52989466" w:rsidR="0006275C" w:rsidRPr="000D2AE2" w:rsidDel="004C788F" w:rsidRDefault="00F960B9">
      <w:pPr>
        <w:pStyle w:val="Heading2"/>
        <w:numPr>
          <w:ilvl w:val="0"/>
          <w:numId w:val="0"/>
        </w:numPr>
        <w:ind w:left="1134" w:hanging="1134"/>
        <w:rPr>
          <w:del w:id="4416" w:author="Liam Coleman" w:date="2021-04-26T11:56:00Z"/>
          <w:rPrChange w:id="4417" w:author="Liam Coleman" w:date="2021-04-26T11:51:00Z">
            <w:rPr>
              <w:del w:id="4418" w:author="Liam Coleman" w:date="2021-04-26T11:56:00Z"/>
            </w:rPr>
          </w:rPrChange>
        </w:rPr>
        <w:pPrChange w:id="4419" w:author="Liam Coleman" w:date="2021-04-26T11:51:00Z">
          <w:pPr>
            <w:pStyle w:val="ListParagraph"/>
            <w:ind w:left="0"/>
          </w:pPr>
        </w:pPrChange>
      </w:pPr>
      <w:del w:id="4420" w:author="Liam Coleman" w:date="2021-04-26T11:56:00Z">
        <w:r w:rsidRPr="000D2AE2" w:rsidDel="004C788F">
          <w:rPr>
            <w:rPrChange w:id="4421" w:author="Liam Coleman" w:date="2021-04-26T11:51:00Z">
              <w:rPr>
                <w:b/>
              </w:rPr>
            </w:rPrChange>
          </w:rPr>
          <w:delText>LogOut</w:delText>
        </w:r>
        <w:r w:rsidRPr="000D2AE2" w:rsidDel="004C788F">
          <w:rPr>
            <w:rPrChange w:id="4422" w:author="Liam Coleman" w:date="2021-04-26T11:51:00Z">
              <w:rPr/>
            </w:rPrChange>
          </w:rPr>
          <w:delText xml:space="preserve"> </w:delText>
        </w:r>
        <w:r w:rsidR="00613D0F" w:rsidRPr="000D2AE2" w:rsidDel="004C788F">
          <w:rPr>
            <w:rPrChange w:id="4423" w:author="Liam Coleman" w:date="2021-04-26T11:51:00Z">
              <w:rPr/>
            </w:rPrChange>
          </w:rPr>
          <w:delText>will automatically be called w</w:delText>
        </w:r>
        <w:r w:rsidR="0006275C" w:rsidRPr="000D2AE2" w:rsidDel="004C788F">
          <w:rPr>
            <w:rPrChange w:id="4424" w:author="Liam Coleman" w:date="2021-04-26T11:51:00Z">
              <w:rPr/>
            </w:rPrChange>
          </w:rPr>
          <w:delText xml:space="preserve">hen the Casher signs out of </w:delText>
        </w:r>
        <w:r w:rsidR="00A73372" w:rsidRPr="000D2AE2" w:rsidDel="004C788F">
          <w:rPr>
            <w:rPrChange w:id="4425" w:author="Liam Coleman" w:date="2021-04-26T11:51:00Z">
              <w:rPr/>
            </w:rPrChange>
          </w:rPr>
          <w:delText>WinEpos</w:delText>
        </w:r>
        <w:r w:rsidR="00EB0912" w:rsidRPr="000D2AE2" w:rsidDel="004C788F">
          <w:rPr>
            <w:rPrChange w:id="4426" w:author="Liam Coleman" w:date="2021-04-26T11:51:00Z">
              <w:rPr/>
            </w:rPrChange>
          </w:rPr>
          <w:delText xml:space="preserve"> if it has not been already called when doing pickups and reports for Session reports. </w:delText>
        </w:r>
        <w:r w:rsidR="00613D0F" w:rsidRPr="000D2AE2" w:rsidDel="004C788F">
          <w:rPr>
            <w:rPrChange w:id="4427" w:author="Liam Coleman" w:date="2021-04-26T11:51:00Z">
              <w:rPr/>
            </w:rPrChange>
          </w:rPr>
          <w:delText xml:space="preserve">This in turn ends the </w:delText>
        </w:r>
        <w:r w:rsidR="000E7A19" w:rsidRPr="000D2AE2" w:rsidDel="004C788F">
          <w:rPr>
            <w:rPrChange w:id="4428" w:author="Liam Coleman" w:date="2021-04-26T11:51:00Z">
              <w:rPr/>
            </w:rPrChange>
          </w:rPr>
          <w:delText>CG</w:delText>
        </w:r>
        <w:r w:rsidR="00613D0F" w:rsidRPr="000D2AE2" w:rsidDel="004C788F">
          <w:rPr>
            <w:rPrChange w:id="4429" w:author="Liam Coleman" w:date="2021-04-26T11:51:00Z">
              <w:rPr/>
            </w:rPrChange>
          </w:rPr>
          <w:delText xml:space="preserve"> Session</w:delText>
        </w:r>
        <w:r w:rsidR="00A73372" w:rsidRPr="000D2AE2" w:rsidDel="004C788F">
          <w:rPr>
            <w:rPrChange w:id="4430" w:author="Liam Coleman" w:date="2021-04-26T11:51:00Z">
              <w:rPr/>
            </w:rPrChange>
          </w:rPr>
          <w:delText xml:space="preserve"> </w:delText>
        </w:r>
        <w:r w:rsidR="00613D0F" w:rsidRPr="000D2AE2" w:rsidDel="004C788F">
          <w:rPr>
            <w:rPrChange w:id="4431" w:author="Liam Coleman" w:date="2021-04-26T11:51:00Z">
              <w:rPr/>
            </w:rPrChange>
          </w:rPr>
          <w:delText xml:space="preserve">and prepares for subsequent </w:delText>
        </w:r>
        <w:r w:rsidR="008C39D6" w:rsidRPr="000D2AE2" w:rsidDel="004C788F">
          <w:rPr>
            <w:rPrChange w:id="4432" w:author="Liam Coleman" w:date="2021-04-26T11:51:00Z">
              <w:rPr/>
            </w:rPrChange>
          </w:rPr>
          <w:delText>sessions</w:delText>
        </w:r>
        <w:bookmarkStart w:id="4433" w:name="_Toc66781184"/>
        <w:bookmarkStart w:id="4434" w:name="_Toc67314296"/>
        <w:bookmarkStart w:id="4435" w:name="_Toc67314929"/>
        <w:bookmarkStart w:id="4436" w:name="_Toc67322225"/>
        <w:bookmarkStart w:id="4437" w:name="_Toc67322862"/>
        <w:bookmarkStart w:id="4438" w:name="_Toc67405906"/>
        <w:bookmarkStart w:id="4439" w:name="_Toc67406543"/>
        <w:bookmarkStart w:id="4440" w:name="_Toc69822986"/>
        <w:bookmarkStart w:id="4441" w:name="_Toc69823693"/>
        <w:bookmarkStart w:id="4442" w:name="_Toc69912653"/>
        <w:bookmarkStart w:id="4443" w:name="_Toc69913370"/>
        <w:bookmarkEnd w:id="4433"/>
        <w:bookmarkEnd w:id="4434"/>
        <w:bookmarkEnd w:id="4435"/>
        <w:bookmarkEnd w:id="4436"/>
        <w:bookmarkEnd w:id="4437"/>
        <w:bookmarkEnd w:id="4438"/>
        <w:bookmarkEnd w:id="4439"/>
        <w:bookmarkEnd w:id="4440"/>
        <w:bookmarkEnd w:id="4441"/>
        <w:bookmarkEnd w:id="4442"/>
        <w:bookmarkEnd w:id="4443"/>
      </w:del>
    </w:p>
    <w:p w14:paraId="36D5AE4F" w14:textId="0A052523" w:rsidR="00B11A94" w:rsidRPr="000D2AE2" w:rsidDel="004C788F" w:rsidRDefault="00B11A94">
      <w:pPr>
        <w:pStyle w:val="Heading2"/>
        <w:numPr>
          <w:ilvl w:val="0"/>
          <w:numId w:val="0"/>
        </w:numPr>
        <w:ind w:left="1134" w:hanging="1134"/>
        <w:rPr>
          <w:del w:id="4444" w:author="Liam Coleman" w:date="2021-04-26T11:56:00Z"/>
          <w:rPrChange w:id="4445" w:author="Liam Coleman" w:date="2021-04-26T11:51:00Z">
            <w:rPr>
              <w:del w:id="4446" w:author="Liam Coleman" w:date="2021-04-26T11:56:00Z"/>
              <w:i/>
              <w:color w:val="C00000"/>
            </w:rPr>
          </w:rPrChange>
        </w:rPr>
        <w:pPrChange w:id="4447" w:author="Liam Coleman" w:date="2021-04-26T11:51:00Z">
          <w:pPr>
            <w:pStyle w:val="ListParagraph"/>
            <w:ind w:left="0"/>
          </w:pPr>
        </w:pPrChange>
      </w:pPr>
      <w:del w:id="4448" w:author="Liam Coleman" w:date="2021-04-26T11:56:00Z">
        <w:r w:rsidRPr="000D2AE2" w:rsidDel="004C788F">
          <w:rPr>
            <w:rPrChange w:id="4449" w:author="Liam Coleman" w:date="2021-04-26T11:51:00Z">
              <w:rPr>
                <w:b/>
                <w:i/>
                <w:color w:val="C00000"/>
              </w:rPr>
            </w:rPrChange>
          </w:rPr>
          <w:delText>Note:</w:delText>
        </w:r>
        <w:r w:rsidRPr="000D2AE2" w:rsidDel="004C788F">
          <w:rPr>
            <w:rPrChange w:id="4450" w:author="Liam Coleman" w:date="2021-04-26T11:51:00Z">
              <w:rPr>
                <w:i/>
                <w:color w:val="C00000"/>
              </w:rPr>
            </w:rPrChange>
          </w:rPr>
          <w:delText xml:space="preserve"> From the design there should never be any </w:delText>
        </w:r>
        <w:r w:rsidR="00A7131C" w:rsidRPr="000D2AE2" w:rsidDel="004C788F">
          <w:rPr>
            <w:rPrChange w:id="4451" w:author="Liam Coleman" w:date="2021-04-26T11:51:00Z">
              <w:rPr>
                <w:i/>
                <w:color w:val="C00000"/>
              </w:rPr>
            </w:rPrChange>
          </w:rPr>
          <w:delText>insert</w:delText>
        </w:r>
        <w:r w:rsidRPr="000D2AE2" w:rsidDel="004C788F">
          <w:rPr>
            <w:rPrChange w:id="4452" w:author="Liam Coleman" w:date="2021-04-26T11:51:00Z">
              <w:rPr>
                <w:i/>
                <w:color w:val="C00000"/>
              </w:rPr>
            </w:rPrChange>
          </w:rPr>
          <w:delText>ed monies on logout, but a check will be implemented and appropriate message displayed to regretAllCG to expect unexpected.</w:delText>
        </w:r>
        <w:r w:rsidR="00F56A0C" w:rsidRPr="000D2AE2" w:rsidDel="004C788F">
          <w:rPr>
            <w:rPrChange w:id="4453" w:author="Liam Coleman" w:date="2021-04-26T11:51:00Z">
              <w:rPr>
                <w:i/>
                <w:color w:val="C00000"/>
              </w:rPr>
            </w:rPrChange>
          </w:rPr>
          <w:delText xml:space="preserve"> A call to </w:delText>
        </w:r>
        <w:r w:rsidR="00F56A0C" w:rsidRPr="000D2AE2" w:rsidDel="004C788F">
          <w:rPr>
            <w:rPrChange w:id="4454" w:author="Liam Coleman" w:date="2021-04-26T11:51:00Z">
              <w:rPr>
                <w:b/>
              </w:rPr>
            </w:rPrChange>
          </w:rPr>
          <w:delText>InsertedMoniesOnStartOfSale</w:delText>
        </w:r>
        <w:r w:rsidR="00F56A0C" w:rsidRPr="000D2AE2" w:rsidDel="004C788F">
          <w:rPr>
            <w:rPrChange w:id="4455" w:author="Liam Coleman" w:date="2021-04-26T11:51:00Z">
              <w:rPr/>
            </w:rPrChange>
          </w:rPr>
          <w:delText xml:space="preserve"> </w:delText>
        </w:r>
        <w:r w:rsidR="00F56A0C" w:rsidRPr="000D2AE2" w:rsidDel="004C788F">
          <w:rPr>
            <w:rPrChange w:id="4456" w:author="Liam Coleman" w:date="2021-04-26T11:51:00Z">
              <w:rPr>
                <w:i/>
                <w:color w:val="C00000"/>
              </w:rPr>
            </w:rPrChange>
          </w:rPr>
          <w:delText>will be used again here.</w:delText>
        </w:r>
        <w:bookmarkStart w:id="4457" w:name="_Toc66781185"/>
        <w:bookmarkStart w:id="4458" w:name="_Toc67314297"/>
        <w:bookmarkStart w:id="4459" w:name="_Toc67314930"/>
        <w:bookmarkStart w:id="4460" w:name="_Toc67322226"/>
        <w:bookmarkStart w:id="4461" w:name="_Toc67322863"/>
        <w:bookmarkStart w:id="4462" w:name="_Toc67405907"/>
        <w:bookmarkStart w:id="4463" w:name="_Toc67406544"/>
        <w:bookmarkStart w:id="4464" w:name="_Toc69822987"/>
        <w:bookmarkStart w:id="4465" w:name="_Toc69823694"/>
        <w:bookmarkStart w:id="4466" w:name="_Toc69912654"/>
        <w:bookmarkStart w:id="4467" w:name="_Toc69913371"/>
        <w:bookmarkEnd w:id="4457"/>
        <w:bookmarkEnd w:id="4458"/>
        <w:bookmarkEnd w:id="4459"/>
        <w:bookmarkEnd w:id="4460"/>
        <w:bookmarkEnd w:id="4461"/>
        <w:bookmarkEnd w:id="4462"/>
        <w:bookmarkEnd w:id="4463"/>
        <w:bookmarkEnd w:id="4464"/>
        <w:bookmarkEnd w:id="4465"/>
        <w:bookmarkEnd w:id="4466"/>
        <w:bookmarkEnd w:id="4467"/>
      </w:del>
    </w:p>
    <w:p w14:paraId="3E8CEE8E" w14:textId="3D57A517" w:rsidR="00A73372" w:rsidRPr="000D2AE2" w:rsidDel="004C788F" w:rsidRDefault="00A73372">
      <w:pPr>
        <w:pStyle w:val="Heading2"/>
        <w:numPr>
          <w:ilvl w:val="0"/>
          <w:numId w:val="0"/>
        </w:numPr>
        <w:ind w:left="1134" w:hanging="1134"/>
        <w:rPr>
          <w:del w:id="4468" w:author="Liam Coleman" w:date="2021-04-26T11:56:00Z"/>
          <w:rPrChange w:id="4469" w:author="Liam Coleman" w:date="2021-04-26T11:51:00Z">
            <w:rPr>
              <w:del w:id="4470" w:author="Liam Coleman" w:date="2021-04-26T11:56:00Z"/>
            </w:rPr>
          </w:rPrChange>
        </w:rPr>
        <w:pPrChange w:id="4471" w:author="Liam Coleman" w:date="2021-04-26T11:51:00Z">
          <w:pPr/>
        </w:pPrChange>
      </w:pPr>
      <w:del w:id="4472" w:author="Liam Coleman" w:date="2021-04-26T11:56:00Z">
        <w:r w:rsidRPr="00250CB5" w:rsidDel="004C788F">
          <w:delText xml:space="preserve">On WinEpos shutdown, </w:delText>
        </w:r>
        <w:r w:rsidR="00F960B9" w:rsidRPr="000D2AE2" w:rsidDel="004C788F">
          <w:rPr>
            <w:rPrChange w:id="4473" w:author="Liam Coleman" w:date="2021-04-26T11:51:00Z">
              <w:rPr>
                <w:b/>
              </w:rPr>
            </w:rPrChange>
          </w:rPr>
          <w:delText>Exit</w:delText>
        </w:r>
        <w:r w:rsidR="00F960B9" w:rsidRPr="000D2AE2" w:rsidDel="004C788F">
          <w:rPr>
            <w:rPrChange w:id="4474" w:author="Liam Coleman" w:date="2021-04-26T11:51:00Z">
              <w:rPr/>
            </w:rPrChange>
          </w:rPr>
          <w:delText xml:space="preserve"> </w:delText>
        </w:r>
        <w:r w:rsidRPr="000D2AE2" w:rsidDel="004C788F">
          <w:rPr>
            <w:rPrChange w:id="4475" w:author="Liam Coleman" w:date="2021-04-26T11:51:00Z">
              <w:rPr/>
            </w:rPrChange>
          </w:rPr>
          <w:delText xml:space="preserve">will be automatically called to terminate connectivity to the </w:delText>
        </w:r>
        <w:r w:rsidR="000E7A19" w:rsidRPr="000D2AE2" w:rsidDel="004C788F">
          <w:rPr>
            <w:rPrChange w:id="4476" w:author="Liam Coleman" w:date="2021-04-26T11:51:00Z">
              <w:rPr/>
            </w:rPrChange>
          </w:rPr>
          <w:delText>CG</w:delText>
        </w:r>
        <w:r w:rsidRPr="000D2AE2" w:rsidDel="004C788F">
          <w:rPr>
            <w:rPrChange w:id="4477" w:author="Liam Coleman" w:date="2021-04-26T11:51:00Z">
              <w:rPr/>
            </w:rPrChange>
          </w:rPr>
          <w:delText xml:space="preserve"> </w:delText>
        </w:r>
        <w:bookmarkStart w:id="4478" w:name="_Toc66781186"/>
        <w:bookmarkStart w:id="4479" w:name="_Toc67314298"/>
        <w:bookmarkStart w:id="4480" w:name="_Toc67314931"/>
        <w:bookmarkStart w:id="4481" w:name="_Toc67322227"/>
        <w:bookmarkStart w:id="4482" w:name="_Toc67322864"/>
        <w:bookmarkStart w:id="4483" w:name="_Toc67405908"/>
        <w:bookmarkStart w:id="4484" w:name="_Toc67406545"/>
        <w:bookmarkStart w:id="4485" w:name="_Toc69822988"/>
        <w:bookmarkStart w:id="4486" w:name="_Toc69823695"/>
        <w:bookmarkStart w:id="4487" w:name="_Toc69912655"/>
        <w:bookmarkStart w:id="4488" w:name="_Toc69913372"/>
        <w:bookmarkEnd w:id="4478"/>
        <w:bookmarkEnd w:id="4479"/>
        <w:bookmarkEnd w:id="4480"/>
        <w:bookmarkEnd w:id="4481"/>
        <w:bookmarkEnd w:id="4482"/>
        <w:bookmarkEnd w:id="4483"/>
        <w:bookmarkEnd w:id="4484"/>
        <w:bookmarkEnd w:id="4485"/>
        <w:bookmarkEnd w:id="4486"/>
        <w:bookmarkEnd w:id="4487"/>
        <w:bookmarkEnd w:id="4488"/>
      </w:del>
    </w:p>
    <w:p w14:paraId="3FA89FF8" w14:textId="565F2806" w:rsidR="000D2128" w:rsidRPr="000D2AE2" w:rsidDel="004C788F" w:rsidRDefault="00816894">
      <w:pPr>
        <w:pStyle w:val="Heading2"/>
        <w:numPr>
          <w:ilvl w:val="0"/>
          <w:numId w:val="0"/>
        </w:numPr>
        <w:ind w:left="1134" w:hanging="1134"/>
        <w:rPr>
          <w:del w:id="4489" w:author="Liam Coleman" w:date="2021-04-26T11:56:00Z"/>
        </w:rPr>
        <w:pPrChange w:id="4490" w:author="Liam Coleman" w:date="2021-04-26T11:51:00Z">
          <w:pPr>
            <w:pStyle w:val="Heading2"/>
          </w:pPr>
        </w:pPrChange>
      </w:pPr>
      <w:del w:id="4491" w:author="Liam Coleman" w:date="2021-04-26T11:56:00Z">
        <w:r w:rsidRPr="000D2AE2" w:rsidDel="004C788F">
          <w:delText>Transaction Methods</w:delText>
        </w:r>
        <w:bookmarkStart w:id="4492" w:name="_Toc66781187"/>
        <w:bookmarkStart w:id="4493" w:name="_Toc67314299"/>
        <w:bookmarkStart w:id="4494" w:name="_Toc67314932"/>
        <w:bookmarkStart w:id="4495" w:name="_Toc67322228"/>
        <w:bookmarkStart w:id="4496" w:name="_Toc67322865"/>
        <w:bookmarkStart w:id="4497" w:name="_Toc67405909"/>
        <w:bookmarkStart w:id="4498" w:name="_Toc67406546"/>
        <w:bookmarkStart w:id="4499" w:name="_Toc69822989"/>
        <w:bookmarkStart w:id="4500" w:name="_Toc69823696"/>
        <w:bookmarkStart w:id="4501" w:name="_Toc69912656"/>
        <w:bookmarkStart w:id="4502" w:name="_Toc69913373"/>
        <w:bookmarkEnd w:id="4492"/>
        <w:bookmarkEnd w:id="4493"/>
        <w:bookmarkEnd w:id="4494"/>
        <w:bookmarkEnd w:id="4495"/>
        <w:bookmarkEnd w:id="4496"/>
        <w:bookmarkEnd w:id="4497"/>
        <w:bookmarkEnd w:id="4498"/>
        <w:bookmarkEnd w:id="4499"/>
        <w:bookmarkEnd w:id="4500"/>
        <w:bookmarkEnd w:id="4501"/>
        <w:bookmarkEnd w:id="4502"/>
      </w:del>
    </w:p>
    <w:p w14:paraId="430DB387" w14:textId="4187C07D" w:rsidR="00B41311" w:rsidRPr="000D2AE2" w:rsidDel="004C788F" w:rsidRDefault="001339F5">
      <w:pPr>
        <w:pStyle w:val="Heading2"/>
        <w:numPr>
          <w:ilvl w:val="0"/>
          <w:numId w:val="0"/>
        </w:numPr>
        <w:ind w:left="1134" w:hanging="1134"/>
        <w:rPr>
          <w:del w:id="4503" w:author="Liam Coleman" w:date="2021-04-26T11:56:00Z"/>
          <w:rPrChange w:id="4504" w:author="Liam Coleman" w:date="2021-04-26T11:51:00Z">
            <w:rPr>
              <w:del w:id="4505" w:author="Liam Coleman" w:date="2021-04-26T11:56:00Z"/>
            </w:rPr>
          </w:rPrChange>
        </w:rPr>
        <w:pPrChange w:id="4506" w:author="Liam Coleman" w:date="2021-04-26T11:51:00Z">
          <w:pPr/>
        </w:pPrChange>
      </w:pPr>
      <w:del w:id="4507" w:author="Liam Coleman" w:date="2021-04-26T11:56:00Z">
        <w:r w:rsidRPr="00250CB5" w:rsidDel="004C788F">
          <w:delText xml:space="preserve">The </w:delText>
        </w:r>
        <w:r w:rsidR="00C94A76" w:rsidRPr="000D2AE2" w:rsidDel="004C788F">
          <w:rPr>
            <w:rPrChange w:id="4508" w:author="Liam Coleman" w:date="2021-04-26T11:51:00Z">
              <w:rPr/>
            </w:rPrChange>
          </w:rPr>
          <w:delText>subsequent sections detail the functionality around transactions.</w:delText>
        </w:r>
        <w:bookmarkStart w:id="4509" w:name="_Toc66781188"/>
        <w:bookmarkStart w:id="4510" w:name="_Toc67314300"/>
        <w:bookmarkStart w:id="4511" w:name="_Toc67314933"/>
        <w:bookmarkStart w:id="4512" w:name="_Toc67322229"/>
        <w:bookmarkStart w:id="4513" w:name="_Toc67322866"/>
        <w:bookmarkStart w:id="4514" w:name="_Toc67405910"/>
        <w:bookmarkStart w:id="4515" w:name="_Toc67406547"/>
        <w:bookmarkStart w:id="4516" w:name="_Toc69822990"/>
        <w:bookmarkStart w:id="4517" w:name="_Toc69823697"/>
        <w:bookmarkStart w:id="4518" w:name="_Toc69912657"/>
        <w:bookmarkStart w:id="4519" w:name="_Toc69913374"/>
        <w:bookmarkEnd w:id="4509"/>
        <w:bookmarkEnd w:id="4510"/>
        <w:bookmarkEnd w:id="4511"/>
        <w:bookmarkEnd w:id="4512"/>
        <w:bookmarkEnd w:id="4513"/>
        <w:bookmarkEnd w:id="4514"/>
        <w:bookmarkEnd w:id="4515"/>
        <w:bookmarkEnd w:id="4516"/>
        <w:bookmarkEnd w:id="4517"/>
        <w:bookmarkEnd w:id="4518"/>
        <w:bookmarkEnd w:id="4519"/>
      </w:del>
    </w:p>
    <w:p w14:paraId="7FAD11FD" w14:textId="1D1C0CD3" w:rsidR="000D2128" w:rsidRPr="000D2AE2" w:rsidDel="004C788F" w:rsidRDefault="00C81366">
      <w:pPr>
        <w:pStyle w:val="Heading2"/>
        <w:numPr>
          <w:ilvl w:val="0"/>
          <w:numId w:val="0"/>
        </w:numPr>
        <w:ind w:left="1134" w:hanging="1134"/>
        <w:rPr>
          <w:del w:id="4520" w:author="Liam Coleman" w:date="2021-04-26T11:56:00Z"/>
          <w:rPrChange w:id="4521" w:author="Liam Coleman" w:date="2021-04-26T11:51:00Z">
            <w:rPr>
              <w:del w:id="4522" w:author="Liam Coleman" w:date="2021-04-26T11:56:00Z"/>
            </w:rPr>
          </w:rPrChange>
        </w:rPr>
        <w:pPrChange w:id="4523" w:author="Liam Coleman" w:date="2021-04-26T11:51:00Z">
          <w:pPr>
            <w:pStyle w:val="Heading3"/>
          </w:pPr>
        </w:pPrChange>
      </w:pPr>
      <w:del w:id="4524" w:author="Liam Coleman" w:date="2021-04-26T11:56:00Z">
        <w:r w:rsidRPr="000D2AE2" w:rsidDel="004C788F">
          <w:rPr>
            <w:rPrChange w:id="4525" w:author="Liam Coleman" w:date="2021-04-26T11:51:00Z">
              <w:rPr/>
            </w:rPrChange>
          </w:rPr>
          <w:delText>C</w:delText>
        </w:r>
        <w:r w:rsidR="00E47262" w:rsidRPr="000D2AE2" w:rsidDel="004C788F">
          <w:rPr>
            <w:rPrChange w:id="4526" w:author="Liam Coleman" w:date="2021-04-26T11:51:00Z">
              <w:rPr/>
            </w:rPrChange>
          </w:rPr>
          <w:delText>o</w:delText>
        </w:r>
        <w:r w:rsidRPr="000D2AE2" w:rsidDel="004C788F">
          <w:rPr>
            <w:rPrChange w:id="4527" w:author="Liam Coleman" w:date="2021-04-26T11:51:00Z">
              <w:rPr/>
            </w:rPrChange>
          </w:rPr>
          <w:delText>ntrolling</w:delText>
        </w:r>
        <w:r w:rsidR="000D2128" w:rsidRPr="000D2AE2" w:rsidDel="004C788F">
          <w:rPr>
            <w:rPrChange w:id="4528" w:author="Liam Coleman" w:date="2021-04-26T11:51:00Z">
              <w:rPr/>
            </w:rPrChange>
          </w:rPr>
          <w:delText xml:space="preserve"> </w:delText>
        </w:r>
        <w:r w:rsidR="00A7131C" w:rsidRPr="000D2AE2" w:rsidDel="004C788F">
          <w:rPr>
            <w:rPrChange w:id="4529" w:author="Liam Coleman" w:date="2021-04-26T11:51:00Z">
              <w:rPr/>
            </w:rPrChange>
          </w:rPr>
          <w:delText>Insert</w:delText>
        </w:r>
        <w:r w:rsidR="000D2128" w:rsidRPr="000D2AE2" w:rsidDel="004C788F">
          <w:rPr>
            <w:rPrChange w:id="4530" w:author="Liam Coleman" w:date="2021-04-26T11:51:00Z">
              <w:rPr/>
            </w:rPrChange>
          </w:rPr>
          <w:delText>ed Monies</w:delText>
        </w:r>
        <w:bookmarkStart w:id="4531" w:name="_Toc66781189"/>
        <w:bookmarkStart w:id="4532" w:name="_Toc67314301"/>
        <w:bookmarkStart w:id="4533" w:name="_Toc67314934"/>
        <w:bookmarkStart w:id="4534" w:name="_Toc67322230"/>
        <w:bookmarkStart w:id="4535" w:name="_Toc67322867"/>
        <w:bookmarkStart w:id="4536" w:name="_Toc67405911"/>
        <w:bookmarkStart w:id="4537" w:name="_Toc67406548"/>
        <w:bookmarkStart w:id="4538" w:name="_Toc69822991"/>
        <w:bookmarkStart w:id="4539" w:name="_Toc69823698"/>
        <w:bookmarkStart w:id="4540" w:name="_Toc69912658"/>
        <w:bookmarkStart w:id="4541" w:name="_Toc69913375"/>
        <w:bookmarkEnd w:id="4531"/>
        <w:bookmarkEnd w:id="4532"/>
        <w:bookmarkEnd w:id="4533"/>
        <w:bookmarkEnd w:id="4534"/>
        <w:bookmarkEnd w:id="4535"/>
        <w:bookmarkEnd w:id="4536"/>
        <w:bookmarkEnd w:id="4537"/>
        <w:bookmarkEnd w:id="4538"/>
        <w:bookmarkEnd w:id="4539"/>
        <w:bookmarkEnd w:id="4540"/>
        <w:bookmarkEnd w:id="4541"/>
      </w:del>
    </w:p>
    <w:p w14:paraId="2D980FD9" w14:textId="34DF2048" w:rsidR="002E2813" w:rsidRPr="000D2AE2" w:rsidDel="004C788F" w:rsidRDefault="00F960B9">
      <w:pPr>
        <w:pStyle w:val="Heading2"/>
        <w:numPr>
          <w:ilvl w:val="0"/>
          <w:numId w:val="0"/>
        </w:numPr>
        <w:ind w:left="1134" w:hanging="1134"/>
        <w:rPr>
          <w:del w:id="4542" w:author="Liam Coleman" w:date="2021-04-26T11:56:00Z"/>
          <w:rPrChange w:id="4543" w:author="Liam Coleman" w:date="2021-04-26T11:51:00Z">
            <w:rPr>
              <w:del w:id="4544" w:author="Liam Coleman" w:date="2021-04-26T11:56:00Z"/>
            </w:rPr>
          </w:rPrChange>
        </w:rPr>
        <w:pPrChange w:id="4545" w:author="Liam Coleman" w:date="2021-04-26T11:51:00Z">
          <w:pPr/>
        </w:pPrChange>
      </w:pPr>
      <w:del w:id="4546" w:author="Liam Coleman" w:date="2021-04-26T11:56:00Z">
        <w:r w:rsidRPr="000D2AE2" w:rsidDel="004C788F">
          <w:rPr>
            <w:rPrChange w:id="4547" w:author="Liam Coleman" w:date="2021-04-26T11:51:00Z">
              <w:rPr>
                <w:b/>
              </w:rPr>
            </w:rPrChange>
          </w:rPr>
          <w:delText>E</w:delText>
        </w:r>
        <w:r w:rsidR="000D2128" w:rsidRPr="000D2AE2" w:rsidDel="004C788F">
          <w:rPr>
            <w:rPrChange w:id="4548" w:author="Liam Coleman" w:date="2021-04-26T11:51:00Z">
              <w:rPr>
                <w:b/>
              </w:rPr>
            </w:rPrChange>
          </w:rPr>
          <w:delText>nablePayinCG</w:delText>
        </w:r>
        <w:r w:rsidR="000D2128" w:rsidRPr="000D2AE2" w:rsidDel="004C788F">
          <w:rPr>
            <w:rPrChange w:id="4549" w:author="Liam Coleman" w:date="2021-04-26T11:51:00Z">
              <w:rPr/>
            </w:rPrChange>
          </w:rPr>
          <w:delText xml:space="preserve"> and </w:delText>
        </w:r>
        <w:r w:rsidRPr="000D2AE2" w:rsidDel="004C788F">
          <w:rPr>
            <w:rPrChange w:id="4550" w:author="Liam Coleman" w:date="2021-04-26T11:51:00Z">
              <w:rPr>
                <w:b/>
              </w:rPr>
            </w:rPrChange>
          </w:rPr>
          <w:delText>D</w:delText>
        </w:r>
        <w:r w:rsidR="000D2128" w:rsidRPr="000D2AE2" w:rsidDel="004C788F">
          <w:rPr>
            <w:rPrChange w:id="4551" w:author="Liam Coleman" w:date="2021-04-26T11:51:00Z">
              <w:rPr>
                <w:b/>
              </w:rPr>
            </w:rPrChange>
          </w:rPr>
          <w:delText>isablePayinCG</w:delText>
        </w:r>
        <w:r w:rsidR="000D2128" w:rsidRPr="000D2AE2" w:rsidDel="004C788F">
          <w:rPr>
            <w:rPrChange w:id="4552" w:author="Liam Coleman" w:date="2021-04-26T11:51:00Z">
              <w:rPr/>
            </w:rPrChange>
          </w:rPr>
          <w:delText xml:space="preserve"> </w:delText>
        </w:r>
        <w:r w:rsidR="00F90DD8" w:rsidRPr="000D2AE2" w:rsidDel="004C788F">
          <w:rPr>
            <w:rPrChange w:id="4553" w:author="Liam Coleman" w:date="2021-04-26T11:51:00Z">
              <w:rPr/>
            </w:rPrChange>
          </w:rPr>
          <w:delText>respectively</w:delText>
        </w:r>
        <w:r w:rsidR="000D2128" w:rsidRPr="000D2AE2" w:rsidDel="004C788F">
          <w:rPr>
            <w:rPrChange w:id="4554" w:author="Liam Coleman" w:date="2021-04-26T11:51:00Z">
              <w:rPr/>
            </w:rPrChange>
          </w:rPr>
          <w:delText xml:space="preserve"> allow and disallow the Customer to </w:delText>
        </w:r>
        <w:r w:rsidR="00A7131C" w:rsidRPr="000D2AE2" w:rsidDel="004C788F">
          <w:rPr>
            <w:rPrChange w:id="4555" w:author="Liam Coleman" w:date="2021-04-26T11:51:00Z">
              <w:rPr/>
            </w:rPrChange>
          </w:rPr>
          <w:delText>insert</w:delText>
        </w:r>
        <w:r w:rsidR="000D2128" w:rsidRPr="000D2AE2" w:rsidDel="004C788F">
          <w:rPr>
            <w:rPrChange w:id="4556" w:author="Liam Coleman" w:date="2021-04-26T11:51:00Z">
              <w:rPr/>
            </w:rPrChange>
          </w:rPr>
          <w:delText xml:space="preserve"> monies. When the first </w:delText>
        </w:r>
        <w:r w:rsidR="000D2128" w:rsidRPr="000D2AE2" w:rsidDel="004C788F">
          <w:rPr>
            <w:rPrChange w:id="4557" w:author="Liam Coleman" w:date="2021-04-26T11:51:00Z">
              <w:rPr>
                <w:i/>
              </w:rPr>
            </w:rPrChange>
          </w:rPr>
          <w:delText xml:space="preserve">positive </w:delText>
        </w:r>
        <w:r w:rsidR="000D2128" w:rsidRPr="000D2AE2" w:rsidDel="004C788F">
          <w:rPr>
            <w:rPrChange w:id="4558" w:author="Liam Coleman" w:date="2021-04-26T11:51:00Z">
              <w:rPr/>
            </w:rPrChange>
          </w:rPr>
          <w:delText xml:space="preserve">item is sold </w:delText>
        </w:r>
        <w:r w:rsidR="00F90DD8" w:rsidRPr="000D2AE2" w:rsidDel="004C788F">
          <w:rPr>
            <w:rPrChange w:id="4559" w:author="Liam Coleman" w:date="2021-04-26T11:51:00Z">
              <w:rPr/>
            </w:rPrChange>
          </w:rPr>
          <w:delText>(</w:delText>
        </w:r>
        <w:r w:rsidR="000D2128" w:rsidRPr="000D2AE2" w:rsidDel="004C788F">
          <w:rPr>
            <w:rPrChange w:id="4560" w:author="Liam Coleman" w:date="2021-04-26T11:51:00Z">
              <w:rPr/>
            </w:rPrChange>
          </w:rPr>
          <w:delText>i.e. not a refund</w:delText>
        </w:r>
        <w:r w:rsidR="00F90DD8" w:rsidRPr="000D2AE2" w:rsidDel="004C788F">
          <w:rPr>
            <w:rPrChange w:id="4561" w:author="Liam Coleman" w:date="2021-04-26T11:51:00Z">
              <w:rPr/>
            </w:rPrChange>
          </w:rPr>
          <w:delText xml:space="preserve"> item), </w:delText>
        </w:r>
        <w:r w:rsidRPr="000D2AE2" w:rsidDel="004C788F">
          <w:rPr>
            <w:rPrChange w:id="4562" w:author="Liam Coleman" w:date="2021-04-26T11:51:00Z">
              <w:rPr>
                <w:b/>
              </w:rPr>
            </w:rPrChange>
          </w:rPr>
          <w:delText>E</w:delText>
        </w:r>
        <w:r w:rsidR="00F90DD8" w:rsidRPr="000D2AE2" w:rsidDel="004C788F">
          <w:rPr>
            <w:rPrChange w:id="4563" w:author="Liam Coleman" w:date="2021-04-26T11:51:00Z">
              <w:rPr>
                <w:b/>
              </w:rPr>
            </w:rPrChange>
          </w:rPr>
          <w:delText>nablePayinCG</w:delText>
        </w:r>
        <w:r w:rsidR="00F90DD8" w:rsidRPr="000D2AE2" w:rsidDel="004C788F">
          <w:rPr>
            <w:rPrChange w:id="4564" w:author="Liam Coleman" w:date="2021-04-26T11:51:00Z">
              <w:rPr/>
            </w:rPrChange>
          </w:rPr>
          <w:delText xml:space="preserve"> will be called allowing the Customer to </w:delText>
        </w:r>
        <w:r w:rsidR="00A7131C" w:rsidRPr="000D2AE2" w:rsidDel="004C788F">
          <w:rPr>
            <w:rPrChange w:id="4565" w:author="Liam Coleman" w:date="2021-04-26T11:51:00Z">
              <w:rPr/>
            </w:rPrChange>
          </w:rPr>
          <w:delText>insert</w:delText>
        </w:r>
        <w:r w:rsidR="00F90DD8" w:rsidRPr="000D2AE2" w:rsidDel="004C788F">
          <w:rPr>
            <w:rPrChange w:id="4566" w:author="Liam Coleman" w:date="2021-04-26T11:51:00Z">
              <w:rPr/>
            </w:rPrChange>
          </w:rPr>
          <w:delText xml:space="preserve"> as much monies as they deem necessary to cover the sale.</w:delText>
        </w:r>
        <w:r w:rsidR="001377A6" w:rsidRPr="000D2AE2" w:rsidDel="004C788F">
          <w:rPr>
            <w:rPrChange w:id="4567" w:author="Liam Coleman" w:date="2021-04-26T11:51:00Z">
              <w:rPr>
                <w:b/>
              </w:rPr>
            </w:rPrChange>
          </w:rPr>
          <w:delText xml:space="preserve"> </w:delText>
        </w:r>
        <w:r w:rsidR="001377A6" w:rsidRPr="000D2AE2" w:rsidDel="004C788F">
          <w:rPr>
            <w:rPrChange w:id="4568" w:author="Liam Coleman" w:date="2021-04-26T11:51:00Z">
              <w:rPr/>
            </w:rPrChange>
          </w:rPr>
          <w:delText xml:space="preserve">The </w:delText>
        </w:r>
        <w:r w:rsidR="000E7A19" w:rsidRPr="000D2AE2" w:rsidDel="004C788F">
          <w:rPr>
            <w:rPrChange w:id="4569" w:author="Liam Coleman" w:date="2021-04-26T11:51:00Z">
              <w:rPr/>
            </w:rPrChange>
          </w:rPr>
          <w:delText>CG</w:delText>
        </w:r>
        <w:r w:rsidR="001377A6" w:rsidRPr="000D2AE2" w:rsidDel="004C788F">
          <w:rPr>
            <w:rPrChange w:id="4570" w:author="Liam Coleman" w:date="2021-04-26T11:51:00Z">
              <w:rPr/>
            </w:rPrChange>
          </w:rPr>
          <w:delText xml:space="preserve"> will always allow </w:delText>
        </w:r>
        <w:r w:rsidR="00A7131C" w:rsidRPr="000D2AE2" w:rsidDel="004C788F">
          <w:rPr>
            <w:rPrChange w:id="4571" w:author="Liam Coleman" w:date="2021-04-26T11:51:00Z">
              <w:rPr/>
            </w:rPrChange>
          </w:rPr>
          <w:delText>insert</w:delText>
        </w:r>
        <w:r w:rsidR="001377A6" w:rsidRPr="000D2AE2" w:rsidDel="004C788F">
          <w:rPr>
            <w:rPrChange w:id="4572" w:author="Liam Coleman" w:date="2021-04-26T11:51:00Z">
              <w:rPr/>
            </w:rPrChange>
          </w:rPr>
          <w:delText xml:space="preserve">ed monies until the Cashier presses the </w:delText>
        </w:r>
        <w:r w:rsidR="000E7A19" w:rsidRPr="000D2AE2" w:rsidDel="004C788F">
          <w:rPr>
            <w:rPrChange w:id="4573" w:author="Liam Coleman" w:date="2021-04-26T11:51:00Z">
              <w:rPr/>
            </w:rPrChange>
          </w:rPr>
          <w:delText>CG</w:delText>
        </w:r>
        <w:r w:rsidR="001377A6" w:rsidRPr="000D2AE2" w:rsidDel="004C788F">
          <w:rPr>
            <w:rPrChange w:id="4574" w:author="Liam Coleman" w:date="2021-04-26T11:51:00Z">
              <w:rPr/>
            </w:rPrChange>
          </w:rPr>
          <w:delText xml:space="preserve"> tender button on the subtotal panel. When doing so</w:delText>
        </w:r>
        <w:r w:rsidR="00F90DD8" w:rsidRPr="000D2AE2" w:rsidDel="004C788F">
          <w:rPr>
            <w:rPrChange w:id="4575" w:author="Liam Coleman" w:date="2021-04-26T11:51:00Z">
              <w:rPr/>
            </w:rPrChange>
          </w:rPr>
          <w:delText xml:space="preserve">, the </w:delText>
        </w:r>
        <w:r w:rsidR="00A7131C" w:rsidRPr="000D2AE2" w:rsidDel="004C788F">
          <w:rPr>
            <w:rPrChange w:id="4576" w:author="Liam Coleman" w:date="2021-04-26T11:51:00Z">
              <w:rPr/>
            </w:rPrChange>
          </w:rPr>
          <w:delText>insert</w:delText>
        </w:r>
        <w:r w:rsidR="00F90DD8" w:rsidRPr="000D2AE2" w:rsidDel="004C788F">
          <w:rPr>
            <w:rPrChange w:id="4577" w:author="Liam Coleman" w:date="2021-04-26T11:51:00Z">
              <w:rPr/>
            </w:rPrChange>
          </w:rPr>
          <w:delText>ed amount is compared to the transaction amount</w:delText>
        </w:r>
        <w:r w:rsidR="00F80CC0" w:rsidRPr="000D2AE2" w:rsidDel="004C788F">
          <w:rPr>
            <w:rPrChange w:id="4578" w:author="Liam Coleman" w:date="2021-04-26T11:51:00Z">
              <w:rPr/>
            </w:rPrChange>
          </w:rPr>
          <w:delText xml:space="preserve"> due </w:delText>
        </w:r>
        <w:r w:rsidR="00F90DD8" w:rsidRPr="000D2AE2" w:rsidDel="004C788F">
          <w:rPr>
            <w:rPrChange w:id="4579" w:author="Liam Coleman" w:date="2021-04-26T11:51:00Z">
              <w:rPr/>
            </w:rPrChange>
          </w:rPr>
          <w:delText>and if greater</w:delText>
        </w:r>
        <w:r w:rsidR="00E47262" w:rsidRPr="000D2AE2" w:rsidDel="004C788F">
          <w:rPr>
            <w:rPrChange w:id="4580" w:author="Liam Coleman" w:date="2021-04-26T11:51:00Z">
              <w:rPr/>
            </w:rPrChange>
          </w:rPr>
          <w:delText xml:space="preserve">, </w:delText>
        </w:r>
        <w:r w:rsidRPr="000D2AE2" w:rsidDel="004C788F">
          <w:rPr>
            <w:rPrChange w:id="4581" w:author="Liam Coleman" w:date="2021-04-26T11:51:00Z">
              <w:rPr>
                <w:b/>
              </w:rPr>
            </w:rPrChange>
          </w:rPr>
          <w:delText>D</w:delText>
        </w:r>
        <w:r w:rsidR="00F90DD8" w:rsidRPr="000D2AE2" w:rsidDel="004C788F">
          <w:rPr>
            <w:rPrChange w:id="4582" w:author="Liam Coleman" w:date="2021-04-26T11:51:00Z">
              <w:rPr>
                <w:b/>
              </w:rPr>
            </w:rPrChange>
          </w:rPr>
          <w:delText>isablePayinCG</w:delText>
        </w:r>
        <w:r w:rsidR="00F90DD8" w:rsidRPr="000D2AE2" w:rsidDel="004C788F">
          <w:rPr>
            <w:rPrChange w:id="4583" w:author="Liam Coleman" w:date="2021-04-26T11:51:00Z">
              <w:rPr/>
            </w:rPrChange>
          </w:rPr>
          <w:delText xml:space="preserve"> is called to avoid extra monies been </w:delText>
        </w:r>
        <w:r w:rsidR="00A7131C" w:rsidRPr="000D2AE2" w:rsidDel="004C788F">
          <w:rPr>
            <w:rPrChange w:id="4584" w:author="Liam Coleman" w:date="2021-04-26T11:51:00Z">
              <w:rPr/>
            </w:rPrChange>
          </w:rPr>
          <w:delText>insert</w:delText>
        </w:r>
        <w:r w:rsidR="00F90DD8" w:rsidRPr="000D2AE2" w:rsidDel="004C788F">
          <w:rPr>
            <w:rPrChange w:id="4585" w:author="Liam Coleman" w:date="2021-04-26T11:51:00Z">
              <w:rPr/>
            </w:rPrChange>
          </w:rPr>
          <w:delText>ed</w:delText>
        </w:r>
        <w:r w:rsidR="00F80CC0" w:rsidRPr="000D2AE2" w:rsidDel="004C788F">
          <w:rPr>
            <w:rPrChange w:id="4586" w:author="Liam Coleman" w:date="2021-04-26T11:51:00Z">
              <w:rPr/>
            </w:rPrChange>
          </w:rPr>
          <w:delText>.</w:delText>
        </w:r>
        <w:r w:rsidR="00167047" w:rsidRPr="000D2AE2" w:rsidDel="004C788F">
          <w:rPr>
            <w:rPrChange w:id="4587" w:author="Liam Coleman" w:date="2021-04-26T11:51:00Z">
              <w:rPr/>
            </w:rPrChange>
          </w:rPr>
          <w:delText xml:space="preserve"> This will reduce queue times and also stop the </w:delText>
        </w:r>
        <w:r w:rsidR="000E7A19" w:rsidRPr="000D2AE2" w:rsidDel="004C788F">
          <w:rPr>
            <w:rPrChange w:id="4588" w:author="Liam Coleman" w:date="2021-04-26T11:51:00Z">
              <w:rPr/>
            </w:rPrChange>
          </w:rPr>
          <w:delText>CG</w:delText>
        </w:r>
        <w:r w:rsidR="00167047" w:rsidRPr="000D2AE2" w:rsidDel="004C788F">
          <w:rPr>
            <w:rPrChange w:id="4589" w:author="Liam Coleman" w:date="2021-04-26T11:51:00Z">
              <w:rPr/>
            </w:rPrChange>
          </w:rPr>
          <w:delText xml:space="preserve"> </w:delText>
        </w:r>
        <w:r w:rsidR="002E2813" w:rsidRPr="000D2AE2" w:rsidDel="004C788F">
          <w:rPr>
            <w:rPrChange w:id="4590" w:author="Liam Coleman" w:date="2021-04-26T11:51:00Z">
              <w:rPr/>
            </w:rPrChange>
          </w:rPr>
          <w:delText>denomination dispensers</w:delText>
        </w:r>
        <w:r w:rsidR="00167047" w:rsidRPr="000D2AE2" w:rsidDel="004C788F">
          <w:rPr>
            <w:rPrChange w:id="4591" w:author="Liam Coleman" w:date="2021-04-26T11:51:00Z">
              <w:rPr/>
            </w:rPrChange>
          </w:rPr>
          <w:delText xml:space="preserve"> from filling up </w:delText>
        </w:r>
        <w:r w:rsidR="002E2813" w:rsidRPr="000D2AE2" w:rsidDel="004C788F">
          <w:rPr>
            <w:rPrChange w:id="4592" w:author="Liam Coleman" w:date="2021-04-26T11:51:00Z">
              <w:rPr/>
            </w:rPrChange>
          </w:rPr>
          <w:delText>quicker</w:delText>
        </w:r>
        <w:r w:rsidR="00167047" w:rsidRPr="000D2AE2" w:rsidDel="004C788F">
          <w:rPr>
            <w:rPrChange w:id="4593" w:author="Liam Coleman" w:date="2021-04-26T11:51:00Z">
              <w:rPr/>
            </w:rPrChange>
          </w:rPr>
          <w:delText xml:space="preserve">. </w:delText>
        </w:r>
        <w:r w:rsidR="00F80CC0" w:rsidRPr="000D2AE2" w:rsidDel="004C788F">
          <w:rPr>
            <w:rPrChange w:id="4594" w:author="Liam Coleman" w:date="2021-04-26T11:51:00Z">
              <w:rPr/>
            </w:rPrChange>
          </w:rPr>
          <w:delText xml:space="preserve"> If monies due remain, </w:delText>
        </w:r>
        <w:r w:rsidR="00C81366" w:rsidRPr="000D2AE2" w:rsidDel="004C788F">
          <w:rPr>
            <w:rPrChange w:id="4595" w:author="Liam Coleman" w:date="2021-04-26T11:51:00Z">
              <w:rPr/>
            </w:rPrChange>
          </w:rPr>
          <w:delText xml:space="preserve">the Cashier is </w:delText>
        </w:r>
        <w:r w:rsidR="00F80CC0" w:rsidRPr="000D2AE2" w:rsidDel="004C788F">
          <w:rPr>
            <w:rPrChange w:id="4596" w:author="Liam Coleman" w:date="2021-04-26T11:51:00Z">
              <w:rPr/>
            </w:rPrChange>
          </w:rPr>
          <w:delText>informed by dynamic figure updates on the subtotal screen as oppose to a message. The figures concerning the C</w:delText>
        </w:r>
        <w:r w:rsidR="001377A6" w:rsidRPr="000D2AE2" w:rsidDel="004C788F">
          <w:rPr>
            <w:rPrChange w:id="4597" w:author="Liam Coleman" w:date="2021-04-26T11:51:00Z">
              <w:rPr/>
            </w:rPrChange>
          </w:rPr>
          <w:delText>ashier are Total</w:delText>
        </w:r>
        <w:r w:rsidR="00BB4D74" w:rsidRPr="000D2AE2" w:rsidDel="004C788F">
          <w:rPr>
            <w:rPrChange w:id="4598" w:author="Liam Coleman" w:date="2021-04-26T11:51:00Z">
              <w:rPr/>
            </w:rPrChange>
          </w:rPr>
          <w:delText xml:space="preserve">, </w:delText>
        </w:r>
        <w:r w:rsidR="001377A6" w:rsidRPr="000D2AE2" w:rsidDel="004C788F">
          <w:rPr>
            <w:rPrChange w:id="4599" w:author="Liam Coleman" w:date="2021-04-26T11:51:00Z">
              <w:rPr/>
            </w:rPrChange>
          </w:rPr>
          <w:delText xml:space="preserve">Amount Due (both exists) and </w:delText>
        </w:r>
        <w:r w:rsidR="00A7131C" w:rsidRPr="000D2AE2" w:rsidDel="004C788F">
          <w:rPr>
            <w:rPrChange w:id="4600" w:author="Liam Coleman" w:date="2021-04-26T11:51:00Z">
              <w:rPr/>
            </w:rPrChange>
          </w:rPr>
          <w:delText>Insert</w:delText>
        </w:r>
        <w:r w:rsidR="00F80CC0" w:rsidRPr="000D2AE2" w:rsidDel="004C788F">
          <w:rPr>
            <w:rPrChange w:id="4601" w:author="Liam Coleman" w:date="2021-04-26T11:51:00Z">
              <w:rPr/>
            </w:rPrChange>
          </w:rPr>
          <w:delText>ed Monies.</w:delText>
        </w:r>
        <w:r w:rsidRPr="000D2AE2" w:rsidDel="004C788F">
          <w:rPr>
            <w:rPrChange w:id="4602" w:author="Liam Coleman" w:date="2021-04-26T11:51:00Z">
              <w:rPr/>
            </w:rPrChange>
          </w:rPr>
          <w:delText xml:space="preserve"> </w:delText>
        </w:r>
        <w:r w:rsidR="002E2813" w:rsidRPr="000D2AE2" w:rsidDel="004C788F">
          <w:rPr>
            <w:rPrChange w:id="4603" w:author="Liam Coleman" w:date="2021-04-26T11:51:00Z">
              <w:rPr/>
            </w:rPrChange>
          </w:rPr>
          <w:delText>Should the Cashier wish to determine if the customer Owes money they can press the CG tender button which will update the amount due if the sale is not tendered.</w:delText>
        </w:r>
        <w:bookmarkStart w:id="4604" w:name="_Toc66781190"/>
        <w:bookmarkStart w:id="4605" w:name="_Toc67314302"/>
        <w:bookmarkStart w:id="4606" w:name="_Toc67314935"/>
        <w:bookmarkStart w:id="4607" w:name="_Toc67322231"/>
        <w:bookmarkStart w:id="4608" w:name="_Toc67322868"/>
        <w:bookmarkStart w:id="4609" w:name="_Toc67405912"/>
        <w:bookmarkStart w:id="4610" w:name="_Toc67406549"/>
        <w:bookmarkStart w:id="4611" w:name="_Toc69822992"/>
        <w:bookmarkStart w:id="4612" w:name="_Toc69823699"/>
        <w:bookmarkStart w:id="4613" w:name="_Toc69912659"/>
        <w:bookmarkStart w:id="4614" w:name="_Toc69913376"/>
        <w:bookmarkEnd w:id="4604"/>
        <w:bookmarkEnd w:id="4605"/>
        <w:bookmarkEnd w:id="4606"/>
        <w:bookmarkEnd w:id="4607"/>
        <w:bookmarkEnd w:id="4608"/>
        <w:bookmarkEnd w:id="4609"/>
        <w:bookmarkEnd w:id="4610"/>
        <w:bookmarkEnd w:id="4611"/>
        <w:bookmarkEnd w:id="4612"/>
        <w:bookmarkEnd w:id="4613"/>
        <w:bookmarkEnd w:id="4614"/>
      </w:del>
    </w:p>
    <w:p w14:paraId="3DA4B1E7" w14:textId="648901F9" w:rsidR="00B11A94" w:rsidRPr="000D2AE2" w:rsidDel="004C788F" w:rsidRDefault="00B11A94">
      <w:pPr>
        <w:pStyle w:val="Heading2"/>
        <w:numPr>
          <w:ilvl w:val="0"/>
          <w:numId w:val="0"/>
        </w:numPr>
        <w:ind w:left="1134" w:hanging="1134"/>
        <w:rPr>
          <w:del w:id="4615" w:author="Liam Coleman" w:date="2021-04-26T11:56:00Z"/>
          <w:rPrChange w:id="4616" w:author="Liam Coleman" w:date="2021-04-26T11:51:00Z">
            <w:rPr>
              <w:del w:id="4617" w:author="Liam Coleman" w:date="2021-04-26T11:56:00Z"/>
              <w:i/>
              <w:color w:val="C00000"/>
            </w:rPr>
          </w:rPrChange>
        </w:rPr>
        <w:pPrChange w:id="4618" w:author="Liam Coleman" w:date="2021-04-26T11:51:00Z">
          <w:pPr/>
        </w:pPrChange>
      </w:pPr>
      <w:del w:id="4619" w:author="Liam Coleman" w:date="2021-04-26T11:56:00Z">
        <w:r w:rsidRPr="000D2AE2" w:rsidDel="004C788F">
          <w:rPr>
            <w:rPrChange w:id="4620" w:author="Liam Coleman" w:date="2021-04-26T11:51:00Z">
              <w:rPr>
                <w:i/>
                <w:color w:val="C00000"/>
              </w:rPr>
            </w:rPrChange>
          </w:rPr>
          <w:delText>If was suggested at the review meeting to make the calling of disabledPayinCG, from reviewing the CG API documentatio</w:delText>
        </w:r>
        <w:r w:rsidR="00F56A0C" w:rsidRPr="000D2AE2" w:rsidDel="004C788F">
          <w:rPr>
            <w:rPrChange w:id="4621" w:author="Liam Coleman" w:date="2021-04-26T11:51:00Z">
              <w:rPr>
                <w:i/>
                <w:color w:val="C00000"/>
              </w:rPr>
            </w:rPrChange>
          </w:rPr>
          <w:delText>n this has to be called before D</w:delText>
        </w:r>
        <w:r w:rsidRPr="000D2AE2" w:rsidDel="004C788F">
          <w:rPr>
            <w:rPrChange w:id="4622" w:author="Liam Coleman" w:date="2021-04-26T11:51:00Z">
              <w:rPr>
                <w:i/>
                <w:color w:val="C00000"/>
              </w:rPr>
            </w:rPrChange>
          </w:rPr>
          <w:delText>eposit. Should Customers what change they can work with the Cashier &amp; CG device to get it after the sale.</w:delText>
        </w:r>
        <w:bookmarkStart w:id="4623" w:name="_Toc66781191"/>
        <w:bookmarkStart w:id="4624" w:name="_Toc67314303"/>
        <w:bookmarkStart w:id="4625" w:name="_Toc67314936"/>
        <w:bookmarkStart w:id="4626" w:name="_Toc67322232"/>
        <w:bookmarkStart w:id="4627" w:name="_Toc67322869"/>
        <w:bookmarkStart w:id="4628" w:name="_Toc67405913"/>
        <w:bookmarkStart w:id="4629" w:name="_Toc67406550"/>
        <w:bookmarkStart w:id="4630" w:name="_Toc69822993"/>
        <w:bookmarkStart w:id="4631" w:name="_Toc69823700"/>
        <w:bookmarkStart w:id="4632" w:name="_Toc69912660"/>
        <w:bookmarkStart w:id="4633" w:name="_Toc69913377"/>
        <w:bookmarkEnd w:id="4623"/>
        <w:bookmarkEnd w:id="4624"/>
        <w:bookmarkEnd w:id="4625"/>
        <w:bookmarkEnd w:id="4626"/>
        <w:bookmarkEnd w:id="4627"/>
        <w:bookmarkEnd w:id="4628"/>
        <w:bookmarkEnd w:id="4629"/>
        <w:bookmarkEnd w:id="4630"/>
        <w:bookmarkEnd w:id="4631"/>
        <w:bookmarkEnd w:id="4632"/>
        <w:bookmarkEnd w:id="4633"/>
      </w:del>
    </w:p>
    <w:p w14:paraId="7249BBFD" w14:textId="34042A63" w:rsidR="001377A6" w:rsidRPr="000D2AE2" w:rsidDel="004C788F" w:rsidRDefault="0087460E">
      <w:pPr>
        <w:pStyle w:val="Heading2"/>
        <w:numPr>
          <w:ilvl w:val="0"/>
          <w:numId w:val="0"/>
        </w:numPr>
        <w:ind w:left="1134" w:hanging="1134"/>
        <w:rPr>
          <w:del w:id="4634" w:author="Liam Coleman" w:date="2021-04-26T11:56:00Z"/>
          <w:rPrChange w:id="4635" w:author="Liam Coleman" w:date="2021-04-26T11:51:00Z">
            <w:rPr>
              <w:del w:id="4636" w:author="Liam Coleman" w:date="2021-04-26T11:56:00Z"/>
            </w:rPr>
          </w:rPrChange>
        </w:rPr>
        <w:pPrChange w:id="4637" w:author="Liam Coleman" w:date="2021-04-26T11:51:00Z">
          <w:pPr/>
        </w:pPrChange>
      </w:pPr>
      <w:del w:id="4638" w:author="Liam Coleman" w:date="2021-04-26T11:56:00Z">
        <w:r w:rsidRPr="00250CB5" w:rsidDel="004C788F">
          <w:delText>The updating of f</w:delText>
        </w:r>
        <w:r w:rsidR="00F80CC0" w:rsidRPr="000D2AE2" w:rsidDel="004C788F">
          <w:rPr>
            <w:rPrChange w:id="4639" w:author="Liam Coleman" w:date="2021-04-26T11:51:00Z">
              <w:rPr/>
            </w:rPrChange>
          </w:rPr>
          <w:delText>igure</w:delText>
        </w:r>
        <w:r w:rsidRPr="000D2AE2" w:rsidDel="004C788F">
          <w:rPr>
            <w:rPrChange w:id="4640" w:author="Liam Coleman" w:date="2021-04-26T11:51:00Z">
              <w:rPr/>
            </w:rPrChange>
          </w:rPr>
          <w:delText>s</w:delText>
        </w:r>
        <w:r w:rsidR="00F80CC0" w:rsidRPr="000D2AE2" w:rsidDel="004C788F">
          <w:rPr>
            <w:rPrChange w:id="4641" w:author="Liam Coleman" w:date="2021-04-26T11:51:00Z">
              <w:rPr/>
            </w:rPrChange>
          </w:rPr>
          <w:delText xml:space="preserve"> will be</w:delText>
        </w:r>
        <w:r w:rsidRPr="000D2AE2" w:rsidDel="004C788F">
          <w:rPr>
            <w:rPrChange w:id="4642" w:author="Liam Coleman" w:date="2021-04-26T11:51:00Z">
              <w:rPr/>
            </w:rPrChange>
          </w:rPr>
          <w:delText xml:space="preserve"> propelled by the W</w:delText>
        </w:r>
        <w:r w:rsidR="00F80CC0" w:rsidRPr="000D2AE2" w:rsidDel="004C788F">
          <w:rPr>
            <w:rPrChange w:id="4643" w:author="Liam Coleman" w:date="2021-04-26T11:51:00Z">
              <w:rPr/>
            </w:rPrChange>
          </w:rPr>
          <w:delText>inEpos</w:delText>
        </w:r>
        <w:r w:rsidRPr="000D2AE2" w:rsidDel="004C788F">
          <w:rPr>
            <w:rPrChange w:id="4644" w:author="Liam Coleman" w:date="2021-04-26T11:51:00Z">
              <w:rPr/>
            </w:rPrChange>
          </w:rPr>
          <w:delText xml:space="preserve"> </w:delText>
        </w:r>
        <w:r w:rsidRPr="000D2AE2" w:rsidDel="004C788F">
          <w:rPr>
            <w:rPrChange w:id="4645" w:author="Liam Coleman" w:date="2021-04-26T11:51:00Z">
              <w:rPr>
                <w:b/>
              </w:rPr>
            </w:rPrChange>
          </w:rPr>
          <w:delText>_R</w:delText>
        </w:r>
        <w:r w:rsidR="00F80CC0" w:rsidRPr="000D2AE2" w:rsidDel="004C788F">
          <w:rPr>
            <w:rPrChange w:id="4646" w:author="Liam Coleman" w:date="2021-04-26T11:51:00Z">
              <w:rPr>
                <w:b/>
              </w:rPr>
            </w:rPrChange>
          </w:rPr>
          <w:delText>ead</w:delText>
        </w:r>
        <w:r w:rsidRPr="000D2AE2" w:rsidDel="004C788F">
          <w:rPr>
            <w:rPrChange w:id="4647" w:author="Liam Coleman" w:date="2021-04-26T11:51:00Z">
              <w:rPr>
                <w:b/>
              </w:rPr>
            </w:rPrChange>
          </w:rPr>
          <w:delText>_Key</w:delText>
        </w:r>
        <w:r w:rsidRPr="000D2AE2" w:rsidDel="004C788F">
          <w:rPr>
            <w:rPrChange w:id="4648" w:author="Liam Coleman" w:date="2021-04-26T11:51:00Z">
              <w:rPr/>
            </w:rPrChange>
          </w:rPr>
          <w:delText xml:space="preserve"> function which will be modified to consult a POS2CG.dll </w:delText>
        </w:r>
        <w:r w:rsidR="00F960B9" w:rsidRPr="000D2AE2" w:rsidDel="004C788F">
          <w:rPr>
            <w:rPrChange w:id="4649" w:author="Liam Coleman" w:date="2021-04-26T11:51:00Z">
              <w:rPr>
                <w:b/>
              </w:rPr>
            </w:rPrChange>
          </w:rPr>
          <w:delText>AmountInserted</w:delText>
        </w:r>
        <w:r w:rsidR="00F960B9" w:rsidRPr="000D2AE2" w:rsidDel="004C788F">
          <w:rPr>
            <w:rPrChange w:id="4650" w:author="Liam Coleman" w:date="2021-04-26T11:51:00Z">
              <w:rPr/>
            </w:rPrChange>
          </w:rPr>
          <w:delText xml:space="preserve"> </w:delText>
        </w:r>
        <w:r w:rsidRPr="000D2AE2" w:rsidDel="004C788F">
          <w:rPr>
            <w:rPrChange w:id="4651" w:author="Liam Coleman" w:date="2021-04-26T11:51:00Z">
              <w:rPr/>
            </w:rPrChange>
          </w:rPr>
          <w:delText xml:space="preserve">property. The </w:delText>
        </w:r>
        <w:r w:rsidR="00F960B9" w:rsidRPr="000D2AE2" w:rsidDel="004C788F">
          <w:rPr>
            <w:rPrChange w:id="4652" w:author="Liam Coleman" w:date="2021-04-26T11:51:00Z">
              <w:rPr>
                <w:b/>
              </w:rPr>
            </w:rPrChange>
          </w:rPr>
          <w:delText>AmountInserted</w:delText>
        </w:r>
        <w:r w:rsidR="00F960B9" w:rsidRPr="000D2AE2" w:rsidDel="004C788F">
          <w:rPr>
            <w:rPrChange w:id="4653" w:author="Liam Coleman" w:date="2021-04-26T11:51:00Z">
              <w:rPr/>
            </w:rPrChange>
          </w:rPr>
          <w:delText xml:space="preserve"> </w:delText>
        </w:r>
        <w:r w:rsidRPr="000D2AE2" w:rsidDel="004C788F">
          <w:rPr>
            <w:rPrChange w:id="4654" w:author="Liam Coleman" w:date="2021-04-26T11:51:00Z">
              <w:rPr/>
            </w:rPrChange>
          </w:rPr>
          <w:delText xml:space="preserve">in turn will be updated by the </w:delText>
        </w:r>
        <w:r w:rsidR="000E7A19" w:rsidRPr="000D2AE2" w:rsidDel="004C788F">
          <w:rPr>
            <w:rPrChange w:id="4655" w:author="Liam Coleman" w:date="2021-04-26T11:51:00Z">
              <w:rPr/>
            </w:rPrChange>
          </w:rPr>
          <w:delText>CG</w:delText>
        </w:r>
        <w:r w:rsidRPr="000D2AE2" w:rsidDel="004C788F">
          <w:rPr>
            <w:rPrChange w:id="4656" w:author="Liam Coleman" w:date="2021-04-26T11:51:00Z">
              <w:rPr/>
            </w:rPrChange>
          </w:rPr>
          <w:delText xml:space="preserve"> </w:delText>
        </w:r>
        <w:r w:rsidR="00EC51DB" w:rsidRPr="000D2AE2" w:rsidDel="004C788F">
          <w:rPr>
            <w:rPrChange w:id="4657" w:author="Liam Coleman" w:date="2021-04-26T11:51:00Z">
              <w:rPr>
                <w:b/>
              </w:rPr>
            </w:rPrChange>
          </w:rPr>
          <w:delText>Status</w:delText>
        </w:r>
        <w:r w:rsidR="00565D0B" w:rsidRPr="000D2AE2" w:rsidDel="004C788F">
          <w:rPr>
            <w:rPrChange w:id="4658" w:author="Liam Coleman" w:date="2021-04-26T11:51:00Z">
              <w:rPr>
                <w:b/>
              </w:rPr>
            </w:rPrChange>
          </w:rPr>
          <w:delText>E</w:delText>
        </w:r>
        <w:r w:rsidRPr="000D2AE2" w:rsidDel="004C788F">
          <w:rPr>
            <w:rPrChange w:id="4659" w:author="Liam Coleman" w:date="2021-04-26T11:51:00Z">
              <w:rPr>
                <w:b/>
              </w:rPr>
            </w:rPrChange>
          </w:rPr>
          <w:delText>vent</w:delText>
        </w:r>
        <w:r w:rsidRPr="000D2AE2" w:rsidDel="004C788F">
          <w:rPr>
            <w:rPrChange w:id="4660" w:author="Liam Coleman" w:date="2021-04-26T11:51:00Z">
              <w:rPr/>
            </w:rPrChange>
          </w:rPr>
          <w:delText xml:space="preserve"> as monies are </w:delText>
        </w:r>
        <w:r w:rsidR="00A7131C" w:rsidRPr="000D2AE2" w:rsidDel="004C788F">
          <w:rPr>
            <w:rPrChange w:id="4661" w:author="Liam Coleman" w:date="2021-04-26T11:51:00Z">
              <w:rPr/>
            </w:rPrChange>
          </w:rPr>
          <w:delText>insert</w:delText>
        </w:r>
        <w:r w:rsidRPr="000D2AE2" w:rsidDel="004C788F">
          <w:rPr>
            <w:rPrChange w:id="4662" w:author="Liam Coleman" w:date="2021-04-26T11:51:00Z">
              <w:rPr/>
            </w:rPrChange>
          </w:rPr>
          <w:delText>ed</w:delText>
        </w:r>
        <w:r w:rsidR="001377A6" w:rsidRPr="000D2AE2" w:rsidDel="004C788F">
          <w:rPr>
            <w:rPrChange w:id="4663" w:author="Liam Coleman" w:date="2021-04-26T11:51:00Z">
              <w:rPr/>
            </w:rPrChange>
          </w:rPr>
          <w:delText xml:space="preserve"> by the Customer</w:delText>
        </w:r>
        <w:r w:rsidRPr="000D2AE2" w:rsidDel="004C788F">
          <w:rPr>
            <w:rPrChange w:id="4664" w:author="Liam Coleman" w:date="2021-04-26T11:51:00Z">
              <w:rPr/>
            </w:rPrChange>
          </w:rPr>
          <w:delText xml:space="preserve">. </w:delText>
        </w:r>
        <w:r w:rsidR="001377A6" w:rsidRPr="000D2AE2" w:rsidDel="004C788F">
          <w:rPr>
            <w:rPrChange w:id="4665" w:author="Liam Coleman" w:date="2021-04-26T11:51:00Z">
              <w:rPr/>
            </w:rPrChange>
          </w:rPr>
          <w:delText xml:space="preserve">The Sale and Subtotal panel will require direct X UI modifications to display the new </w:delText>
        </w:r>
        <w:r w:rsidR="00A7131C" w:rsidRPr="000D2AE2" w:rsidDel="004C788F">
          <w:rPr>
            <w:rPrChange w:id="4666" w:author="Liam Coleman" w:date="2021-04-26T11:51:00Z">
              <w:rPr/>
            </w:rPrChange>
          </w:rPr>
          <w:delText>insert</w:delText>
        </w:r>
        <w:r w:rsidR="001377A6" w:rsidRPr="000D2AE2" w:rsidDel="004C788F">
          <w:rPr>
            <w:rPrChange w:id="4667" w:author="Liam Coleman" w:date="2021-04-26T11:51:00Z">
              <w:rPr/>
            </w:rPrChange>
          </w:rPr>
          <w:delText>ed monies.</w:delText>
        </w:r>
        <w:bookmarkStart w:id="4668" w:name="_Toc66781192"/>
        <w:bookmarkStart w:id="4669" w:name="_Toc67314304"/>
        <w:bookmarkStart w:id="4670" w:name="_Toc67314937"/>
        <w:bookmarkStart w:id="4671" w:name="_Toc67322233"/>
        <w:bookmarkStart w:id="4672" w:name="_Toc67322870"/>
        <w:bookmarkStart w:id="4673" w:name="_Toc67405914"/>
        <w:bookmarkStart w:id="4674" w:name="_Toc67406551"/>
        <w:bookmarkStart w:id="4675" w:name="_Toc69822994"/>
        <w:bookmarkStart w:id="4676" w:name="_Toc69823701"/>
        <w:bookmarkStart w:id="4677" w:name="_Toc69912661"/>
        <w:bookmarkStart w:id="4678" w:name="_Toc69913378"/>
        <w:bookmarkEnd w:id="4668"/>
        <w:bookmarkEnd w:id="4669"/>
        <w:bookmarkEnd w:id="4670"/>
        <w:bookmarkEnd w:id="4671"/>
        <w:bookmarkEnd w:id="4672"/>
        <w:bookmarkEnd w:id="4673"/>
        <w:bookmarkEnd w:id="4674"/>
        <w:bookmarkEnd w:id="4675"/>
        <w:bookmarkEnd w:id="4676"/>
        <w:bookmarkEnd w:id="4677"/>
        <w:bookmarkEnd w:id="4678"/>
      </w:del>
    </w:p>
    <w:p w14:paraId="11BDC748" w14:textId="0845A846" w:rsidR="00E47262" w:rsidRPr="000D2AE2" w:rsidDel="004C788F" w:rsidRDefault="00E47262">
      <w:pPr>
        <w:pStyle w:val="Heading2"/>
        <w:numPr>
          <w:ilvl w:val="0"/>
          <w:numId w:val="0"/>
        </w:numPr>
        <w:ind w:left="1134" w:hanging="1134"/>
        <w:rPr>
          <w:del w:id="4679" w:author="Liam Coleman" w:date="2021-04-26T11:56:00Z"/>
          <w:rPrChange w:id="4680" w:author="Liam Coleman" w:date="2021-04-26T11:51:00Z">
            <w:rPr>
              <w:del w:id="4681" w:author="Liam Coleman" w:date="2021-04-26T11:56:00Z"/>
              <w:i/>
              <w:color w:val="C00000"/>
            </w:rPr>
          </w:rPrChange>
        </w:rPr>
        <w:pPrChange w:id="4682" w:author="Liam Coleman" w:date="2021-04-26T11:51:00Z">
          <w:pPr/>
        </w:pPrChange>
      </w:pPr>
      <w:del w:id="4683" w:author="Liam Coleman" w:date="2021-04-26T11:56:00Z">
        <w:r w:rsidRPr="000D2AE2" w:rsidDel="004C788F">
          <w:rPr>
            <w:rPrChange w:id="4684" w:author="Liam Coleman" w:date="2021-04-26T11:51:00Z">
              <w:rPr>
                <w:b/>
                <w:i/>
                <w:color w:val="C00000"/>
              </w:rPr>
            </w:rPrChange>
          </w:rPr>
          <w:delText>Question</w:delText>
        </w:r>
        <w:r w:rsidRPr="000D2AE2" w:rsidDel="004C788F">
          <w:rPr>
            <w:rPrChange w:id="4685" w:author="Liam Coleman" w:date="2021-04-26T11:51:00Z">
              <w:rPr>
                <w:i/>
                <w:color w:val="C00000"/>
              </w:rPr>
            </w:rPrChange>
          </w:rPr>
          <w:delText xml:space="preserve">: Perhaps we can have a configurable setting to automatically tender the sale when the cashier presses subtotal if the Customer has </w:delText>
        </w:r>
        <w:r w:rsidR="00A7131C" w:rsidRPr="000D2AE2" w:rsidDel="004C788F">
          <w:rPr>
            <w:rPrChange w:id="4686" w:author="Liam Coleman" w:date="2021-04-26T11:51:00Z">
              <w:rPr>
                <w:i/>
                <w:color w:val="C00000"/>
              </w:rPr>
            </w:rPrChange>
          </w:rPr>
          <w:delText>insert</w:delText>
        </w:r>
        <w:r w:rsidR="00F06EF4" w:rsidRPr="000D2AE2" w:rsidDel="004C788F">
          <w:rPr>
            <w:rPrChange w:id="4687" w:author="Liam Coleman" w:date="2021-04-26T11:51:00Z">
              <w:rPr>
                <w:i/>
                <w:color w:val="C00000"/>
              </w:rPr>
            </w:rPrChange>
          </w:rPr>
          <w:delText>ed</w:delText>
        </w:r>
        <w:r w:rsidRPr="000D2AE2" w:rsidDel="004C788F">
          <w:rPr>
            <w:rPrChange w:id="4688" w:author="Liam Coleman" w:date="2021-04-26T11:51:00Z">
              <w:rPr>
                <w:i/>
                <w:color w:val="C00000"/>
              </w:rPr>
            </w:rPrChange>
          </w:rPr>
          <w:delText xml:space="preserve"> sufficient funds</w:delText>
        </w:r>
        <w:r w:rsidR="00BB4D74" w:rsidRPr="000D2AE2" w:rsidDel="004C788F">
          <w:rPr>
            <w:rPrChange w:id="4689" w:author="Liam Coleman" w:date="2021-04-26T11:51:00Z">
              <w:rPr>
                <w:i/>
                <w:color w:val="C00000"/>
              </w:rPr>
            </w:rPrChange>
          </w:rPr>
          <w:delText xml:space="preserve"> or a refund is required</w:delText>
        </w:r>
        <w:r w:rsidR="00B11A94" w:rsidRPr="000D2AE2" w:rsidDel="004C788F">
          <w:rPr>
            <w:rPrChange w:id="4690" w:author="Liam Coleman" w:date="2021-04-26T11:51:00Z">
              <w:rPr>
                <w:i/>
                <w:color w:val="C00000"/>
              </w:rPr>
            </w:rPrChange>
          </w:rPr>
          <w:delText>? This idea does not support voucher scanning so will be dropped.</w:delText>
        </w:r>
        <w:bookmarkStart w:id="4691" w:name="_Toc66781193"/>
        <w:bookmarkStart w:id="4692" w:name="_Toc67314305"/>
        <w:bookmarkStart w:id="4693" w:name="_Toc67314938"/>
        <w:bookmarkStart w:id="4694" w:name="_Toc67322234"/>
        <w:bookmarkStart w:id="4695" w:name="_Toc67322871"/>
        <w:bookmarkStart w:id="4696" w:name="_Toc67405915"/>
        <w:bookmarkStart w:id="4697" w:name="_Toc67406552"/>
        <w:bookmarkStart w:id="4698" w:name="_Toc69822995"/>
        <w:bookmarkStart w:id="4699" w:name="_Toc69823702"/>
        <w:bookmarkStart w:id="4700" w:name="_Toc69912662"/>
        <w:bookmarkStart w:id="4701" w:name="_Toc69913379"/>
        <w:bookmarkEnd w:id="4691"/>
        <w:bookmarkEnd w:id="4692"/>
        <w:bookmarkEnd w:id="4693"/>
        <w:bookmarkEnd w:id="4694"/>
        <w:bookmarkEnd w:id="4695"/>
        <w:bookmarkEnd w:id="4696"/>
        <w:bookmarkEnd w:id="4697"/>
        <w:bookmarkEnd w:id="4698"/>
        <w:bookmarkEnd w:id="4699"/>
        <w:bookmarkEnd w:id="4700"/>
        <w:bookmarkEnd w:id="4701"/>
      </w:del>
    </w:p>
    <w:p w14:paraId="3892DE10" w14:textId="73554B69" w:rsidR="00B11A94" w:rsidRPr="000D2AE2" w:rsidDel="004C788F" w:rsidRDefault="00B11A94">
      <w:pPr>
        <w:pStyle w:val="Heading2"/>
        <w:numPr>
          <w:ilvl w:val="0"/>
          <w:numId w:val="0"/>
        </w:numPr>
        <w:ind w:left="1134" w:hanging="1134"/>
        <w:rPr>
          <w:del w:id="4702" w:author="Liam Coleman" w:date="2021-04-26T11:56:00Z"/>
          <w:rPrChange w:id="4703" w:author="Liam Coleman" w:date="2021-04-26T11:51:00Z">
            <w:rPr>
              <w:del w:id="4704" w:author="Liam Coleman" w:date="2021-04-26T11:56:00Z"/>
              <w:i/>
              <w:color w:val="C00000"/>
            </w:rPr>
          </w:rPrChange>
        </w:rPr>
        <w:pPrChange w:id="4705" w:author="Liam Coleman" w:date="2021-04-26T11:51:00Z">
          <w:pPr/>
        </w:pPrChange>
      </w:pPr>
      <w:bookmarkStart w:id="4706" w:name="_Toc66781194"/>
      <w:bookmarkStart w:id="4707" w:name="_Toc67314306"/>
      <w:bookmarkStart w:id="4708" w:name="_Toc67314939"/>
      <w:bookmarkStart w:id="4709" w:name="_Toc67322235"/>
      <w:bookmarkStart w:id="4710" w:name="_Toc67322872"/>
      <w:bookmarkStart w:id="4711" w:name="_Toc67405916"/>
      <w:bookmarkStart w:id="4712" w:name="_Toc67406553"/>
      <w:bookmarkStart w:id="4713" w:name="_Toc69822996"/>
      <w:bookmarkStart w:id="4714" w:name="_Toc69823703"/>
      <w:bookmarkStart w:id="4715" w:name="_Toc69912663"/>
      <w:bookmarkStart w:id="4716" w:name="_Toc69913380"/>
      <w:bookmarkEnd w:id="4706"/>
      <w:bookmarkEnd w:id="4707"/>
      <w:bookmarkEnd w:id="4708"/>
      <w:bookmarkEnd w:id="4709"/>
      <w:bookmarkEnd w:id="4710"/>
      <w:bookmarkEnd w:id="4711"/>
      <w:bookmarkEnd w:id="4712"/>
      <w:bookmarkEnd w:id="4713"/>
      <w:bookmarkEnd w:id="4714"/>
      <w:bookmarkEnd w:id="4715"/>
      <w:bookmarkEnd w:id="4716"/>
    </w:p>
    <w:p w14:paraId="755DDB89" w14:textId="2CB2E1E2" w:rsidR="008C39D6" w:rsidRPr="000D2AE2" w:rsidDel="004C788F" w:rsidRDefault="008C39D6">
      <w:pPr>
        <w:pStyle w:val="Heading2"/>
        <w:numPr>
          <w:ilvl w:val="0"/>
          <w:numId w:val="0"/>
        </w:numPr>
        <w:ind w:left="1134" w:hanging="1134"/>
        <w:rPr>
          <w:del w:id="4717" w:author="Liam Coleman" w:date="2021-04-26T11:56:00Z"/>
          <w:rPrChange w:id="4718" w:author="Liam Coleman" w:date="2021-04-26T11:51:00Z">
            <w:rPr>
              <w:del w:id="4719" w:author="Liam Coleman" w:date="2021-04-26T11:56:00Z"/>
            </w:rPr>
          </w:rPrChange>
        </w:rPr>
        <w:pPrChange w:id="4720" w:author="Liam Coleman" w:date="2021-04-26T11:51:00Z">
          <w:pPr>
            <w:pStyle w:val="Heading3"/>
          </w:pPr>
        </w:pPrChange>
      </w:pPr>
      <w:del w:id="4721" w:author="Liam Coleman" w:date="2021-04-26T11:56:00Z">
        <w:r w:rsidRPr="00250CB5" w:rsidDel="004C788F">
          <w:delText>Nor</w:delText>
        </w:r>
        <w:r w:rsidR="001377A6" w:rsidRPr="000D2AE2" w:rsidDel="004C788F">
          <w:rPr>
            <w:rPrChange w:id="4722" w:author="Liam Coleman" w:date="2021-04-26T11:51:00Z">
              <w:rPr/>
            </w:rPrChange>
          </w:rPr>
          <w:delText xml:space="preserve">mal </w:delText>
        </w:r>
        <w:r w:rsidR="00237D5B" w:rsidRPr="000D2AE2" w:rsidDel="004C788F">
          <w:rPr>
            <w:rPrChange w:id="4723" w:author="Liam Coleman" w:date="2021-04-26T11:51:00Z">
              <w:rPr/>
            </w:rPrChange>
          </w:rPr>
          <w:delText>Tender</w:delText>
        </w:r>
        <w:r w:rsidR="001377A6" w:rsidRPr="000D2AE2" w:rsidDel="004C788F">
          <w:rPr>
            <w:rPrChange w:id="4724" w:author="Liam Coleman" w:date="2021-04-26T11:51:00Z">
              <w:rPr/>
            </w:rPrChange>
          </w:rPr>
          <w:delText xml:space="preserve"> (Positive Transaction)</w:delText>
        </w:r>
        <w:bookmarkStart w:id="4725" w:name="_Toc66781195"/>
        <w:bookmarkStart w:id="4726" w:name="_Toc67314307"/>
        <w:bookmarkStart w:id="4727" w:name="_Toc67314940"/>
        <w:bookmarkStart w:id="4728" w:name="_Toc67322236"/>
        <w:bookmarkStart w:id="4729" w:name="_Toc67322873"/>
        <w:bookmarkStart w:id="4730" w:name="_Toc67405917"/>
        <w:bookmarkStart w:id="4731" w:name="_Toc67406554"/>
        <w:bookmarkStart w:id="4732" w:name="_Toc69822997"/>
        <w:bookmarkStart w:id="4733" w:name="_Toc69823704"/>
        <w:bookmarkStart w:id="4734" w:name="_Toc69912664"/>
        <w:bookmarkStart w:id="4735" w:name="_Toc69913381"/>
        <w:bookmarkEnd w:id="4725"/>
        <w:bookmarkEnd w:id="4726"/>
        <w:bookmarkEnd w:id="4727"/>
        <w:bookmarkEnd w:id="4728"/>
        <w:bookmarkEnd w:id="4729"/>
        <w:bookmarkEnd w:id="4730"/>
        <w:bookmarkEnd w:id="4731"/>
        <w:bookmarkEnd w:id="4732"/>
        <w:bookmarkEnd w:id="4733"/>
        <w:bookmarkEnd w:id="4734"/>
        <w:bookmarkEnd w:id="4735"/>
      </w:del>
    </w:p>
    <w:p w14:paraId="2CBBFACD" w14:textId="1D45D0F4" w:rsidR="00F06EF4" w:rsidRPr="000D2AE2" w:rsidDel="004C788F" w:rsidRDefault="00F06EF4">
      <w:pPr>
        <w:pStyle w:val="Heading2"/>
        <w:numPr>
          <w:ilvl w:val="0"/>
          <w:numId w:val="0"/>
        </w:numPr>
        <w:ind w:left="1134" w:hanging="1134"/>
        <w:rPr>
          <w:del w:id="4736" w:author="Liam Coleman" w:date="2021-04-26T11:56:00Z"/>
          <w:rPrChange w:id="4737" w:author="Liam Coleman" w:date="2021-04-26T11:51:00Z">
            <w:rPr>
              <w:del w:id="4738" w:author="Liam Coleman" w:date="2021-04-26T11:56:00Z"/>
            </w:rPr>
          </w:rPrChange>
        </w:rPr>
        <w:pPrChange w:id="4739" w:author="Liam Coleman" w:date="2021-04-26T11:51:00Z">
          <w:pPr/>
        </w:pPrChange>
      </w:pPr>
      <w:del w:id="4740" w:author="Liam Coleman" w:date="2021-04-26T11:56:00Z">
        <w:r w:rsidRPr="000D2AE2" w:rsidDel="004C788F">
          <w:rPr>
            <w:rPrChange w:id="4741" w:author="Liam Coleman" w:date="2021-04-26T11:51:00Z">
              <w:rPr/>
            </w:rPrChange>
          </w:rPr>
          <w:delText xml:space="preserve">Two </w:delText>
        </w:r>
        <w:r w:rsidR="00237D5B" w:rsidRPr="000D2AE2" w:rsidDel="004C788F">
          <w:rPr>
            <w:rPrChange w:id="4742" w:author="Liam Coleman" w:date="2021-04-26T11:51:00Z">
              <w:rPr/>
            </w:rPrChange>
          </w:rPr>
          <w:delText>s</w:delText>
        </w:r>
        <w:r w:rsidRPr="000D2AE2" w:rsidDel="004C788F">
          <w:rPr>
            <w:rPrChange w:id="4743" w:author="Liam Coleman" w:date="2021-04-26T11:51:00Z">
              <w:rPr/>
            </w:rPrChange>
          </w:rPr>
          <w:delText xml:space="preserve">tages to examine here, Accepting </w:delText>
        </w:r>
        <w:r w:rsidR="00F56A0C" w:rsidRPr="000D2AE2" w:rsidDel="004C788F">
          <w:rPr>
            <w:rPrChange w:id="4744" w:author="Liam Coleman" w:date="2021-04-26T11:51:00Z">
              <w:rPr/>
            </w:rPrChange>
          </w:rPr>
          <w:delText xml:space="preserve">Inserted </w:delText>
        </w:r>
        <w:r w:rsidRPr="000D2AE2" w:rsidDel="004C788F">
          <w:rPr>
            <w:rPrChange w:id="4745" w:author="Liam Coleman" w:date="2021-04-26T11:51:00Z">
              <w:rPr/>
            </w:rPrChange>
          </w:rPr>
          <w:delText>Monies &amp; Dispensing Change.</w:delText>
        </w:r>
        <w:bookmarkStart w:id="4746" w:name="_Toc66781196"/>
        <w:bookmarkStart w:id="4747" w:name="_Toc67314308"/>
        <w:bookmarkStart w:id="4748" w:name="_Toc67314941"/>
        <w:bookmarkStart w:id="4749" w:name="_Toc67322237"/>
        <w:bookmarkStart w:id="4750" w:name="_Toc67322874"/>
        <w:bookmarkStart w:id="4751" w:name="_Toc67405918"/>
        <w:bookmarkStart w:id="4752" w:name="_Toc67406555"/>
        <w:bookmarkStart w:id="4753" w:name="_Toc69822998"/>
        <w:bookmarkStart w:id="4754" w:name="_Toc69823705"/>
        <w:bookmarkStart w:id="4755" w:name="_Toc69912665"/>
        <w:bookmarkStart w:id="4756" w:name="_Toc69913382"/>
        <w:bookmarkEnd w:id="4746"/>
        <w:bookmarkEnd w:id="4747"/>
        <w:bookmarkEnd w:id="4748"/>
        <w:bookmarkEnd w:id="4749"/>
        <w:bookmarkEnd w:id="4750"/>
        <w:bookmarkEnd w:id="4751"/>
        <w:bookmarkEnd w:id="4752"/>
        <w:bookmarkEnd w:id="4753"/>
        <w:bookmarkEnd w:id="4754"/>
        <w:bookmarkEnd w:id="4755"/>
        <w:bookmarkEnd w:id="4756"/>
      </w:del>
    </w:p>
    <w:p w14:paraId="429150D5" w14:textId="1A6DD2EC" w:rsidR="00F06EF4" w:rsidRPr="000D2AE2" w:rsidDel="004C788F" w:rsidRDefault="00F06EF4">
      <w:pPr>
        <w:pStyle w:val="Heading2"/>
        <w:numPr>
          <w:ilvl w:val="0"/>
          <w:numId w:val="0"/>
        </w:numPr>
        <w:ind w:left="1134" w:hanging="1134"/>
        <w:rPr>
          <w:del w:id="4757" w:author="Liam Coleman" w:date="2021-04-26T11:56:00Z"/>
          <w:rPrChange w:id="4758" w:author="Liam Coleman" w:date="2021-04-26T11:51:00Z">
            <w:rPr>
              <w:del w:id="4759" w:author="Liam Coleman" w:date="2021-04-26T11:56:00Z"/>
            </w:rPr>
          </w:rPrChange>
        </w:rPr>
        <w:pPrChange w:id="4760" w:author="Liam Coleman" w:date="2021-04-26T11:51:00Z">
          <w:pPr/>
        </w:pPrChange>
      </w:pPr>
      <w:bookmarkStart w:id="4761" w:name="_Toc66781197"/>
      <w:bookmarkStart w:id="4762" w:name="_Toc67314309"/>
      <w:bookmarkStart w:id="4763" w:name="_Toc67314942"/>
      <w:bookmarkStart w:id="4764" w:name="_Toc67322238"/>
      <w:bookmarkStart w:id="4765" w:name="_Toc67322875"/>
      <w:bookmarkStart w:id="4766" w:name="_Toc67405919"/>
      <w:bookmarkStart w:id="4767" w:name="_Toc67406556"/>
      <w:bookmarkStart w:id="4768" w:name="_Toc69822999"/>
      <w:bookmarkStart w:id="4769" w:name="_Toc69823706"/>
      <w:bookmarkStart w:id="4770" w:name="_Toc69912666"/>
      <w:bookmarkStart w:id="4771" w:name="_Toc69913383"/>
      <w:bookmarkEnd w:id="4761"/>
      <w:bookmarkEnd w:id="4762"/>
      <w:bookmarkEnd w:id="4763"/>
      <w:bookmarkEnd w:id="4764"/>
      <w:bookmarkEnd w:id="4765"/>
      <w:bookmarkEnd w:id="4766"/>
      <w:bookmarkEnd w:id="4767"/>
      <w:bookmarkEnd w:id="4768"/>
      <w:bookmarkEnd w:id="4769"/>
      <w:bookmarkEnd w:id="4770"/>
      <w:bookmarkEnd w:id="4771"/>
    </w:p>
    <w:p w14:paraId="5BD6C45C" w14:textId="024156A5" w:rsidR="00F06EF4" w:rsidRPr="000D2AE2" w:rsidDel="004C788F" w:rsidRDefault="00F06EF4">
      <w:pPr>
        <w:pStyle w:val="Heading2"/>
        <w:numPr>
          <w:ilvl w:val="0"/>
          <w:numId w:val="0"/>
        </w:numPr>
        <w:ind w:left="1134" w:hanging="1134"/>
        <w:rPr>
          <w:del w:id="4772" w:author="Liam Coleman" w:date="2021-04-26T11:56:00Z"/>
          <w:rPrChange w:id="4773" w:author="Liam Coleman" w:date="2021-04-26T11:51:00Z">
            <w:rPr>
              <w:del w:id="4774" w:author="Liam Coleman" w:date="2021-04-26T11:56:00Z"/>
            </w:rPr>
          </w:rPrChange>
        </w:rPr>
        <w:pPrChange w:id="4775" w:author="Liam Coleman" w:date="2021-04-26T11:51:00Z">
          <w:pPr/>
        </w:pPrChange>
      </w:pPr>
      <w:bookmarkStart w:id="4776" w:name="_Toc66781198"/>
      <w:bookmarkStart w:id="4777" w:name="_Toc67314310"/>
      <w:bookmarkStart w:id="4778" w:name="_Toc67314943"/>
      <w:bookmarkStart w:id="4779" w:name="_Toc67322239"/>
      <w:bookmarkStart w:id="4780" w:name="_Toc67322876"/>
      <w:bookmarkStart w:id="4781" w:name="_Toc67405920"/>
      <w:bookmarkStart w:id="4782" w:name="_Toc67406557"/>
      <w:bookmarkStart w:id="4783" w:name="_Toc69823000"/>
      <w:bookmarkStart w:id="4784" w:name="_Toc69823707"/>
      <w:bookmarkStart w:id="4785" w:name="_Toc69912667"/>
      <w:bookmarkStart w:id="4786" w:name="_Toc69913384"/>
      <w:bookmarkEnd w:id="4776"/>
      <w:bookmarkEnd w:id="4777"/>
      <w:bookmarkEnd w:id="4778"/>
      <w:bookmarkEnd w:id="4779"/>
      <w:bookmarkEnd w:id="4780"/>
      <w:bookmarkEnd w:id="4781"/>
      <w:bookmarkEnd w:id="4782"/>
      <w:bookmarkEnd w:id="4783"/>
      <w:bookmarkEnd w:id="4784"/>
      <w:bookmarkEnd w:id="4785"/>
      <w:bookmarkEnd w:id="4786"/>
    </w:p>
    <w:p w14:paraId="5937D41D" w14:textId="4441A692" w:rsidR="001339F5" w:rsidRPr="000D2AE2" w:rsidDel="004C788F" w:rsidRDefault="001339F5">
      <w:pPr>
        <w:pStyle w:val="Heading2"/>
        <w:numPr>
          <w:ilvl w:val="0"/>
          <w:numId w:val="0"/>
        </w:numPr>
        <w:ind w:left="1134" w:hanging="1134"/>
        <w:rPr>
          <w:del w:id="4787" w:author="Liam Coleman" w:date="2021-04-26T11:56:00Z"/>
          <w:rPrChange w:id="4788" w:author="Liam Coleman" w:date="2021-04-26T11:51:00Z">
            <w:rPr>
              <w:del w:id="4789" w:author="Liam Coleman" w:date="2021-04-26T11:56:00Z"/>
              <w:b/>
            </w:rPr>
          </w:rPrChange>
        </w:rPr>
        <w:pPrChange w:id="4790" w:author="Liam Coleman" w:date="2021-04-26T11:51:00Z">
          <w:pPr/>
        </w:pPrChange>
      </w:pPr>
      <w:del w:id="4791" w:author="Liam Coleman" w:date="2021-04-26T11:56:00Z">
        <w:r w:rsidRPr="000D2AE2" w:rsidDel="004C788F">
          <w:rPr>
            <w:rPrChange w:id="4792" w:author="Liam Coleman" w:date="2021-04-26T11:51:00Z">
              <w:rPr>
                <w:b/>
              </w:rPr>
            </w:rPrChange>
          </w:rPr>
          <w:delText xml:space="preserve">Accepting </w:delText>
        </w:r>
        <w:r w:rsidR="00F56A0C" w:rsidRPr="000D2AE2" w:rsidDel="004C788F">
          <w:rPr>
            <w:rPrChange w:id="4793" w:author="Liam Coleman" w:date="2021-04-26T11:51:00Z">
              <w:rPr/>
            </w:rPrChange>
          </w:rPr>
          <w:delText xml:space="preserve">Inserted </w:delText>
        </w:r>
        <w:r w:rsidRPr="000D2AE2" w:rsidDel="004C788F">
          <w:rPr>
            <w:rPrChange w:id="4794" w:author="Liam Coleman" w:date="2021-04-26T11:51:00Z">
              <w:rPr>
                <w:b/>
              </w:rPr>
            </w:rPrChange>
          </w:rPr>
          <w:delText>Monies</w:delText>
        </w:r>
        <w:bookmarkStart w:id="4795" w:name="_Toc66781199"/>
        <w:bookmarkStart w:id="4796" w:name="_Toc67314311"/>
        <w:bookmarkStart w:id="4797" w:name="_Toc67314944"/>
        <w:bookmarkStart w:id="4798" w:name="_Toc67322240"/>
        <w:bookmarkStart w:id="4799" w:name="_Toc67322877"/>
        <w:bookmarkStart w:id="4800" w:name="_Toc67405921"/>
        <w:bookmarkStart w:id="4801" w:name="_Toc67406558"/>
        <w:bookmarkStart w:id="4802" w:name="_Toc69823001"/>
        <w:bookmarkStart w:id="4803" w:name="_Toc69823708"/>
        <w:bookmarkStart w:id="4804" w:name="_Toc69912668"/>
        <w:bookmarkStart w:id="4805" w:name="_Toc69913385"/>
        <w:bookmarkEnd w:id="4795"/>
        <w:bookmarkEnd w:id="4796"/>
        <w:bookmarkEnd w:id="4797"/>
        <w:bookmarkEnd w:id="4798"/>
        <w:bookmarkEnd w:id="4799"/>
        <w:bookmarkEnd w:id="4800"/>
        <w:bookmarkEnd w:id="4801"/>
        <w:bookmarkEnd w:id="4802"/>
        <w:bookmarkEnd w:id="4803"/>
        <w:bookmarkEnd w:id="4804"/>
        <w:bookmarkEnd w:id="4805"/>
      </w:del>
    </w:p>
    <w:p w14:paraId="4DD13C71" w14:textId="5CD06600" w:rsidR="00EC51DB" w:rsidRPr="000D2AE2" w:rsidDel="004C788F" w:rsidRDefault="00EC51DB">
      <w:pPr>
        <w:pStyle w:val="Heading2"/>
        <w:numPr>
          <w:ilvl w:val="0"/>
          <w:numId w:val="0"/>
        </w:numPr>
        <w:ind w:left="1134" w:hanging="1134"/>
        <w:rPr>
          <w:del w:id="4806" w:author="Liam Coleman" w:date="2021-04-26T11:56:00Z"/>
          <w:rPrChange w:id="4807" w:author="Liam Coleman" w:date="2021-04-26T11:51:00Z">
            <w:rPr>
              <w:del w:id="4808" w:author="Liam Coleman" w:date="2021-04-26T11:56:00Z"/>
            </w:rPr>
          </w:rPrChange>
        </w:rPr>
        <w:pPrChange w:id="4809" w:author="Liam Coleman" w:date="2021-04-26T11:51:00Z">
          <w:pPr>
            <w:ind w:left="720"/>
          </w:pPr>
        </w:pPrChange>
      </w:pPr>
      <w:del w:id="4810" w:author="Liam Coleman" w:date="2021-04-26T11:56:00Z">
        <w:r w:rsidRPr="00250CB5" w:rsidDel="004C788F">
          <w:delText xml:space="preserve">As the Cashier is selling items the Customer will be </w:delText>
        </w:r>
        <w:r w:rsidR="00F56A0C" w:rsidRPr="000D2AE2" w:rsidDel="004C788F">
          <w:rPr>
            <w:rPrChange w:id="4811" w:author="Liam Coleman" w:date="2021-04-26T11:51:00Z">
              <w:rPr/>
            </w:rPrChange>
          </w:rPr>
          <w:delText xml:space="preserve">inserting </w:delText>
        </w:r>
        <w:r w:rsidRPr="000D2AE2" w:rsidDel="004C788F">
          <w:rPr>
            <w:rPrChange w:id="4812" w:author="Liam Coleman" w:date="2021-04-26T11:51:00Z">
              <w:rPr/>
            </w:rPrChange>
          </w:rPr>
          <w:delText xml:space="preserve">monies in the </w:delText>
        </w:r>
        <w:r w:rsidR="000E7A19" w:rsidRPr="000D2AE2" w:rsidDel="004C788F">
          <w:rPr>
            <w:rPrChange w:id="4813" w:author="Liam Coleman" w:date="2021-04-26T11:51:00Z">
              <w:rPr/>
            </w:rPrChange>
          </w:rPr>
          <w:delText>CG</w:delText>
        </w:r>
        <w:r w:rsidRPr="000D2AE2" w:rsidDel="004C788F">
          <w:rPr>
            <w:rPrChange w:id="4814" w:author="Liam Coleman" w:date="2021-04-26T11:51:00Z">
              <w:rPr/>
            </w:rPrChange>
          </w:rPr>
          <w:delText xml:space="preserve">. On Subtotal when the </w:delText>
        </w:r>
        <w:r w:rsidR="000E7A19" w:rsidRPr="000D2AE2" w:rsidDel="004C788F">
          <w:rPr>
            <w:rPrChange w:id="4815" w:author="Liam Coleman" w:date="2021-04-26T11:51:00Z">
              <w:rPr/>
            </w:rPrChange>
          </w:rPr>
          <w:delText>CG</w:delText>
        </w:r>
        <w:r w:rsidRPr="000D2AE2" w:rsidDel="004C788F">
          <w:rPr>
            <w:rPrChange w:id="4816" w:author="Liam Coleman" w:date="2021-04-26T11:51:00Z">
              <w:rPr/>
            </w:rPrChange>
          </w:rPr>
          <w:delText xml:space="preserve"> tender button is pressed and sufficient monies have been </w:delText>
        </w:r>
        <w:r w:rsidR="00F56A0C" w:rsidRPr="000D2AE2" w:rsidDel="004C788F">
          <w:rPr>
            <w:rPrChange w:id="4817" w:author="Liam Coleman" w:date="2021-04-26T11:51:00Z">
              <w:rPr/>
            </w:rPrChange>
          </w:rPr>
          <w:delText>inserted</w:delText>
        </w:r>
        <w:r w:rsidRPr="000D2AE2" w:rsidDel="004C788F">
          <w:rPr>
            <w:rPrChange w:id="4818" w:author="Liam Coleman" w:date="2021-04-26T11:51:00Z">
              <w:rPr/>
            </w:rPrChange>
          </w:rPr>
          <w:delText xml:space="preserve">, the POS will call </w:delText>
        </w:r>
        <w:r w:rsidR="00C42D9A" w:rsidRPr="000D2AE2" w:rsidDel="004C788F">
          <w:rPr>
            <w:rPrChange w:id="4819" w:author="Liam Coleman" w:date="2021-04-26T11:51:00Z">
              <w:rPr>
                <w:b/>
              </w:rPr>
            </w:rPrChange>
          </w:rPr>
          <w:delText>DepositOrDispense</w:delText>
        </w:r>
        <w:r w:rsidR="00C42D9A" w:rsidRPr="000D2AE2" w:rsidDel="004C788F">
          <w:rPr>
            <w:rPrChange w:id="4820" w:author="Liam Coleman" w:date="2021-04-26T11:51:00Z">
              <w:rPr/>
            </w:rPrChange>
          </w:rPr>
          <w:delText xml:space="preserve"> method with a positive value, which in turn calls </w:delText>
        </w:r>
        <w:r w:rsidRPr="000D2AE2" w:rsidDel="004C788F">
          <w:rPr>
            <w:rPrChange w:id="4821" w:author="Liam Coleman" w:date="2021-04-26T11:51:00Z">
              <w:rPr/>
            </w:rPrChange>
          </w:rPr>
          <w:delText xml:space="preserve">the </w:delText>
        </w:r>
        <w:r w:rsidR="00EE07F5" w:rsidRPr="000D2AE2" w:rsidDel="004C788F">
          <w:rPr>
            <w:rPrChange w:id="4822" w:author="Liam Coleman" w:date="2021-04-26T11:51:00Z">
              <w:rPr>
                <w:b/>
              </w:rPr>
            </w:rPrChange>
          </w:rPr>
          <w:delText>Deposit</w:delText>
        </w:r>
        <w:r w:rsidRPr="000D2AE2" w:rsidDel="004C788F">
          <w:rPr>
            <w:rPrChange w:id="4823" w:author="Liam Coleman" w:date="2021-04-26T11:51:00Z">
              <w:rPr/>
            </w:rPrChange>
          </w:rPr>
          <w:delText xml:space="preserve"> method which deposits the monies in the </w:delText>
        </w:r>
        <w:r w:rsidR="000E7A19" w:rsidRPr="000D2AE2" w:rsidDel="004C788F">
          <w:rPr>
            <w:rPrChange w:id="4824" w:author="Liam Coleman" w:date="2021-04-26T11:51:00Z">
              <w:rPr/>
            </w:rPrChange>
          </w:rPr>
          <w:delText>CG</w:delText>
        </w:r>
        <w:r w:rsidRPr="000D2AE2" w:rsidDel="004C788F">
          <w:rPr>
            <w:rPrChange w:id="4825" w:author="Liam Coleman" w:date="2021-04-26T11:51:00Z">
              <w:rPr/>
            </w:rPrChange>
          </w:rPr>
          <w:delText xml:space="preserve">. However the </w:delText>
        </w:r>
        <w:r w:rsidR="00F960B9" w:rsidRPr="000D2AE2" w:rsidDel="004C788F">
          <w:rPr>
            <w:rPrChange w:id="4826" w:author="Liam Coleman" w:date="2021-04-26T11:51:00Z">
              <w:rPr>
                <w:b/>
              </w:rPr>
            </w:rPrChange>
          </w:rPr>
          <w:delText>AmountInserted</w:delText>
        </w:r>
        <w:r w:rsidR="00F960B9" w:rsidRPr="000D2AE2" w:rsidDel="004C788F">
          <w:rPr>
            <w:rPrChange w:id="4827" w:author="Liam Coleman" w:date="2021-04-26T11:51:00Z">
              <w:rPr/>
            </w:rPrChange>
          </w:rPr>
          <w:delText xml:space="preserve"> </w:delText>
        </w:r>
        <w:r w:rsidRPr="000D2AE2" w:rsidDel="004C788F">
          <w:rPr>
            <w:rPrChange w:id="4828" w:author="Liam Coleman" w:date="2021-04-26T11:51:00Z">
              <w:rPr/>
            </w:rPrChange>
          </w:rPr>
          <w:delText xml:space="preserve">property needs to contain </w:delText>
        </w:r>
        <w:r w:rsidR="00EE07F5" w:rsidRPr="000D2AE2" w:rsidDel="004C788F">
          <w:rPr>
            <w:rPrChange w:id="4829" w:author="Liam Coleman" w:date="2021-04-26T11:51:00Z">
              <w:rPr/>
            </w:rPrChange>
          </w:rPr>
          <w:delText>t</w:delText>
        </w:r>
        <w:r w:rsidRPr="000D2AE2" w:rsidDel="004C788F">
          <w:rPr>
            <w:rPrChange w:id="4830" w:author="Liam Coleman" w:date="2021-04-26T11:51:00Z">
              <w:rPr/>
            </w:rPrChange>
          </w:rPr>
          <w:delText xml:space="preserve">he correct amount </w:delText>
        </w:r>
        <w:r w:rsidR="00A7131C" w:rsidRPr="000D2AE2" w:rsidDel="004C788F">
          <w:rPr>
            <w:rPrChange w:id="4831" w:author="Liam Coleman" w:date="2021-04-26T11:51:00Z">
              <w:rPr/>
            </w:rPrChange>
          </w:rPr>
          <w:delText>insert</w:delText>
        </w:r>
        <w:r w:rsidRPr="000D2AE2" w:rsidDel="004C788F">
          <w:rPr>
            <w:rPrChange w:id="4832" w:author="Liam Coleman" w:date="2021-04-26T11:51:00Z">
              <w:rPr/>
            </w:rPrChange>
          </w:rPr>
          <w:delText>ed and</w:delText>
        </w:r>
        <w:r w:rsidR="00EE07F5" w:rsidRPr="000D2AE2" w:rsidDel="004C788F">
          <w:rPr>
            <w:rPrChange w:id="4833" w:author="Liam Coleman" w:date="2021-04-26T11:51:00Z">
              <w:rPr/>
            </w:rPrChange>
          </w:rPr>
          <w:delText xml:space="preserve"> to </w:delText>
        </w:r>
        <w:r w:rsidR="00453170" w:rsidRPr="000D2AE2" w:rsidDel="004C788F">
          <w:rPr>
            <w:rPrChange w:id="4834" w:author="Liam Coleman" w:date="2021-04-26T11:51:00Z">
              <w:rPr/>
            </w:rPrChange>
          </w:rPr>
          <w:delText>ensure</w:delText>
        </w:r>
        <w:r w:rsidR="00EE07F5" w:rsidRPr="000D2AE2" w:rsidDel="004C788F">
          <w:rPr>
            <w:rPrChange w:id="4835" w:author="Liam Coleman" w:date="2021-04-26T11:51:00Z">
              <w:rPr/>
            </w:rPrChange>
          </w:rPr>
          <w:delText xml:space="preserve"> this</w:delText>
        </w:r>
        <w:r w:rsidR="00453170" w:rsidRPr="000D2AE2" w:rsidDel="004C788F">
          <w:rPr>
            <w:rPrChange w:id="4836" w:author="Liam Coleman" w:date="2021-04-26T11:51:00Z">
              <w:rPr/>
            </w:rPrChange>
          </w:rPr>
          <w:delText xml:space="preserve">, </w:delText>
        </w:r>
        <w:r w:rsidR="00EE07F5" w:rsidRPr="000D2AE2" w:rsidDel="004C788F">
          <w:rPr>
            <w:rPrChange w:id="4837" w:author="Liam Coleman" w:date="2021-04-26T11:51:00Z">
              <w:rPr/>
            </w:rPrChange>
          </w:rPr>
          <w:delText>there</w:delText>
        </w:r>
        <w:r w:rsidR="00453170" w:rsidRPr="000D2AE2" w:rsidDel="004C788F">
          <w:rPr>
            <w:rPrChange w:id="4838" w:author="Liam Coleman" w:date="2021-04-26T11:51:00Z">
              <w:rPr/>
            </w:rPrChange>
          </w:rPr>
          <w:delText xml:space="preserve"> will </w:delText>
        </w:r>
        <w:r w:rsidR="00EE07F5" w:rsidRPr="000D2AE2" w:rsidDel="004C788F">
          <w:rPr>
            <w:rPrChange w:id="4839" w:author="Liam Coleman" w:date="2021-04-26T11:51:00Z">
              <w:rPr/>
            </w:rPrChange>
          </w:rPr>
          <w:delText xml:space="preserve">be </w:delText>
        </w:r>
        <w:r w:rsidR="00F56A0C" w:rsidRPr="000D2AE2" w:rsidDel="004C788F">
          <w:rPr>
            <w:rPrChange w:id="4840" w:author="Liam Coleman" w:date="2021-04-26T11:51:00Z">
              <w:rPr/>
            </w:rPrChange>
          </w:rPr>
          <w:delText xml:space="preserve">a wait until the latest </w:delText>
        </w:r>
        <w:r w:rsidR="00F56A0C" w:rsidRPr="000D2AE2" w:rsidDel="004C788F">
          <w:rPr>
            <w:rPrChange w:id="4841" w:author="Liam Coleman" w:date="2021-04-26T11:51:00Z">
              <w:rPr>
                <w:b/>
              </w:rPr>
            </w:rPrChange>
          </w:rPr>
          <w:delText>CG_Status</w:delText>
        </w:r>
        <w:r w:rsidR="00F56A0C" w:rsidRPr="000D2AE2" w:rsidDel="004C788F">
          <w:rPr>
            <w:rPrChange w:id="4842" w:author="Liam Coleman" w:date="2021-04-26T11:51:00Z">
              <w:rPr/>
            </w:rPrChange>
          </w:rPr>
          <w:delText xml:space="preserve"> is set to NoCash </w:delText>
        </w:r>
        <w:r w:rsidR="00EE07F5" w:rsidRPr="000D2AE2" w:rsidDel="004C788F">
          <w:rPr>
            <w:rPrChange w:id="4843" w:author="Liam Coleman" w:date="2021-04-26T11:51:00Z">
              <w:rPr/>
            </w:rPrChange>
          </w:rPr>
          <w:delText xml:space="preserve">after </w:delText>
        </w:r>
        <w:r w:rsidR="00F960B9" w:rsidRPr="000D2AE2" w:rsidDel="004C788F">
          <w:rPr>
            <w:rPrChange w:id="4844" w:author="Liam Coleman" w:date="2021-04-26T11:51:00Z">
              <w:rPr>
                <w:b/>
              </w:rPr>
            </w:rPrChange>
          </w:rPr>
          <w:delText>D</w:delText>
        </w:r>
        <w:r w:rsidR="00EE07F5" w:rsidRPr="000D2AE2" w:rsidDel="004C788F">
          <w:rPr>
            <w:rPrChange w:id="4845" w:author="Liam Coleman" w:date="2021-04-26T11:51:00Z">
              <w:rPr>
                <w:b/>
              </w:rPr>
            </w:rPrChange>
          </w:rPr>
          <w:delText>isablePay</w:delText>
        </w:r>
        <w:r w:rsidR="00F56A0C" w:rsidRPr="000D2AE2" w:rsidDel="004C788F">
          <w:rPr>
            <w:rPrChange w:id="4846" w:author="Liam Coleman" w:date="2021-04-26T11:51:00Z">
              <w:rPr>
                <w:b/>
              </w:rPr>
            </w:rPrChange>
          </w:rPr>
          <w:delText>In</w:delText>
        </w:r>
        <w:r w:rsidR="00EE07F5" w:rsidRPr="000D2AE2" w:rsidDel="004C788F">
          <w:rPr>
            <w:rPrChange w:id="4847" w:author="Liam Coleman" w:date="2021-04-26T11:51:00Z">
              <w:rPr/>
            </w:rPrChange>
          </w:rPr>
          <w:delText xml:space="preserve"> is returned</w:delText>
        </w:r>
        <w:r w:rsidR="00237D5B" w:rsidRPr="000D2AE2" w:rsidDel="004C788F">
          <w:rPr>
            <w:rPrChange w:id="4848" w:author="Liam Coleman" w:date="2021-04-26T11:51:00Z">
              <w:rPr/>
            </w:rPrChange>
          </w:rPr>
          <w:delText xml:space="preserve"> to ensure </w:delText>
        </w:r>
        <w:r w:rsidR="00F960B9" w:rsidRPr="000D2AE2" w:rsidDel="004C788F">
          <w:rPr>
            <w:rPrChange w:id="4849" w:author="Liam Coleman" w:date="2021-04-26T11:51:00Z">
              <w:rPr>
                <w:b/>
              </w:rPr>
            </w:rPrChange>
          </w:rPr>
          <w:delText>AmountInserted</w:delText>
        </w:r>
        <w:r w:rsidR="00F960B9" w:rsidRPr="000D2AE2" w:rsidDel="004C788F">
          <w:rPr>
            <w:rPrChange w:id="4850" w:author="Liam Coleman" w:date="2021-04-26T11:51:00Z">
              <w:rPr/>
            </w:rPrChange>
          </w:rPr>
          <w:delText xml:space="preserve"> </w:delText>
        </w:r>
        <w:r w:rsidR="00237D5B" w:rsidRPr="000D2AE2" w:rsidDel="004C788F">
          <w:rPr>
            <w:rPrChange w:id="4851" w:author="Liam Coleman" w:date="2021-04-26T11:51:00Z">
              <w:rPr/>
            </w:rPrChange>
          </w:rPr>
          <w:delText>is correct.</w:delText>
        </w:r>
        <w:bookmarkStart w:id="4852" w:name="_Toc66781200"/>
        <w:bookmarkStart w:id="4853" w:name="_Toc67314312"/>
        <w:bookmarkStart w:id="4854" w:name="_Toc67314945"/>
        <w:bookmarkStart w:id="4855" w:name="_Toc67322241"/>
        <w:bookmarkStart w:id="4856" w:name="_Toc67322878"/>
        <w:bookmarkStart w:id="4857" w:name="_Toc67405922"/>
        <w:bookmarkStart w:id="4858" w:name="_Toc67406559"/>
        <w:bookmarkStart w:id="4859" w:name="_Toc69823002"/>
        <w:bookmarkStart w:id="4860" w:name="_Toc69823709"/>
        <w:bookmarkStart w:id="4861" w:name="_Toc69912669"/>
        <w:bookmarkStart w:id="4862" w:name="_Toc69913386"/>
        <w:bookmarkEnd w:id="4852"/>
        <w:bookmarkEnd w:id="4853"/>
        <w:bookmarkEnd w:id="4854"/>
        <w:bookmarkEnd w:id="4855"/>
        <w:bookmarkEnd w:id="4856"/>
        <w:bookmarkEnd w:id="4857"/>
        <w:bookmarkEnd w:id="4858"/>
        <w:bookmarkEnd w:id="4859"/>
        <w:bookmarkEnd w:id="4860"/>
        <w:bookmarkEnd w:id="4861"/>
        <w:bookmarkEnd w:id="4862"/>
      </w:del>
    </w:p>
    <w:p w14:paraId="6F08A812" w14:textId="1E53750C" w:rsidR="00B11A94" w:rsidRPr="000D2AE2" w:rsidDel="004C788F" w:rsidRDefault="00B11A94">
      <w:pPr>
        <w:pStyle w:val="Heading2"/>
        <w:numPr>
          <w:ilvl w:val="0"/>
          <w:numId w:val="0"/>
        </w:numPr>
        <w:ind w:left="1134" w:hanging="1134"/>
        <w:rPr>
          <w:del w:id="4863" w:author="Liam Coleman" w:date="2021-04-26T11:56:00Z"/>
          <w:rPrChange w:id="4864" w:author="Liam Coleman" w:date="2021-04-26T11:51:00Z">
            <w:rPr>
              <w:del w:id="4865" w:author="Liam Coleman" w:date="2021-04-26T11:56:00Z"/>
              <w:i/>
              <w:color w:val="C00000"/>
            </w:rPr>
          </w:rPrChange>
        </w:rPr>
        <w:pPrChange w:id="4866" w:author="Liam Coleman" w:date="2021-04-26T11:51:00Z">
          <w:pPr>
            <w:ind w:left="720"/>
          </w:pPr>
        </w:pPrChange>
      </w:pPr>
      <w:del w:id="4867" w:author="Liam Coleman" w:date="2021-04-26T11:56:00Z">
        <w:r w:rsidRPr="000D2AE2" w:rsidDel="004C788F">
          <w:rPr>
            <w:rPrChange w:id="4868" w:author="Liam Coleman" w:date="2021-04-26T11:51:00Z">
              <w:rPr>
                <w:i/>
                <w:color w:val="C00000"/>
              </w:rPr>
            </w:rPrChange>
          </w:rPr>
          <w:delText>KF suggest to call disablePayInCG on immediate entry of _Complete_Sale function.</w:delText>
        </w:r>
        <w:r w:rsidR="00F56A0C" w:rsidRPr="000D2AE2" w:rsidDel="004C788F">
          <w:rPr>
            <w:rPrChange w:id="4869" w:author="Liam Coleman" w:date="2021-04-26T11:51:00Z">
              <w:rPr>
                <w:i/>
                <w:color w:val="C00000"/>
              </w:rPr>
            </w:rPrChange>
          </w:rPr>
          <w:delText>[TG] It has to be called before deposit.</w:delText>
        </w:r>
        <w:bookmarkStart w:id="4870" w:name="_Toc66781201"/>
        <w:bookmarkStart w:id="4871" w:name="_Toc67314313"/>
        <w:bookmarkStart w:id="4872" w:name="_Toc67314946"/>
        <w:bookmarkStart w:id="4873" w:name="_Toc67322242"/>
        <w:bookmarkStart w:id="4874" w:name="_Toc67322879"/>
        <w:bookmarkStart w:id="4875" w:name="_Toc67405923"/>
        <w:bookmarkStart w:id="4876" w:name="_Toc67406560"/>
        <w:bookmarkStart w:id="4877" w:name="_Toc69823003"/>
        <w:bookmarkStart w:id="4878" w:name="_Toc69823710"/>
        <w:bookmarkStart w:id="4879" w:name="_Toc69912670"/>
        <w:bookmarkStart w:id="4880" w:name="_Toc69913387"/>
        <w:bookmarkEnd w:id="4870"/>
        <w:bookmarkEnd w:id="4871"/>
        <w:bookmarkEnd w:id="4872"/>
        <w:bookmarkEnd w:id="4873"/>
        <w:bookmarkEnd w:id="4874"/>
        <w:bookmarkEnd w:id="4875"/>
        <w:bookmarkEnd w:id="4876"/>
        <w:bookmarkEnd w:id="4877"/>
        <w:bookmarkEnd w:id="4878"/>
        <w:bookmarkEnd w:id="4879"/>
        <w:bookmarkEnd w:id="4880"/>
      </w:del>
    </w:p>
    <w:p w14:paraId="3A249F65" w14:textId="4E77E04F" w:rsidR="001339F5" w:rsidRPr="000D2AE2" w:rsidDel="004C788F" w:rsidRDefault="001339F5">
      <w:pPr>
        <w:pStyle w:val="Heading2"/>
        <w:numPr>
          <w:ilvl w:val="0"/>
          <w:numId w:val="0"/>
        </w:numPr>
        <w:ind w:left="1134" w:hanging="1134"/>
        <w:rPr>
          <w:del w:id="4881" w:author="Liam Coleman" w:date="2021-04-26T11:56:00Z"/>
          <w:rPrChange w:id="4882" w:author="Liam Coleman" w:date="2021-04-26T11:51:00Z">
            <w:rPr>
              <w:del w:id="4883" w:author="Liam Coleman" w:date="2021-04-26T11:56:00Z"/>
              <w:b/>
            </w:rPr>
          </w:rPrChange>
        </w:rPr>
        <w:pPrChange w:id="4884" w:author="Liam Coleman" w:date="2021-04-26T11:51:00Z">
          <w:pPr/>
        </w:pPrChange>
      </w:pPr>
      <w:del w:id="4885" w:author="Liam Coleman" w:date="2021-04-26T11:56:00Z">
        <w:r w:rsidRPr="000D2AE2" w:rsidDel="004C788F">
          <w:rPr>
            <w:rPrChange w:id="4886" w:author="Liam Coleman" w:date="2021-04-26T11:51:00Z">
              <w:rPr>
                <w:b/>
              </w:rPr>
            </w:rPrChange>
          </w:rPr>
          <w:delText>Dispensing Change</w:delText>
        </w:r>
        <w:bookmarkStart w:id="4887" w:name="_Toc66781202"/>
        <w:bookmarkStart w:id="4888" w:name="_Toc67314314"/>
        <w:bookmarkStart w:id="4889" w:name="_Toc67314947"/>
        <w:bookmarkStart w:id="4890" w:name="_Toc67322243"/>
        <w:bookmarkStart w:id="4891" w:name="_Toc67322880"/>
        <w:bookmarkStart w:id="4892" w:name="_Toc67405924"/>
        <w:bookmarkStart w:id="4893" w:name="_Toc67406561"/>
        <w:bookmarkStart w:id="4894" w:name="_Toc69823004"/>
        <w:bookmarkStart w:id="4895" w:name="_Toc69823711"/>
        <w:bookmarkStart w:id="4896" w:name="_Toc69912671"/>
        <w:bookmarkStart w:id="4897" w:name="_Toc69913388"/>
        <w:bookmarkEnd w:id="4887"/>
        <w:bookmarkEnd w:id="4888"/>
        <w:bookmarkEnd w:id="4889"/>
        <w:bookmarkEnd w:id="4890"/>
        <w:bookmarkEnd w:id="4891"/>
        <w:bookmarkEnd w:id="4892"/>
        <w:bookmarkEnd w:id="4893"/>
        <w:bookmarkEnd w:id="4894"/>
        <w:bookmarkEnd w:id="4895"/>
        <w:bookmarkEnd w:id="4896"/>
        <w:bookmarkEnd w:id="4897"/>
      </w:del>
    </w:p>
    <w:p w14:paraId="2A03AC0D" w14:textId="2D974FE0" w:rsidR="00F80CC0" w:rsidRPr="000D2AE2" w:rsidDel="004C788F" w:rsidRDefault="001339F5">
      <w:pPr>
        <w:pStyle w:val="Heading2"/>
        <w:numPr>
          <w:ilvl w:val="0"/>
          <w:numId w:val="0"/>
        </w:numPr>
        <w:ind w:left="1134" w:hanging="1134"/>
        <w:rPr>
          <w:del w:id="4898" w:author="Liam Coleman" w:date="2021-04-26T11:56:00Z"/>
          <w:rPrChange w:id="4899" w:author="Liam Coleman" w:date="2021-04-26T11:51:00Z">
            <w:rPr>
              <w:del w:id="4900" w:author="Liam Coleman" w:date="2021-04-26T11:56:00Z"/>
            </w:rPr>
          </w:rPrChange>
        </w:rPr>
        <w:pPrChange w:id="4901" w:author="Liam Coleman" w:date="2021-04-26T11:51:00Z">
          <w:pPr>
            <w:ind w:left="720"/>
          </w:pPr>
        </w:pPrChange>
      </w:pPr>
      <w:del w:id="4902" w:author="Liam Coleman" w:date="2021-04-26T11:56:00Z">
        <w:r w:rsidRPr="00250CB5" w:rsidDel="004C788F">
          <w:delText>By</w:delText>
        </w:r>
        <w:r w:rsidR="00453170" w:rsidRPr="000D2AE2" w:rsidDel="004C788F">
          <w:rPr>
            <w:rPrChange w:id="4903" w:author="Liam Coleman" w:date="2021-04-26T11:51:00Z">
              <w:rPr/>
            </w:rPrChange>
          </w:rPr>
          <w:delText xml:space="preserve"> subtracting the </w:delText>
        </w:r>
        <w:r w:rsidR="00453170" w:rsidRPr="000D2AE2" w:rsidDel="004C788F">
          <w:rPr>
            <w:rPrChange w:id="4904" w:author="Liam Coleman" w:date="2021-04-26T11:51:00Z">
              <w:rPr>
                <w:b/>
              </w:rPr>
            </w:rPrChange>
          </w:rPr>
          <w:delText>TransactionTotal</w:delText>
        </w:r>
        <w:r w:rsidR="00453170" w:rsidRPr="000D2AE2" w:rsidDel="004C788F">
          <w:rPr>
            <w:rPrChange w:id="4905" w:author="Liam Coleman" w:date="2021-04-26T11:51:00Z">
              <w:rPr/>
            </w:rPrChange>
          </w:rPr>
          <w:delText xml:space="preserve"> from </w:delText>
        </w:r>
        <w:r w:rsidR="00F960B9" w:rsidRPr="000D2AE2" w:rsidDel="004C788F">
          <w:rPr>
            <w:rPrChange w:id="4906" w:author="Liam Coleman" w:date="2021-04-26T11:51:00Z">
              <w:rPr>
                <w:b/>
              </w:rPr>
            </w:rPrChange>
          </w:rPr>
          <w:delText>AmountInserted</w:delText>
        </w:r>
        <w:r w:rsidR="00F960B9" w:rsidRPr="000D2AE2" w:rsidDel="004C788F">
          <w:rPr>
            <w:rPrChange w:id="4907" w:author="Liam Coleman" w:date="2021-04-26T11:51:00Z">
              <w:rPr/>
            </w:rPrChange>
          </w:rPr>
          <w:delText xml:space="preserve"> </w:delText>
        </w:r>
        <w:r w:rsidRPr="000D2AE2" w:rsidDel="004C788F">
          <w:rPr>
            <w:rPrChange w:id="4908" w:author="Liam Coleman" w:date="2021-04-26T11:51:00Z">
              <w:rPr/>
            </w:rPrChange>
          </w:rPr>
          <w:delText xml:space="preserve">the Customers </w:delText>
        </w:r>
        <w:r w:rsidR="00453170" w:rsidRPr="000D2AE2" w:rsidDel="004C788F">
          <w:rPr>
            <w:rPrChange w:id="4909" w:author="Liam Coleman" w:date="2021-04-26T11:51:00Z">
              <w:rPr/>
            </w:rPrChange>
          </w:rPr>
          <w:delText>change can be determined</w:delText>
        </w:r>
        <w:r w:rsidR="00C42D9A" w:rsidRPr="000D2AE2" w:rsidDel="004C788F">
          <w:rPr>
            <w:rPrChange w:id="4910" w:author="Liam Coleman" w:date="2021-04-26T11:51:00Z">
              <w:rPr/>
            </w:rPrChange>
          </w:rPr>
          <w:delText xml:space="preserve">. The POS will call </w:delText>
        </w:r>
        <w:r w:rsidR="00C42D9A" w:rsidRPr="000D2AE2" w:rsidDel="004C788F">
          <w:rPr>
            <w:rPrChange w:id="4911" w:author="Liam Coleman" w:date="2021-04-26T11:51:00Z">
              <w:rPr>
                <w:b/>
              </w:rPr>
            </w:rPrChange>
          </w:rPr>
          <w:delText>DepositOrDispense</w:delText>
        </w:r>
        <w:r w:rsidR="00C42D9A" w:rsidRPr="000D2AE2" w:rsidDel="004C788F">
          <w:rPr>
            <w:rPrChange w:id="4912" w:author="Liam Coleman" w:date="2021-04-26T11:51:00Z">
              <w:rPr/>
            </w:rPrChange>
          </w:rPr>
          <w:delText xml:space="preserve"> method with a negative </w:delText>
        </w:r>
        <w:r w:rsidR="00DF0FBB" w:rsidRPr="000D2AE2" w:rsidDel="004C788F">
          <w:rPr>
            <w:rPrChange w:id="4913" w:author="Liam Coleman" w:date="2021-04-26T11:51:00Z">
              <w:rPr/>
            </w:rPrChange>
          </w:rPr>
          <w:delText>amount (change)</w:delText>
        </w:r>
        <w:r w:rsidR="00C42D9A" w:rsidRPr="000D2AE2" w:rsidDel="004C788F">
          <w:rPr>
            <w:rPrChange w:id="4914" w:author="Liam Coleman" w:date="2021-04-26T11:51:00Z">
              <w:rPr/>
            </w:rPrChange>
          </w:rPr>
          <w:delText xml:space="preserve"> value, which in turn calls </w:delText>
        </w:r>
        <w:r w:rsidR="00453170" w:rsidRPr="000D2AE2" w:rsidDel="004C788F">
          <w:rPr>
            <w:rPrChange w:id="4915" w:author="Liam Coleman" w:date="2021-04-26T11:51:00Z">
              <w:rPr>
                <w:b/>
              </w:rPr>
            </w:rPrChange>
          </w:rPr>
          <w:delText>Dispense</w:delText>
        </w:r>
        <w:r w:rsidR="00F960B9" w:rsidRPr="000D2AE2" w:rsidDel="004C788F">
          <w:rPr>
            <w:rPrChange w:id="4916" w:author="Liam Coleman" w:date="2021-04-26T11:51:00Z">
              <w:rPr/>
            </w:rPrChange>
          </w:rPr>
          <w:delText xml:space="preserve"> </w:delText>
        </w:r>
        <w:r w:rsidR="00453170" w:rsidRPr="000D2AE2" w:rsidDel="004C788F">
          <w:rPr>
            <w:rPrChange w:id="4917" w:author="Liam Coleman" w:date="2021-04-26T11:51:00Z">
              <w:rPr/>
            </w:rPrChange>
          </w:rPr>
          <w:delText xml:space="preserve">which instructs the </w:delText>
        </w:r>
        <w:r w:rsidR="000E7A19" w:rsidRPr="000D2AE2" w:rsidDel="004C788F">
          <w:rPr>
            <w:rPrChange w:id="4918" w:author="Liam Coleman" w:date="2021-04-26T11:51:00Z">
              <w:rPr/>
            </w:rPrChange>
          </w:rPr>
          <w:delText>CG</w:delText>
        </w:r>
        <w:r w:rsidR="00453170" w:rsidRPr="000D2AE2" w:rsidDel="004C788F">
          <w:rPr>
            <w:rPrChange w:id="4919" w:author="Liam Coleman" w:date="2021-04-26T11:51:00Z">
              <w:rPr/>
            </w:rPrChange>
          </w:rPr>
          <w:delText xml:space="preserve"> to dispense the Customer their Change which complete</w:delText>
        </w:r>
        <w:r w:rsidR="00237D5B" w:rsidRPr="000D2AE2" w:rsidDel="004C788F">
          <w:rPr>
            <w:rPrChange w:id="4920" w:author="Liam Coleman" w:date="2021-04-26T11:51:00Z">
              <w:rPr/>
            </w:rPrChange>
          </w:rPr>
          <w:delText>s</w:delText>
        </w:r>
        <w:r w:rsidR="00453170" w:rsidRPr="000D2AE2" w:rsidDel="004C788F">
          <w:rPr>
            <w:rPrChange w:id="4921" w:author="Liam Coleman" w:date="2021-04-26T11:51:00Z">
              <w:rPr/>
            </w:rPrChange>
          </w:rPr>
          <w:delText xml:space="preserve"> the sale.</w:delText>
        </w:r>
        <w:bookmarkStart w:id="4922" w:name="_Toc66781203"/>
        <w:bookmarkStart w:id="4923" w:name="_Toc67314315"/>
        <w:bookmarkStart w:id="4924" w:name="_Toc67314948"/>
        <w:bookmarkStart w:id="4925" w:name="_Toc67322244"/>
        <w:bookmarkStart w:id="4926" w:name="_Toc67322881"/>
        <w:bookmarkStart w:id="4927" w:name="_Toc67405925"/>
        <w:bookmarkStart w:id="4928" w:name="_Toc67406562"/>
        <w:bookmarkStart w:id="4929" w:name="_Toc69823005"/>
        <w:bookmarkStart w:id="4930" w:name="_Toc69823712"/>
        <w:bookmarkStart w:id="4931" w:name="_Toc69912672"/>
        <w:bookmarkStart w:id="4932" w:name="_Toc69913389"/>
        <w:bookmarkEnd w:id="4922"/>
        <w:bookmarkEnd w:id="4923"/>
        <w:bookmarkEnd w:id="4924"/>
        <w:bookmarkEnd w:id="4925"/>
        <w:bookmarkEnd w:id="4926"/>
        <w:bookmarkEnd w:id="4927"/>
        <w:bookmarkEnd w:id="4928"/>
        <w:bookmarkEnd w:id="4929"/>
        <w:bookmarkEnd w:id="4930"/>
        <w:bookmarkEnd w:id="4931"/>
        <w:bookmarkEnd w:id="4932"/>
      </w:del>
    </w:p>
    <w:p w14:paraId="69EC37B3" w14:textId="3F46B176" w:rsidR="00167047" w:rsidRPr="000D2AE2" w:rsidDel="004C788F" w:rsidRDefault="00167047">
      <w:pPr>
        <w:pStyle w:val="Heading2"/>
        <w:numPr>
          <w:ilvl w:val="0"/>
          <w:numId w:val="0"/>
        </w:numPr>
        <w:ind w:left="1134" w:hanging="1134"/>
        <w:rPr>
          <w:del w:id="4933" w:author="Liam Coleman" w:date="2021-04-26T11:56:00Z"/>
          <w:rPrChange w:id="4934" w:author="Liam Coleman" w:date="2021-04-26T11:51:00Z">
            <w:rPr>
              <w:del w:id="4935" w:author="Liam Coleman" w:date="2021-04-26T11:56:00Z"/>
            </w:rPr>
          </w:rPrChange>
        </w:rPr>
        <w:pPrChange w:id="4936" w:author="Liam Coleman" w:date="2021-04-26T11:51:00Z">
          <w:pPr>
            <w:ind w:left="720"/>
          </w:pPr>
        </w:pPrChange>
      </w:pPr>
      <w:del w:id="4937" w:author="Liam Coleman" w:date="2021-04-26T11:56:00Z">
        <w:r w:rsidRPr="000D2AE2" w:rsidDel="004C788F">
          <w:rPr>
            <w:rPrChange w:id="4938" w:author="Liam Coleman" w:date="2021-04-26T11:51:00Z">
              <w:rPr/>
            </w:rPrChange>
          </w:rPr>
          <w:delText>A  configurable prompt requiring a Clear Key will be display information the Cashier to remind the Customer to take there change, “</w:delText>
        </w:r>
        <w:r w:rsidRPr="000D2AE2" w:rsidDel="004C788F">
          <w:rPr>
            <w:rPrChange w:id="4939" w:author="Liam Coleman" w:date="2021-04-26T11:51:00Z">
              <w:rPr>
                <w:b/>
              </w:rPr>
            </w:rPrChange>
          </w:rPr>
          <w:delText xml:space="preserve">Remind Customer to take </w:delText>
        </w:r>
        <w:r w:rsidR="00A847A7" w:rsidRPr="000D2AE2" w:rsidDel="004C788F">
          <w:rPr>
            <w:rPrChange w:id="4940" w:author="Liam Coleman" w:date="2021-04-26T11:51:00Z">
              <w:rPr>
                <w:b/>
              </w:rPr>
            </w:rPrChange>
          </w:rPr>
          <w:delText>Cash Guard Change! (Press Clear)</w:delText>
        </w:r>
        <w:r w:rsidRPr="000D2AE2" w:rsidDel="004C788F">
          <w:rPr>
            <w:rPrChange w:id="4941" w:author="Liam Coleman" w:date="2021-04-26T11:51:00Z">
              <w:rPr/>
            </w:rPrChange>
          </w:rPr>
          <w:delText>”</w:delText>
        </w:r>
        <w:bookmarkStart w:id="4942" w:name="_Toc66781204"/>
        <w:bookmarkStart w:id="4943" w:name="_Toc67314316"/>
        <w:bookmarkStart w:id="4944" w:name="_Toc67314949"/>
        <w:bookmarkStart w:id="4945" w:name="_Toc67322245"/>
        <w:bookmarkStart w:id="4946" w:name="_Toc67322882"/>
        <w:bookmarkStart w:id="4947" w:name="_Toc67405926"/>
        <w:bookmarkStart w:id="4948" w:name="_Toc67406563"/>
        <w:bookmarkStart w:id="4949" w:name="_Toc69823006"/>
        <w:bookmarkStart w:id="4950" w:name="_Toc69823713"/>
        <w:bookmarkStart w:id="4951" w:name="_Toc69912673"/>
        <w:bookmarkStart w:id="4952" w:name="_Toc69913390"/>
        <w:bookmarkEnd w:id="4942"/>
        <w:bookmarkEnd w:id="4943"/>
        <w:bookmarkEnd w:id="4944"/>
        <w:bookmarkEnd w:id="4945"/>
        <w:bookmarkEnd w:id="4946"/>
        <w:bookmarkEnd w:id="4947"/>
        <w:bookmarkEnd w:id="4948"/>
        <w:bookmarkEnd w:id="4949"/>
        <w:bookmarkEnd w:id="4950"/>
        <w:bookmarkEnd w:id="4951"/>
        <w:bookmarkEnd w:id="4952"/>
      </w:del>
    </w:p>
    <w:p w14:paraId="2621CB16" w14:textId="52E3295D" w:rsidR="00FC489A" w:rsidRPr="000D2AE2" w:rsidDel="004C788F" w:rsidRDefault="00FC489A">
      <w:pPr>
        <w:pStyle w:val="Heading2"/>
        <w:numPr>
          <w:ilvl w:val="0"/>
          <w:numId w:val="0"/>
        </w:numPr>
        <w:ind w:left="1134" w:hanging="1134"/>
        <w:rPr>
          <w:del w:id="4953" w:author="Liam Coleman" w:date="2021-04-26T11:56:00Z"/>
          <w:rPrChange w:id="4954" w:author="Liam Coleman" w:date="2021-04-26T11:51:00Z">
            <w:rPr>
              <w:del w:id="4955" w:author="Liam Coleman" w:date="2021-04-26T11:56:00Z"/>
            </w:rPr>
          </w:rPrChange>
        </w:rPr>
        <w:pPrChange w:id="4956" w:author="Liam Coleman" w:date="2021-04-26T11:51:00Z">
          <w:pPr/>
        </w:pPrChange>
      </w:pPr>
      <w:del w:id="4957" w:author="Liam Coleman" w:date="2021-04-26T11:56:00Z">
        <w:r w:rsidRPr="000D2AE2" w:rsidDel="004C788F">
          <w:rPr>
            <w:rPrChange w:id="4958" w:author="Liam Coleman" w:date="2021-04-26T11:51:00Z">
              <w:rPr>
                <w:b/>
              </w:rPr>
            </w:rPrChange>
          </w:rPr>
          <w:delText>Deposit</w:delText>
        </w:r>
        <w:r w:rsidRPr="000D2AE2" w:rsidDel="004C788F">
          <w:rPr>
            <w:rPrChange w:id="4959" w:author="Liam Coleman" w:date="2021-04-26T11:51:00Z">
              <w:rPr/>
            </w:rPrChange>
          </w:rPr>
          <w:delText xml:space="preserve"> &amp;</w:delText>
        </w:r>
        <w:r w:rsidRPr="000D2AE2" w:rsidDel="004C788F">
          <w:rPr>
            <w:rPrChange w:id="4960" w:author="Liam Coleman" w:date="2021-04-26T11:51:00Z">
              <w:rPr>
                <w:b/>
              </w:rPr>
            </w:rPrChange>
          </w:rPr>
          <w:delText xml:space="preserve"> Dispense </w:delText>
        </w:r>
        <w:r w:rsidRPr="000D2AE2" w:rsidDel="004C788F">
          <w:rPr>
            <w:rPrChange w:id="4961" w:author="Liam Coleman" w:date="2021-04-26T11:51:00Z">
              <w:rPr/>
            </w:rPrChange>
          </w:rPr>
          <w:delText xml:space="preserve">will contain the receipt number as a parameter to link transactions between WinEpos and </w:delText>
        </w:r>
        <w:r w:rsidR="000E7A19" w:rsidRPr="000D2AE2" w:rsidDel="004C788F">
          <w:rPr>
            <w:rPrChange w:id="4962" w:author="Liam Coleman" w:date="2021-04-26T11:51:00Z">
              <w:rPr/>
            </w:rPrChange>
          </w:rPr>
          <w:delText>CG</w:delText>
        </w:r>
        <w:r w:rsidRPr="000D2AE2" w:rsidDel="004C788F">
          <w:rPr>
            <w:rPrChange w:id="4963" w:author="Liam Coleman" w:date="2021-04-26T11:51:00Z">
              <w:rPr/>
            </w:rPrChange>
          </w:rPr>
          <w:delText xml:space="preserve"> systems.</w:delText>
        </w:r>
        <w:bookmarkStart w:id="4964" w:name="_Toc66781205"/>
        <w:bookmarkStart w:id="4965" w:name="_Toc67314317"/>
        <w:bookmarkStart w:id="4966" w:name="_Toc67314950"/>
        <w:bookmarkStart w:id="4967" w:name="_Toc67322246"/>
        <w:bookmarkStart w:id="4968" w:name="_Toc67322883"/>
        <w:bookmarkStart w:id="4969" w:name="_Toc67405927"/>
        <w:bookmarkStart w:id="4970" w:name="_Toc67406564"/>
        <w:bookmarkStart w:id="4971" w:name="_Toc69823007"/>
        <w:bookmarkStart w:id="4972" w:name="_Toc69823714"/>
        <w:bookmarkStart w:id="4973" w:name="_Toc69912674"/>
        <w:bookmarkStart w:id="4974" w:name="_Toc69913391"/>
        <w:bookmarkEnd w:id="4964"/>
        <w:bookmarkEnd w:id="4965"/>
        <w:bookmarkEnd w:id="4966"/>
        <w:bookmarkEnd w:id="4967"/>
        <w:bookmarkEnd w:id="4968"/>
        <w:bookmarkEnd w:id="4969"/>
        <w:bookmarkEnd w:id="4970"/>
        <w:bookmarkEnd w:id="4971"/>
        <w:bookmarkEnd w:id="4972"/>
        <w:bookmarkEnd w:id="4973"/>
        <w:bookmarkEnd w:id="4974"/>
      </w:del>
    </w:p>
    <w:p w14:paraId="7978C489" w14:textId="6FB6A8DA" w:rsidR="00FC489A" w:rsidRPr="000D2AE2" w:rsidDel="004C788F" w:rsidRDefault="00FC489A">
      <w:pPr>
        <w:pStyle w:val="Heading2"/>
        <w:numPr>
          <w:ilvl w:val="0"/>
          <w:numId w:val="0"/>
        </w:numPr>
        <w:ind w:left="1134" w:hanging="1134"/>
        <w:rPr>
          <w:del w:id="4975" w:author="Liam Coleman" w:date="2021-04-26T11:56:00Z"/>
          <w:rPrChange w:id="4976" w:author="Liam Coleman" w:date="2021-04-26T11:51:00Z">
            <w:rPr>
              <w:del w:id="4977" w:author="Liam Coleman" w:date="2021-04-26T11:56:00Z"/>
            </w:rPr>
          </w:rPrChange>
        </w:rPr>
        <w:pPrChange w:id="4978" w:author="Liam Coleman" w:date="2021-04-26T11:51:00Z">
          <w:pPr/>
        </w:pPrChange>
      </w:pPr>
      <w:bookmarkStart w:id="4979" w:name="_Toc66781206"/>
      <w:bookmarkStart w:id="4980" w:name="_Toc67314318"/>
      <w:bookmarkStart w:id="4981" w:name="_Toc67314951"/>
      <w:bookmarkStart w:id="4982" w:name="_Toc67322247"/>
      <w:bookmarkStart w:id="4983" w:name="_Toc67322884"/>
      <w:bookmarkStart w:id="4984" w:name="_Toc67405928"/>
      <w:bookmarkStart w:id="4985" w:name="_Toc67406565"/>
      <w:bookmarkStart w:id="4986" w:name="_Toc69823008"/>
      <w:bookmarkStart w:id="4987" w:name="_Toc69823715"/>
      <w:bookmarkStart w:id="4988" w:name="_Toc69912675"/>
      <w:bookmarkStart w:id="4989" w:name="_Toc69913392"/>
      <w:bookmarkEnd w:id="4979"/>
      <w:bookmarkEnd w:id="4980"/>
      <w:bookmarkEnd w:id="4981"/>
      <w:bookmarkEnd w:id="4982"/>
      <w:bookmarkEnd w:id="4983"/>
      <w:bookmarkEnd w:id="4984"/>
      <w:bookmarkEnd w:id="4985"/>
      <w:bookmarkEnd w:id="4986"/>
      <w:bookmarkEnd w:id="4987"/>
      <w:bookmarkEnd w:id="4988"/>
      <w:bookmarkEnd w:id="4989"/>
    </w:p>
    <w:p w14:paraId="2918A8CB" w14:textId="7F034F88" w:rsidR="008C39D6" w:rsidRPr="000D2AE2" w:rsidDel="004C788F" w:rsidRDefault="008C39D6">
      <w:pPr>
        <w:pStyle w:val="Heading2"/>
        <w:numPr>
          <w:ilvl w:val="0"/>
          <w:numId w:val="0"/>
        </w:numPr>
        <w:ind w:left="1134" w:hanging="1134"/>
        <w:rPr>
          <w:del w:id="4990" w:author="Liam Coleman" w:date="2021-04-26T11:56:00Z"/>
          <w:rPrChange w:id="4991" w:author="Liam Coleman" w:date="2021-04-26T11:51:00Z">
            <w:rPr>
              <w:del w:id="4992" w:author="Liam Coleman" w:date="2021-04-26T11:56:00Z"/>
            </w:rPr>
          </w:rPrChange>
        </w:rPr>
        <w:pPrChange w:id="4993" w:author="Liam Coleman" w:date="2021-04-26T11:51:00Z">
          <w:pPr>
            <w:pStyle w:val="Heading3"/>
          </w:pPr>
        </w:pPrChange>
      </w:pPr>
      <w:del w:id="4994" w:author="Liam Coleman" w:date="2021-04-26T11:56:00Z">
        <w:r w:rsidRPr="000D2AE2" w:rsidDel="004C788F">
          <w:rPr>
            <w:rPrChange w:id="4995" w:author="Liam Coleman" w:date="2021-04-26T11:51:00Z">
              <w:rPr/>
            </w:rPrChange>
          </w:rPr>
          <w:delText>Refund</w:delText>
        </w:r>
        <w:r w:rsidR="001377A6" w:rsidRPr="000D2AE2" w:rsidDel="004C788F">
          <w:rPr>
            <w:rPrChange w:id="4996" w:author="Liam Coleman" w:date="2021-04-26T11:51:00Z">
              <w:rPr/>
            </w:rPrChange>
          </w:rPr>
          <w:delText xml:space="preserve"> </w:delText>
        </w:r>
        <w:r w:rsidR="00237D5B" w:rsidRPr="000D2AE2" w:rsidDel="004C788F">
          <w:rPr>
            <w:rPrChange w:id="4997" w:author="Liam Coleman" w:date="2021-04-26T11:51:00Z">
              <w:rPr/>
            </w:rPrChange>
          </w:rPr>
          <w:delText>Tender</w:delText>
        </w:r>
        <w:r w:rsidR="001377A6" w:rsidRPr="000D2AE2" w:rsidDel="004C788F">
          <w:rPr>
            <w:rPrChange w:id="4998" w:author="Liam Coleman" w:date="2021-04-26T11:51:00Z">
              <w:rPr/>
            </w:rPrChange>
          </w:rPr>
          <w:delText xml:space="preserve"> (Negative Transaction)</w:delText>
        </w:r>
        <w:bookmarkStart w:id="4999" w:name="_Toc66781207"/>
        <w:bookmarkStart w:id="5000" w:name="_Toc67314319"/>
        <w:bookmarkStart w:id="5001" w:name="_Toc67314952"/>
        <w:bookmarkStart w:id="5002" w:name="_Toc67322248"/>
        <w:bookmarkStart w:id="5003" w:name="_Toc67322885"/>
        <w:bookmarkStart w:id="5004" w:name="_Toc67405929"/>
        <w:bookmarkStart w:id="5005" w:name="_Toc67406566"/>
        <w:bookmarkStart w:id="5006" w:name="_Toc69823009"/>
        <w:bookmarkStart w:id="5007" w:name="_Toc69823716"/>
        <w:bookmarkStart w:id="5008" w:name="_Toc69912676"/>
        <w:bookmarkStart w:id="5009" w:name="_Toc69913393"/>
        <w:bookmarkEnd w:id="4999"/>
        <w:bookmarkEnd w:id="5000"/>
        <w:bookmarkEnd w:id="5001"/>
        <w:bookmarkEnd w:id="5002"/>
        <w:bookmarkEnd w:id="5003"/>
        <w:bookmarkEnd w:id="5004"/>
        <w:bookmarkEnd w:id="5005"/>
        <w:bookmarkEnd w:id="5006"/>
        <w:bookmarkEnd w:id="5007"/>
        <w:bookmarkEnd w:id="5008"/>
        <w:bookmarkEnd w:id="5009"/>
      </w:del>
    </w:p>
    <w:p w14:paraId="32103250" w14:textId="1CC790D6" w:rsidR="005964A1" w:rsidRPr="000D2AE2" w:rsidDel="004C788F" w:rsidRDefault="001339F5">
      <w:pPr>
        <w:pStyle w:val="Heading2"/>
        <w:numPr>
          <w:ilvl w:val="0"/>
          <w:numId w:val="0"/>
        </w:numPr>
        <w:ind w:left="1134" w:hanging="1134"/>
        <w:rPr>
          <w:del w:id="5010" w:author="Liam Coleman" w:date="2021-04-26T11:56:00Z"/>
          <w:rPrChange w:id="5011" w:author="Liam Coleman" w:date="2021-04-26T11:51:00Z">
            <w:rPr>
              <w:del w:id="5012" w:author="Liam Coleman" w:date="2021-04-26T11:56:00Z"/>
            </w:rPr>
          </w:rPrChange>
        </w:rPr>
        <w:pPrChange w:id="5013" w:author="Liam Coleman" w:date="2021-04-26T11:51:00Z">
          <w:pPr/>
        </w:pPrChange>
      </w:pPr>
      <w:del w:id="5014" w:author="Liam Coleman" w:date="2021-04-26T11:56:00Z">
        <w:r w:rsidRPr="000D2AE2" w:rsidDel="004C788F">
          <w:rPr>
            <w:rPrChange w:id="5015" w:author="Liam Coleman" w:date="2021-04-26T11:51:00Z">
              <w:rPr/>
            </w:rPrChange>
          </w:rPr>
          <w:delText xml:space="preserve">When the transaction turns out to be negative, (i.e. refund), </w:delText>
        </w:r>
        <w:r w:rsidR="00DF0FBB" w:rsidRPr="000D2AE2" w:rsidDel="004C788F">
          <w:rPr>
            <w:rPrChange w:id="5016" w:author="Liam Coleman" w:date="2021-04-26T11:51:00Z">
              <w:rPr/>
            </w:rPrChange>
          </w:rPr>
          <w:delText xml:space="preserve">the POS will call </w:delText>
        </w:r>
        <w:r w:rsidR="00DF0FBB" w:rsidRPr="000D2AE2" w:rsidDel="004C788F">
          <w:rPr>
            <w:rPrChange w:id="5017" w:author="Liam Coleman" w:date="2021-04-26T11:51:00Z">
              <w:rPr>
                <w:b/>
              </w:rPr>
            </w:rPrChange>
          </w:rPr>
          <w:delText>DepositOrDispense</w:delText>
        </w:r>
        <w:r w:rsidR="00DF0FBB" w:rsidRPr="000D2AE2" w:rsidDel="004C788F">
          <w:rPr>
            <w:rPrChange w:id="5018" w:author="Liam Coleman" w:date="2021-04-26T11:51:00Z">
              <w:rPr/>
            </w:rPrChange>
          </w:rPr>
          <w:delText xml:space="preserve"> method with a negative Amount value, which in turn calls </w:delText>
        </w:r>
        <w:r w:rsidR="00DF0FBB" w:rsidRPr="000D2AE2" w:rsidDel="004C788F">
          <w:rPr>
            <w:rPrChange w:id="5019" w:author="Liam Coleman" w:date="2021-04-26T11:51:00Z">
              <w:rPr>
                <w:b/>
              </w:rPr>
            </w:rPrChange>
          </w:rPr>
          <w:delText>Dispense</w:delText>
        </w:r>
        <w:r w:rsidRPr="000D2AE2" w:rsidDel="004C788F">
          <w:rPr>
            <w:rPrChange w:id="5020" w:author="Liam Coleman" w:date="2021-04-26T11:51:00Z">
              <w:rPr/>
            </w:rPrChange>
          </w:rPr>
          <w:delText>.</w:delText>
        </w:r>
        <w:r w:rsidR="005964A1" w:rsidRPr="000D2AE2" w:rsidDel="004C788F">
          <w:rPr>
            <w:rPrChange w:id="5021" w:author="Liam Coleman" w:date="2021-04-26T11:51:00Z">
              <w:rPr/>
            </w:rPrChange>
          </w:rPr>
          <w:delText xml:space="preserve"> However it is important to consider there may be </w:delText>
        </w:r>
        <w:r w:rsidR="00A7131C" w:rsidRPr="000D2AE2" w:rsidDel="004C788F">
          <w:rPr>
            <w:rPrChange w:id="5022" w:author="Liam Coleman" w:date="2021-04-26T11:51:00Z">
              <w:rPr/>
            </w:rPrChange>
          </w:rPr>
          <w:delText>insert</w:delText>
        </w:r>
        <w:r w:rsidR="005964A1" w:rsidRPr="000D2AE2" w:rsidDel="004C788F">
          <w:rPr>
            <w:rPrChange w:id="5023" w:author="Liam Coleman" w:date="2021-04-26T11:51:00Z">
              <w:rPr/>
            </w:rPrChange>
          </w:rPr>
          <w:delText xml:space="preserve">ed monies in the Cash Changer as the Customer may not expected a negative sale ( if purchasing other items). Therefore the refund is calculated as </w:delText>
        </w:r>
        <w:r w:rsidR="00F960B9" w:rsidRPr="000D2AE2" w:rsidDel="004C788F">
          <w:rPr>
            <w:rPrChange w:id="5024" w:author="Liam Coleman" w:date="2021-04-26T11:51:00Z">
              <w:rPr>
                <w:b/>
              </w:rPr>
            </w:rPrChange>
          </w:rPr>
          <w:delText>AmountInserted</w:delText>
        </w:r>
        <w:r w:rsidR="00F960B9" w:rsidRPr="000D2AE2" w:rsidDel="004C788F">
          <w:rPr>
            <w:rPrChange w:id="5025" w:author="Liam Coleman" w:date="2021-04-26T11:51:00Z">
              <w:rPr/>
            </w:rPrChange>
          </w:rPr>
          <w:delText xml:space="preserve"> </w:delText>
        </w:r>
        <w:r w:rsidR="005964A1" w:rsidRPr="000D2AE2" w:rsidDel="004C788F">
          <w:rPr>
            <w:rPrChange w:id="5026" w:author="Liam Coleman" w:date="2021-04-26T11:51:00Z">
              <w:rPr/>
            </w:rPrChange>
          </w:rPr>
          <w:delText>–</w:delText>
        </w:r>
        <w:r w:rsidR="005964A1" w:rsidRPr="000D2AE2" w:rsidDel="004C788F">
          <w:rPr>
            <w:rPrChange w:id="5027" w:author="Liam Coleman" w:date="2021-04-26T11:51:00Z">
              <w:rPr>
                <w:b/>
              </w:rPr>
            </w:rPrChange>
          </w:rPr>
          <w:delText>TransactionTotal</w:delText>
        </w:r>
        <w:r w:rsidR="005964A1" w:rsidRPr="000D2AE2" w:rsidDel="004C788F">
          <w:rPr>
            <w:rPrChange w:id="5028" w:author="Liam Coleman" w:date="2021-04-26T11:51:00Z">
              <w:rPr/>
            </w:rPrChange>
          </w:rPr>
          <w:delText xml:space="preserve"> wh</w:delText>
        </w:r>
        <w:r w:rsidR="00237D5B" w:rsidRPr="000D2AE2" w:rsidDel="004C788F">
          <w:rPr>
            <w:rPrChange w:id="5029" w:author="Liam Coleman" w:date="2021-04-26T11:51:00Z">
              <w:rPr/>
            </w:rPrChange>
          </w:rPr>
          <w:delText>ich results in a positive Change Due Amount</w:delText>
        </w:r>
        <w:r w:rsidR="005964A1" w:rsidRPr="000D2AE2" w:rsidDel="004C788F">
          <w:rPr>
            <w:rPrChange w:id="5030" w:author="Liam Coleman" w:date="2021-04-26T11:51:00Z">
              <w:rPr/>
            </w:rPrChange>
          </w:rPr>
          <w:delText>, i.e. 2.00 -</w:delText>
        </w:r>
        <w:r w:rsidR="00A847A7" w:rsidRPr="000D2AE2" w:rsidDel="004C788F">
          <w:rPr>
            <w:rPrChange w:id="5031" w:author="Liam Coleman" w:date="2021-04-26T11:51:00Z">
              <w:rPr/>
            </w:rPrChange>
          </w:rPr>
          <w:delText xml:space="preserve"> </w:delText>
        </w:r>
        <w:r w:rsidR="005964A1" w:rsidRPr="000D2AE2" w:rsidDel="004C788F">
          <w:rPr>
            <w:rPrChange w:id="5032" w:author="Liam Coleman" w:date="2021-04-26T11:51:00Z">
              <w:rPr/>
            </w:rPrChange>
          </w:rPr>
          <w:delText xml:space="preserve">(-3.99) = 5.99 ChangeDue. </w:delText>
        </w:r>
        <w:bookmarkStart w:id="5033" w:name="_Toc66781208"/>
        <w:bookmarkStart w:id="5034" w:name="_Toc67314320"/>
        <w:bookmarkStart w:id="5035" w:name="_Toc67314953"/>
        <w:bookmarkStart w:id="5036" w:name="_Toc67322249"/>
        <w:bookmarkStart w:id="5037" w:name="_Toc67322886"/>
        <w:bookmarkStart w:id="5038" w:name="_Toc67405930"/>
        <w:bookmarkStart w:id="5039" w:name="_Toc67406567"/>
        <w:bookmarkStart w:id="5040" w:name="_Toc69823010"/>
        <w:bookmarkStart w:id="5041" w:name="_Toc69823717"/>
        <w:bookmarkStart w:id="5042" w:name="_Toc69912677"/>
        <w:bookmarkStart w:id="5043" w:name="_Toc69913394"/>
        <w:bookmarkEnd w:id="5033"/>
        <w:bookmarkEnd w:id="5034"/>
        <w:bookmarkEnd w:id="5035"/>
        <w:bookmarkEnd w:id="5036"/>
        <w:bookmarkEnd w:id="5037"/>
        <w:bookmarkEnd w:id="5038"/>
        <w:bookmarkEnd w:id="5039"/>
        <w:bookmarkEnd w:id="5040"/>
        <w:bookmarkEnd w:id="5041"/>
        <w:bookmarkEnd w:id="5042"/>
        <w:bookmarkEnd w:id="5043"/>
      </w:del>
    </w:p>
    <w:p w14:paraId="3266F43D" w14:textId="2F0C178B" w:rsidR="00C81366" w:rsidRPr="000D2AE2" w:rsidDel="004C788F" w:rsidRDefault="00C81366">
      <w:pPr>
        <w:pStyle w:val="Heading2"/>
        <w:numPr>
          <w:ilvl w:val="0"/>
          <w:numId w:val="0"/>
        </w:numPr>
        <w:ind w:left="1134" w:hanging="1134"/>
        <w:rPr>
          <w:del w:id="5044" w:author="Liam Coleman" w:date="2021-04-26T11:56:00Z"/>
          <w:rPrChange w:id="5045" w:author="Liam Coleman" w:date="2021-04-26T11:51:00Z">
            <w:rPr>
              <w:del w:id="5046" w:author="Liam Coleman" w:date="2021-04-26T11:56:00Z"/>
            </w:rPr>
          </w:rPrChange>
        </w:rPr>
        <w:pPrChange w:id="5047" w:author="Liam Coleman" w:date="2021-04-26T11:51:00Z">
          <w:pPr/>
        </w:pPrChange>
      </w:pPr>
      <w:bookmarkStart w:id="5048" w:name="_Toc66781209"/>
      <w:bookmarkStart w:id="5049" w:name="_Toc67314321"/>
      <w:bookmarkStart w:id="5050" w:name="_Toc67314954"/>
      <w:bookmarkStart w:id="5051" w:name="_Toc67322250"/>
      <w:bookmarkStart w:id="5052" w:name="_Toc67322887"/>
      <w:bookmarkStart w:id="5053" w:name="_Toc67405931"/>
      <w:bookmarkStart w:id="5054" w:name="_Toc67406568"/>
      <w:bookmarkStart w:id="5055" w:name="_Toc69823011"/>
      <w:bookmarkStart w:id="5056" w:name="_Toc69823718"/>
      <w:bookmarkStart w:id="5057" w:name="_Toc69912678"/>
      <w:bookmarkStart w:id="5058" w:name="_Toc69913395"/>
      <w:bookmarkEnd w:id="5048"/>
      <w:bookmarkEnd w:id="5049"/>
      <w:bookmarkEnd w:id="5050"/>
      <w:bookmarkEnd w:id="5051"/>
      <w:bookmarkEnd w:id="5052"/>
      <w:bookmarkEnd w:id="5053"/>
      <w:bookmarkEnd w:id="5054"/>
      <w:bookmarkEnd w:id="5055"/>
      <w:bookmarkEnd w:id="5056"/>
      <w:bookmarkEnd w:id="5057"/>
      <w:bookmarkEnd w:id="5058"/>
    </w:p>
    <w:p w14:paraId="32B4A572" w14:textId="36353DEE" w:rsidR="00F3527F" w:rsidRPr="000D2AE2" w:rsidDel="004C788F" w:rsidRDefault="00F3527F">
      <w:pPr>
        <w:pStyle w:val="Heading2"/>
        <w:numPr>
          <w:ilvl w:val="0"/>
          <w:numId w:val="0"/>
        </w:numPr>
        <w:ind w:left="1134" w:hanging="1134"/>
        <w:rPr>
          <w:del w:id="5059" w:author="Liam Coleman" w:date="2021-04-26T11:56:00Z"/>
          <w:rPrChange w:id="5060" w:author="Liam Coleman" w:date="2021-04-26T11:51:00Z">
            <w:rPr>
              <w:del w:id="5061" w:author="Liam Coleman" w:date="2021-04-26T11:56:00Z"/>
            </w:rPr>
          </w:rPrChange>
        </w:rPr>
        <w:pPrChange w:id="5062" w:author="Liam Coleman" w:date="2021-04-26T11:51:00Z">
          <w:pPr>
            <w:pStyle w:val="Heading3"/>
          </w:pPr>
        </w:pPrChange>
      </w:pPr>
      <w:del w:id="5063" w:author="Liam Coleman" w:date="2021-04-26T11:56:00Z">
        <w:r w:rsidRPr="000D2AE2" w:rsidDel="004C788F">
          <w:rPr>
            <w:rPrChange w:id="5064" w:author="Liam Coleman" w:date="2021-04-26T11:51:00Z">
              <w:rPr/>
            </w:rPrChange>
          </w:rPr>
          <w:delText>Cash</w:delText>
        </w:r>
        <w:r w:rsidR="00D521F7" w:rsidRPr="000D2AE2" w:rsidDel="004C788F">
          <w:rPr>
            <w:rPrChange w:id="5065" w:author="Liam Coleman" w:date="2021-04-26T11:51:00Z">
              <w:rPr/>
            </w:rPrChange>
          </w:rPr>
          <w:delText xml:space="preserve"> </w:delText>
        </w:r>
        <w:r w:rsidRPr="000D2AE2" w:rsidDel="004C788F">
          <w:rPr>
            <w:rPrChange w:id="5066" w:author="Liam Coleman" w:date="2021-04-26T11:51:00Z">
              <w:rPr/>
            </w:rPrChange>
          </w:rPr>
          <w:delText>Back on Tender</w:delText>
        </w:r>
        <w:bookmarkStart w:id="5067" w:name="_Toc66781210"/>
        <w:bookmarkStart w:id="5068" w:name="_Toc67314322"/>
        <w:bookmarkStart w:id="5069" w:name="_Toc67314955"/>
        <w:bookmarkStart w:id="5070" w:name="_Toc67322251"/>
        <w:bookmarkStart w:id="5071" w:name="_Toc67322888"/>
        <w:bookmarkStart w:id="5072" w:name="_Toc67405932"/>
        <w:bookmarkStart w:id="5073" w:name="_Toc67406569"/>
        <w:bookmarkStart w:id="5074" w:name="_Toc69823012"/>
        <w:bookmarkStart w:id="5075" w:name="_Toc69823719"/>
        <w:bookmarkStart w:id="5076" w:name="_Toc69912679"/>
        <w:bookmarkStart w:id="5077" w:name="_Toc69913396"/>
        <w:bookmarkEnd w:id="5067"/>
        <w:bookmarkEnd w:id="5068"/>
        <w:bookmarkEnd w:id="5069"/>
        <w:bookmarkEnd w:id="5070"/>
        <w:bookmarkEnd w:id="5071"/>
        <w:bookmarkEnd w:id="5072"/>
        <w:bookmarkEnd w:id="5073"/>
        <w:bookmarkEnd w:id="5074"/>
        <w:bookmarkEnd w:id="5075"/>
        <w:bookmarkEnd w:id="5076"/>
        <w:bookmarkEnd w:id="5077"/>
      </w:del>
    </w:p>
    <w:p w14:paraId="573BE5B9" w14:textId="7DDB28A1" w:rsidR="00F3527F" w:rsidRPr="000D2AE2" w:rsidDel="004C788F" w:rsidRDefault="00A847A7">
      <w:pPr>
        <w:pStyle w:val="Heading2"/>
        <w:numPr>
          <w:ilvl w:val="0"/>
          <w:numId w:val="0"/>
        </w:numPr>
        <w:ind w:left="1134" w:hanging="1134"/>
        <w:rPr>
          <w:del w:id="5078" w:author="Liam Coleman" w:date="2021-04-26T11:56:00Z"/>
          <w:rPrChange w:id="5079" w:author="Liam Coleman" w:date="2021-04-26T11:51:00Z">
            <w:rPr>
              <w:del w:id="5080" w:author="Liam Coleman" w:date="2021-04-26T11:56:00Z"/>
            </w:rPr>
          </w:rPrChange>
        </w:rPr>
        <w:pPrChange w:id="5081" w:author="Liam Coleman" w:date="2021-04-26T11:51:00Z">
          <w:pPr/>
        </w:pPrChange>
      </w:pPr>
      <w:del w:id="5082" w:author="Liam Coleman" w:date="2021-04-26T11:56:00Z">
        <w:r w:rsidRPr="000D2AE2" w:rsidDel="004C788F">
          <w:rPr>
            <w:rPrChange w:id="5083" w:author="Liam Coleman" w:date="2021-04-26T11:51:00Z">
              <w:rPr/>
            </w:rPrChange>
          </w:rPr>
          <w:delText>There are multi tender and non CG tender sale subtleties here, but basically t</w:delText>
        </w:r>
        <w:r w:rsidR="00F3527F" w:rsidRPr="000D2AE2" w:rsidDel="004C788F">
          <w:rPr>
            <w:rPrChange w:id="5084" w:author="Liam Coleman" w:date="2021-04-26T11:51:00Z">
              <w:rPr/>
            </w:rPrChange>
          </w:rPr>
          <w:delText xml:space="preserve">he existing EPOS CashBack amount variable will be </w:delText>
        </w:r>
        <w:r w:rsidRPr="000D2AE2" w:rsidDel="004C788F">
          <w:rPr>
            <w:rPrChange w:id="5085" w:author="Liam Coleman" w:date="2021-04-26T11:51:00Z">
              <w:rPr/>
            </w:rPrChange>
          </w:rPr>
          <w:delText xml:space="preserve">dispensed (or </w:delText>
        </w:r>
        <w:r w:rsidR="00F3527F" w:rsidRPr="000D2AE2" w:rsidDel="004C788F">
          <w:rPr>
            <w:rPrChange w:id="5086" w:author="Liam Coleman" w:date="2021-04-26T11:51:00Z">
              <w:rPr/>
            </w:rPrChange>
          </w:rPr>
          <w:delText>added to the Change Due</w:delText>
        </w:r>
        <w:r w:rsidRPr="000D2AE2" w:rsidDel="004C788F">
          <w:rPr>
            <w:rPrChange w:id="5087" w:author="Liam Coleman" w:date="2021-04-26T11:51:00Z">
              <w:rPr/>
            </w:rPrChange>
          </w:rPr>
          <w:delText>)</w:delText>
        </w:r>
        <w:r w:rsidR="00F3527F" w:rsidRPr="000D2AE2" w:rsidDel="004C788F">
          <w:rPr>
            <w:rPrChange w:id="5088" w:author="Liam Coleman" w:date="2021-04-26T11:51:00Z">
              <w:rPr/>
            </w:rPrChange>
          </w:rPr>
          <w:delText xml:space="preserve"> </w:delText>
        </w:r>
        <w:r w:rsidRPr="000D2AE2" w:rsidDel="004C788F">
          <w:rPr>
            <w:rPrChange w:id="5089" w:author="Liam Coleman" w:date="2021-04-26T11:51:00Z">
              <w:rPr/>
            </w:rPrChange>
          </w:rPr>
          <w:delText>after the transaction has been fully tendered</w:delText>
        </w:r>
        <w:r w:rsidR="00F3527F" w:rsidRPr="000D2AE2" w:rsidDel="004C788F">
          <w:rPr>
            <w:rPrChange w:id="5090" w:author="Liam Coleman" w:date="2021-04-26T11:51:00Z">
              <w:rPr/>
            </w:rPrChange>
          </w:rPr>
          <w:delText>.</w:delText>
        </w:r>
        <w:r w:rsidRPr="000D2AE2" w:rsidDel="004C788F">
          <w:rPr>
            <w:rPrChange w:id="5091" w:author="Liam Coleman" w:date="2021-04-26T11:51:00Z">
              <w:rPr/>
            </w:rPrChange>
          </w:rPr>
          <w:delText xml:space="preserve"> </w:delText>
        </w:r>
        <w:bookmarkStart w:id="5092" w:name="_Toc66781211"/>
        <w:bookmarkStart w:id="5093" w:name="_Toc67314323"/>
        <w:bookmarkStart w:id="5094" w:name="_Toc67314956"/>
        <w:bookmarkStart w:id="5095" w:name="_Toc67322252"/>
        <w:bookmarkStart w:id="5096" w:name="_Toc67322889"/>
        <w:bookmarkStart w:id="5097" w:name="_Toc67405933"/>
        <w:bookmarkStart w:id="5098" w:name="_Toc67406570"/>
        <w:bookmarkStart w:id="5099" w:name="_Toc69823013"/>
        <w:bookmarkStart w:id="5100" w:name="_Toc69823720"/>
        <w:bookmarkStart w:id="5101" w:name="_Toc69912680"/>
        <w:bookmarkStart w:id="5102" w:name="_Toc69913397"/>
        <w:bookmarkEnd w:id="5092"/>
        <w:bookmarkEnd w:id="5093"/>
        <w:bookmarkEnd w:id="5094"/>
        <w:bookmarkEnd w:id="5095"/>
        <w:bookmarkEnd w:id="5096"/>
        <w:bookmarkEnd w:id="5097"/>
        <w:bookmarkEnd w:id="5098"/>
        <w:bookmarkEnd w:id="5099"/>
        <w:bookmarkEnd w:id="5100"/>
        <w:bookmarkEnd w:id="5101"/>
        <w:bookmarkEnd w:id="5102"/>
      </w:del>
    </w:p>
    <w:p w14:paraId="2FE8C5D8" w14:textId="193BCD5A" w:rsidR="008C39D6" w:rsidRPr="000D2AE2" w:rsidDel="004C788F" w:rsidRDefault="008C39D6">
      <w:pPr>
        <w:pStyle w:val="Heading2"/>
        <w:numPr>
          <w:ilvl w:val="0"/>
          <w:numId w:val="0"/>
        </w:numPr>
        <w:ind w:left="1134" w:hanging="1134"/>
        <w:rPr>
          <w:del w:id="5103" w:author="Liam Coleman" w:date="2021-04-26T11:56:00Z"/>
          <w:rPrChange w:id="5104" w:author="Liam Coleman" w:date="2021-04-26T11:51:00Z">
            <w:rPr>
              <w:del w:id="5105" w:author="Liam Coleman" w:date="2021-04-26T11:56:00Z"/>
            </w:rPr>
          </w:rPrChange>
        </w:rPr>
        <w:pPrChange w:id="5106" w:author="Liam Coleman" w:date="2021-04-26T11:51:00Z">
          <w:pPr>
            <w:pStyle w:val="Heading3"/>
          </w:pPr>
        </w:pPrChange>
      </w:pPr>
      <w:bookmarkStart w:id="5107" w:name="_Ref383598642"/>
      <w:del w:id="5108" w:author="Liam Coleman" w:date="2021-04-26T11:56:00Z">
        <w:r w:rsidRPr="000D2AE2" w:rsidDel="004C788F">
          <w:rPr>
            <w:rPrChange w:id="5109" w:author="Liam Coleman" w:date="2021-04-26T11:51:00Z">
              <w:rPr/>
            </w:rPrChange>
          </w:rPr>
          <w:delText>Void</w:delText>
        </w:r>
        <w:r w:rsidR="00296F46" w:rsidRPr="000D2AE2" w:rsidDel="004C788F">
          <w:rPr>
            <w:rPrChange w:id="5110" w:author="Liam Coleman" w:date="2021-04-26T11:51:00Z">
              <w:rPr/>
            </w:rPrChange>
          </w:rPr>
          <w:delText xml:space="preserve"> All</w:delText>
        </w:r>
        <w:bookmarkStart w:id="5111" w:name="_Toc66781212"/>
        <w:bookmarkStart w:id="5112" w:name="_Toc67314324"/>
        <w:bookmarkStart w:id="5113" w:name="_Toc67314957"/>
        <w:bookmarkStart w:id="5114" w:name="_Toc67322253"/>
        <w:bookmarkStart w:id="5115" w:name="_Toc67322890"/>
        <w:bookmarkStart w:id="5116" w:name="_Toc67405934"/>
        <w:bookmarkStart w:id="5117" w:name="_Toc67406571"/>
        <w:bookmarkStart w:id="5118" w:name="_Toc69823014"/>
        <w:bookmarkStart w:id="5119" w:name="_Toc69823721"/>
        <w:bookmarkStart w:id="5120" w:name="_Toc69912681"/>
        <w:bookmarkStart w:id="5121" w:name="_Toc69913398"/>
        <w:bookmarkEnd w:id="5107"/>
        <w:bookmarkEnd w:id="5111"/>
        <w:bookmarkEnd w:id="5112"/>
        <w:bookmarkEnd w:id="5113"/>
        <w:bookmarkEnd w:id="5114"/>
        <w:bookmarkEnd w:id="5115"/>
        <w:bookmarkEnd w:id="5116"/>
        <w:bookmarkEnd w:id="5117"/>
        <w:bookmarkEnd w:id="5118"/>
        <w:bookmarkEnd w:id="5119"/>
        <w:bookmarkEnd w:id="5120"/>
        <w:bookmarkEnd w:id="5121"/>
      </w:del>
    </w:p>
    <w:p w14:paraId="0FFACEEE" w14:textId="4F21A6FF" w:rsidR="00C81366" w:rsidRPr="000D2AE2" w:rsidDel="004C788F" w:rsidRDefault="00BB4D74">
      <w:pPr>
        <w:pStyle w:val="Heading2"/>
        <w:numPr>
          <w:ilvl w:val="0"/>
          <w:numId w:val="0"/>
        </w:numPr>
        <w:ind w:left="1134" w:hanging="1134"/>
        <w:rPr>
          <w:del w:id="5122" w:author="Liam Coleman" w:date="2021-04-26T11:56:00Z"/>
          <w:rPrChange w:id="5123" w:author="Liam Coleman" w:date="2021-04-26T11:51:00Z">
            <w:rPr>
              <w:del w:id="5124" w:author="Liam Coleman" w:date="2021-04-26T11:56:00Z"/>
            </w:rPr>
          </w:rPrChange>
        </w:rPr>
        <w:pPrChange w:id="5125" w:author="Liam Coleman" w:date="2021-04-26T11:51:00Z">
          <w:pPr/>
        </w:pPrChange>
      </w:pPr>
      <w:del w:id="5126" w:author="Liam Coleman" w:date="2021-04-26T11:56:00Z">
        <w:r w:rsidRPr="000D2AE2" w:rsidDel="004C788F">
          <w:rPr>
            <w:rPrChange w:id="5127" w:author="Liam Coleman" w:date="2021-04-26T11:51:00Z">
              <w:rPr/>
            </w:rPrChange>
          </w:rPr>
          <w:delText>When the Cashier void</w:delText>
        </w:r>
        <w:r w:rsidR="00EC51DB" w:rsidRPr="000D2AE2" w:rsidDel="004C788F">
          <w:rPr>
            <w:rPrChange w:id="5128" w:author="Liam Coleman" w:date="2021-04-26T11:51:00Z">
              <w:rPr/>
            </w:rPrChange>
          </w:rPr>
          <w:delText>s</w:delText>
        </w:r>
        <w:r w:rsidRPr="000D2AE2" w:rsidDel="004C788F">
          <w:rPr>
            <w:rPrChange w:id="5129" w:author="Liam Coleman" w:date="2021-04-26T11:51:00Z">
              <w:rPr/>
            </w:rPrChange>
          </w:rPr>
          <w:delText xml:space="preserve"> the entire transaction</w:delText>
        </w:r>
        <w:r w:rsidR="00783FE5" w:rsidRPr="000D2AE2" w:rsidDel="004C788F">
          <w:rPr>
            <w:rPrChange w:id="5130" w:author="Liam Coleman" w:date="2021-04-26T11:51:00Z">
              <w:rPr/>
            </w:rPrChange>
          </w:rPr>
          <w:delText xml:space="preserve">, </w:delText>
        </w:r>
        <w:r w:rsidRPr="000D2AE2" w:rsidDel="004C788F">
          <w:rPr>
            <w:rPrChange w:id="5131" w:author="Liam Coleman" w:date="2021-04-26T11:51:00Z">
              <w:rPr/>
            </w:rPrChange>
          </w:rPr>
          <w:delText xml:space="preserve">the </w:delText>
        </w:r>
        <w:r w:rsidR="00F960B9" w:rsidRPr="000D2AE2" w:rsidDel="004C788F">
          <w:rPr>
            <w:rPrChange w:id="5132" w:author="Liam Coleman" w:date="2021-04-26T11:51:00Z">
              <w:rPr>
                <w:b/>
              </w:rPr>
            </w:rPrChange>
          </w:rPr>
          <w:delText>RegretAll</w:delText>
        </w:r>
        <w:r w:rsidR="00F960B9" w:rsidRPr="000D2AE2" w:rsidDel="004C788F">
          <w:rPr>
            <w:rPrChange w:id="5133" w:author="Liam Coleman" w:date="2021-04-26T11:51:00Z">
              <w:rPr/>
            </w:rPrChange>
          </w:rPr>
          <w:delText xml:space="preserve"> </w:delText>
        </w:r>
        <w:r w:rsidRPr="000D2AE2" w:rsidDel="004C788F">
          <w:rPr>
            <w:rPrChange w:id="5134" w:author="Liam Coleman" w:date="2021-04-26T11:51:00Z">
              <w:rPr/>
            </w:rPrChange>
          </w:rPr>
          <w:delText xml:space="preserve">method is called which will immediately </w:delText>
        </w:r>
        <w:r w:rsidR="00237D5B" w:rsidRPr="000D2AE2" w:rsidDel="004C788F">
          <w:rPr>
            <w:rPrChange w:id="5135" w:author="Liam Coleman" w:date="2021-04-26T11:51:00Z">
              <w:rPr/>
            </w:rPrChange>
          </w:rPr>
          <w:delText>dispense</w:delText>
        </w:r>
        <w:r w:rsidRPr="000D2AE2" w:rsidDel="004C788F">
          <w:rPr>
            <w:rPrChange w:id="5136" w:author="Liam Coleman" w:date="2021-04-26T11:51:00Z">
              <w:rPr/>
            </w:rPrChange>
          </w:rPr>
          <w:delText xml:space="preserve"> any </w:delText>
        </w:r>
        <w:r w:rsidR="00A7131C" w:rsidRPr="000D2AE2" w:rsidDel="004C788F">
          <w:rPr>
            <w:rPrChange w:id="5137" w:author="Liam Coleman" w:date="2021-04-26T11:51:00Z">
              <w:rPr/>
            </w:rPrChange>
          </w:rPr>
          <w:delText>insert</w:delText>
        </w:r>
        <w:r w:rsidRPr="000D2AE2" w:rsidDel="004C788F">
          <w:rPr>
            <w:rPrChange w:id="5138" w:author="Liam Coleman" w:date="2021-04-26T11:51:00Z">
              <w:rPr/>
            </w:rPrChange>
          </w:rPr>
          <w:delText>ed monies by the Customer.</w:delText>
        </w:r>
        <w:r w:rsidR="00EC51DB" w:rsidRPr="000D2AE2" w:rsidDel="004C788F">
          <w:rPr>
            <w:rPrChange w:id="5139" w:author="Liam Coleman" w:date="2021-04-26T11:51:00Z">
              <w:rPr/>
            </w:rPrChange>
          </w:rPr>
          <w:delText xml:space="preserve"> </w:delText>
        </w:r>
        <w:r w:rsidR="00783FE5" w:rsidRPr="000D2AE2" w:rsidDel="004C788F">
          <w:rPr>
            <w:rPrChange w:id="5140" w:author="Liam Coleman" w:date="2021-04-26T11:51:00Z">
              <w:rPr/>
            </w:rPrChange>
          </w:rPr>
          <w:delText xml:space="preserve">Should the Cashier have to rebuild the basket the Customer has to re- </w:delText>
        </w:r>
        <w:r w:rsidR="00A7131C" w:rsidRPr="000D2AE2" w:rsidDel="004C788F">
          <w:rPr>
            <w:rPrChange w:id="5141" w:author="Liam Coleman" w:date="2021-04-26T11:51:00Z">
              <w:rPr/>
            </w:rPrChange>
          </w:rPr>
          <w:delText>insert</w:delText>
        </w:r>
        <w:r w:rsidR="00783FE5" w:rsidRPr="000D2AE2" w:rsidDel="004C788F">
          <w:rPr>
            <w:rPrChange w:id="5142" w:author="Liam Coleman" w:date="2021-04-26T11:51:00Z">
              <w:rPr/>
            </w:rPrChange>
          </w:rPr>
          <w:delText xml:space="preserve"> monies (agreed in SRS).</w:delText>
        </w:r>
        <w:bookmarkStart w:id="5143" w:name="_Toc66781213"/>
        <w:bookmarkStart w:id="5144" w:name="_Toc67314325"/>
        <w:bookmarkStart w:id="5145" w:name="_Toc67314958"/>
        <w:bookmarkStart w:id="5146" w:name="_Toc67322254"/>
        <w:bookmarkStart w:id="5147" w:name="_Toc67322891"/>
        <w:bookmarkStart w:id="5148" w:name="_Toc67405935"/>
        <w:bookmarkStart w:id="5149" w:name="_Toc67406572"/>
        <w:bookmarkStart w:id="5150" w:name="_Toc69823015"/>
        <w:bookmarkStart w:id="5151" w:name="_Toc69823722"/>
        <w:bookmarkStart w:id="5152" w:name="_Toc69912682"/>
        <w:bookmarkStart w:id="5153" w:name="_Toc69913399"/>
        <w:bookmarkEnd w:id="5143"/>
        <w:bookmarkEnd w:id="5144"/>
        <w:bookmarkEnd w:id="5145"/>
        <w:bookmarkEnd w:id="5146"/>
        <w:bookmarkEnd w:id="5147"/>
        <w:bookmarkEnd w:id="5148"/>
        <w:bookmarkEnd w:id="5149"/>
        <w:bookmarkEnd w:id="5150"/>
        <w:bookmarkEnd w:id="5151"/>
        <w:bookmarkEnd w:id="5152"/>
        <w:bookmarkEnd w:id="5153"/>
      </w:del>
    </w:p>
    <w:p w14:paraId="23E143AC" w14:textId="62281575" w:rsidR="00296F46" w:rsidRPr="000D2AE2" w:rsidDel="004C788F" w:rsidRDefault="00296F46">
      <w:pPr>
        <w:pStyle w:val="Heading2"/>
        <w:numPr>
          <w:ilvl w:val="0"/>
          <w:numId w:val="0"/>
        </w:numPr>
        <w:ind w:left="1134" w:hanging="1134"/>
        <w:rPr>
          <w:del w:id="5154" w:author="Liam Coleman" w:date="2021-04-26T11:56:00Z"/>
          <w:rPrChange w:id="5155" w:author="Liam Coleman" w:date="2021-04-26T11:51:00Z">
            <w:rPr>
              <w:del w:id="5156" w:author="Liam Coleman" w:date="2021-04-26T11:56:00Z"/>
            </w:rPr>
          </w:rPrChange>
        </w:rPr>
        <w:pPrChange w:id="5157" w:author="Liam Coleman" w:date="2021-04-26T11:51:00Z">
          <w:pPr>
            <w:pStyle w:val="Heading3"/>
          </w:pPr>
        </w:pPrChange>
      </w:pPr>
      <w:del w:id="5158" w:author="Liam Coleman" w:date="2021-04-26T11:56:00Z">
        <w:r w:rsidRPr="000D2AE2" w:rsidDel="004C788F">
          <w:rPr>
            <w:rPrChange w:id="5159" w:author="Liam Coleman" w:date="2021-04-26T11:51:00Z">
              <w:rPr/>
            </w:rPrChange>
          </w:rPr>
          <w:delText>Layaways</w:delText>
        </w:r>
        <w:bookmarkStart w:id="5160" w:name="_Toc66781214"/>
        <w:bookmarkStart w:id="5161" w:name="_Toc67314326"/>
        <w:bookmarkStart w:id="5162" w:name="_Toc67314959"/>
        <w:bookmarkStart w:id="5163" w:name="_Toc67322255"/>
        <w:bookmarkStart w:id="5164" w:name="_Toc67322892"/>
        <w:bookmarkStart w:id="5165" w:name="_Toc67405936"/>
        <w:bookmarkStart w:id="5166" w:name="_Toc67406573"/>
        <w:bookmarkStart w:id="5167" w:name="_Toc69823016"/>
        <w:bookmarkStart w:id="5168" w:name="_Toc69823723"/>
        <w:bookmarkStart w:id="5169" w:name="_Toc69912683"/>
        <w:bookmarkStart w:id="5170" w:name="_Toc69913400"/>
        <w:bookmarkEnd w:id="5160"/>
        <w:bookmarkEnd w:id="5161"/>
        <w:bookmarkEnd w:id="5162"/>
        <w:bookmarkEnd w:id="5163"/>
        <w:bookmarkEnd w:id="5164"/>
        <w:bookmarkEnd w:id="5165"/>
        <w:bookmarkEnd w:id="5166"/>
        <w:bookmarkEnd w:id="5167"/>
        <w:bookmarkEnd w:id="5168"/>
        <w:bookmarkEnd w:id="5169"/>
        <w:bookmarkEnd w:id="5170"/>
      </w:del>
    </w:p>
    <w:p w14:paraId="13EDF4B4" w14:textId="553CA628" w:rsidR="00296F46" w:rsidRPr="000D2AE2" w:rsidDel="004C788F" w:rsidRDefault="00296F46">
      <w:pPr>
        <w:pStyle w:val="Heading2"/>
        <w:numPr>
          <w:ilvl w:val="0"/>
          <w:numId w:val="0"/>
        </w:numPr>
        <w:ind w:left="1134" w:hanging="1134"/>
        <w:rPr>
          <w:del w:id="5171" w:author="Liam Coleman" w:date="2021-04-26T11:56:00Z"/>
          <w:rPrChange w:id="5172" w:author="Liam Coleman" w:date="2021-04-26T11:51:00Z">
            <w:rPr>
              <w:del w:id="5173" w:author="Liam Coleman" w:date="2021-04-26T11:56:00Z"/>
            </w:rPr>
          </w:rPrChange>
        </w:rPr>
        <w:pPrChange w:id="5174" w:author="Liam Coleman" w:date="2021-04-26T11:51:00Z">
          <w:pPr/>
        </w:pPrChange>
      </w:pPr>
      <w:del w:id="5175" w:author="Liam Coleman" w:date="2021-04-26T11:56:00Z">
        <w:r w:rsidRPr="000D2AE2" w:rsidDel="004C788F">
          <w:rPr>
            <w:rPrChange w:id="5176" w:author="Liam Coleman" w:date="2021-04-26T11:51:00Z">
              <w:rPr/>
            </w:rPrChange>
          </w:rPr>
          <w:delText>On layaway</w:delText>
        </w:r>
        <w:r w:rsidR="00D32190" w:rsidRPr="000D2AE2" w:rsidDel="004C788F">
          <w:rPr>
            <w:rPrChange w:id="5177" w:author="Liam Coleman" w:date="2021-04-26T11:51:00Z">
              <w:rPr/>
            </w:rPrChange>
          </w:rPr>
          <w:delText xml:space="preserve">, </w:delText>
        </w:r>
        <w:r w:rsidRPr="000D2AE2" w:rsidDel="004C788F">
          <w:rPr>
            <w:rPrChange w:id="5178" w:author="Liam Coleman" w:date="2021-04-26T11:51:00Z">
              <w:rPr/>
            </w:rPrChange>
          </w:rPr>
          <w:delText xml:space="preserve">any </w:delText>
        </w:r>
        <w:r w:rsidR="00A7131C" w:rsidRPr="000D2AE2" w:rsidDel="004C788F">
          <w:rPr>
            <w:rPrChange w:id="5179" w:author="Liam Coleman" w:date="2021-04-26T11:51:00Z">
              <w:rPr/>
            </w:rPrChange>
          </w:rPr>
          <w:delText>insert</w:delText>
        </w:r>
        <w:r w:rsidRPr="000D2AE2" w:rsidDel="004C788F">
          <w:rPr>
            <w:rPrChange w:id="5180" w:author="Liam Coleman" w:date="2021-04-26T11:51:00Z">
              <w:rPr/>
            </w:rPrChange>
          </w:rPr>
          <w:delText xml:space="preserve">ed Monies are immediately </w:delText>
        </w:r>
        <w:r w:rsidR="007D4A2A" w:rsidRPr="000D2AE2" w:rsidDel="004C788F">
          <w:rPr>
            <w:rPrChange w:id="5181" w:author="Liam Coleman" w:date="2021-04-26T11:51:00Z">
              <w:rPr/>
            </w:rPrChange>
          </w:rPr>
          <w:delText>dispensed</w:delText>
        </w:r>
        <w:r w:rsidR="00A847A7" w:rsidRPr="000D2AE2" w:rsidDel="004C788F">
          <w:rPr>
            <w:rPrChange w:id="5182" w:author="Liam Coleman" w:date="2021-04-26T11:51:00Z">
              <w:rPr/>
            </w:rPrChange>
          </w:rPr>
          <w:delText xml:space="preserve"> </w:delText>
        </w:r>
        <w:r w:rsidR="00DF0FBB" w:rsidRPr="000D2AE2" w:rsidDel="004C788F">
          <w:rPr>
            <w:rPrChange w:id="5183" w:author="Liam Coleman" w:date="2021-04-26T11:51:00Z">
              <w:rPr/>
            </w:rPrChange>
          </w:rPr>
          <w:delText xml:space="preserve">by calling </w:delText>
        </w:r>
        <w:r w:rsidR="00DF0FBB" w:rsidRPr="000D2AE2" w:rsidDel="004C788F">
          <w:rPr>
            <w:rPrChange w:id="5184" w:author="Liam Coleman" w:date="2021-04-26T11:51:00Z">
              <w:rPr>
                <w:b/>
              </w:rPr>
            </w:rPrChange>
          </w:rPr>
          <w:delText>RegretAll</w:delText>
        </w:r>
        <w:r w:rsidR="00DF0FBB" w:rsidRPr="000D2AE2" w:rsidDel="004C788F">
          <w:rPr>
            <w:rPrChange w:id="5185" w:author="Liam Coleman" w:date="2021-04-26T11:51:00Z">
              <w:rPr/>
            </w:rPrChange>
          </w:rPr>
          <w:delText xml:space="preserve"> </w:delText>
        </w:r>
        <w:r w:rsidR="00A847A7" w:rsidRPr="000D2AE2" w:rsidDel="004C788F">
          <w:rPr>
            <w:rPrChange w:id="5186" w:author="Liam Coleman" w:date="2021-04-26T11:51:00Z">
              <w:rPr/>
            </w:rPrChange>
          </w:rPr>
          <w:delText xml:space="preserve">(similar to </w:delText>
        </w:r>
        <w:r w:rsidR="00A847A7" w:rsidRPr="000D2AE2" w:rsidDel="004C788F">
          <w:rPr>
            <w:rPrChange w:id="5187" w:author="Liam Coleman" w:date="2021-04-26T11:51:00Z">
              <w:rPr>
                <w:b/>
              </w:rPr>
            </w:rPrChange>
          </w:rPr>
          <w:fldChar w:fldCharType="begin"/>
        </w:r>
        <w:r w:rsidR="00A847A7" w:rsidRPr="000D2AE2" w:rsidDel="004C788F">
          <w:rPr>
            <w:rPrChange w:id="5188" w:author="Liam Coleman" w:date="2021-04-26T11:51:00Z">
              <w:rPr>
                <w:b/>
              </w:rPr>
            </w:rPrChange>
          </w:rPr>
          <w:delInstrText xml:space="preserve"> REF _Ref383598642 \h  \* MERGEFORMAT </w:delInstrText>
        </w:r>
        <w:r w:rsidR="00A847A7" w:rsidRPr="000D2AE2" w:rsidDel="004C788F">
          <w:rPr>
            <w:rPrChange w:id="5189" w:author="Liam Coleman" w:date="2021-04-26T11:51:00Z">
              <w:rPr>
                <w:rFonts w:ascii="Arial Black" w:hAnsi="Arial Black"/>
                <w:sz w:val="28"/>
              </w:rPr>
            </w:rPrChange>
          </w:rPr>
        </w:r>
        <w:r w:rsidR="00A847A7" w:rsidRPr="000D2AE2" w:rsidDel="004C788F">
          <w:rPr>
            <w:rPrChange w:id="5190" w:author="Liam Coleman" w:date="2021-04-26T11:51:00Z">
              <w:rPr>
                <w:b/>
              </w:rPr>
            </w:rPrChange>
          </w:rPr>
          <w:fldChar w:fldCharType="separate"/>
        </w:r>
        <w:r w:rsidR="004D4C32" w:rsidRPr="000D2AE2" w:rsidDel="004C788F">
          <w:rPr>
            <w:rPrChange w:id="5191" w:author="Liam Coleman" w:date="2021-04-26T11:51:00Z">
              <w:rPr>
                <w:b/>
              </w:rPr>
            </w:rPrChange>
          </w:rPr>
          <w:delText>Void All</w:delText>
        </w:r>
        <w:r w:rsidR="00A847A7" w:rsidRPr="000D2AE2" w:rsidDel="004C788F">
          <w:rPr>
            <w:rPrChange w:id="5192" w:author="Liam Coleman" w:date="2021-04-26T11:51:00Z">
              <w:rPr>
                <w:b/>
              </w:rPr>
            </w:rPrChange>
          </w:rPr>
          <w:fldChar w:fldCharType="end"/>
        </w:r>
        <w:r w:rsidR="00A847A7" w:rsidRPr="000D2AE2" w:rsidDel="004C788F">
          <w:rPr>
            <w:rPrChange w:id="5193" w:author="Liam Coleman" w:date="2021-04-26T11:51:00Z">
              <w:rPr/>
            </w:rPrChange>
          </w:rPr>
          <w:delText>).</w:delText>
        </w:r>
        <w:bookmarkStart w:id="5194" w:name="_Toc66781215"/>
        <w:bookmarkStart w:id="5195" w:name="_Toc67314327"/>
        <w:bookmarkStart w:id="5196" w:name="_Toc67314960"/>
        <w:bookmarkStart w:id="5197" w:name="_Toc67322256"/>
        <w:bookmarkStart w:id="5198" w:name="_Toc67322893"/>
        <w:bookmarkStart w:id="5199" w:name="_Toc67405937"/>
        <w:bookmarkStart w:id="5200" w:name="_Toc67406574"/>
        <w:bookmarkStart w:id="5201" w:name="_Toc69823017"/>
        <w:bookmarkStart w:id="5202" w:name="_Toc69823724"/>
        <w:bookmarkStart w:id="5203" w:name="_Toc69912684"/>
        <w:bookmarkStart w:id="5204" w:name="_Toc69913401"/>
        <w:bookmarkEnd w:id="5194"/>
        <w:bookmarkEnd w:id="5195"/>
        <w:bookmarkEnd w:id="5196"/>
        <w:bookmarkEnd w:id="5197"/>
        <w:bookmarkEnd w:id="5198"/>
        <w:bookmarkEnd w:id="5199"/>
        <w:bookmarkEnd w:id="5200"/>
        <w:bookmarkEnd w:id="5201"/>
        <w:bookmarkEnd w:id="5202"/>
        <w:bookmarkEnd w:id="5203"/>
        <w:bookmarkEnd w:id="5204"/>
      </w:del>
    </w:p>
    <w:p w14:paraId="2AD1615A" w14:textId="4C40C463" w:rsidR="005964A1" w:rsidRPr="000D2AE2" w:rsidDel="004C788F" w:rsidRDefault="00F80CC0">
      <w:pPr>
        <w:pStyle w:val="Heading2"/>
        <w:numPr>
          <w:ilvl w:val="0"/>
          <w:numId w:val="0"/>
        </w:numPr>
        <w:ind w:left="1134" w:hanging="1134"/>
        <w:rPr>
          <w:del w:id="5205" w:author="Liam Coleman" w:date="2021-04-26T11:56:00Z"/>
          <w:rPrChange w:id="5206" w:author="Liam Coleman" w:date="2021-04-26T11:51:00Z">
            <w:rPr>
              <w:del w:id="5207" w:author="Liam Coleman" w:date="2021-04-26T11:56:00Z"/>
            </w:rPr>
          </w:rPrChange>
        </w:rPr>
        <w:pPrChange w:id="5208" w:author="Liam Coleman" w:date="2021-04-26T11:51:00Z">
          <w:pPr>
            <w:pStyle w:val="Heading3"/>
          </w:pPr>
        </w:pPrChange>
      </w:pPr>
      <w:del w:id="5209" w:author="Liam Coleman" w:date="2021-04-26T11:56:00Z">
        <w:r w:rsidRPr="000D2AE2" w:rsidDel="004C788F">
          <w:rPr>
            <w:rPrChange w:id="5210" w:author="Liam Coleman" w:date="2021-04-26T11:51:00Z">
              <w:rPr/>
            </w:rPrChange>
          </w:rPr>
          <w:delText>Multiple Tenders</w:delText>
        </w:r>
        <w:bookmarkStart w:id="5211" w:name="_Toc66781216"/>
        <w:bookmarkStart w:id="5212" w:name="_Toc67314328"/>
        <w:bookmarkStart w:id="5213" w:name="_Toc67314961"/>
        <w:bookmarkStart w:id="5214" w:name="_Toc67322257"/>
        <w:bookmarkStart w:id="5215" w:name="_Toc67322894"/>
        <w:bookmarkStart w:id="5216" w:name="_Toc67405938"/>
        <w:bookmarkStart w:id="5217" w:name="_Toc67406575"/>
        <w:bookmarkStart w:id="5218" w:name="_Toc69823018"/>
        <w:bookmarkStart w:id="5219" w:name="_Toc69823725"/>
        <w:bookmarkStart w:id="5220" w:name="_Toc69912685"/>
        <w:bookmarkStart w:id="5221" w:name="_Toc69913402"/>
        <w:bookmarkEnd w:id="5211"/>
        <w:bookmarkEnd w:id="5212"/>
        <w:bookmarkEnd w:id="5213"/>
        <w:bookmarkEnd w:id="5214"/>
        <w:bookmarkEnd w:id="5215"/>
        <w:bookmarkEnd w:id="5216"/>
        <w:bookmarkEnd w:id="5217"/>
        <w:bookmarkEnd w:id="5218"/>
        <w:bookmarkEnd w:id="5219"/>
        <w:bookmarkEnd w:id="5220"/>
        <w:bookmarkEnd w:id="5221"/>
      </w:del>
    </w:p>
    <w:p w14:paraId="3D9089DE" w14:textId="30630247" w:rsidR="00ED4EF0" w:rsidRPr="000D2AE2" w:rsidDel="004C788F" w:rsidRDefault="005964A1">
      <w:pPr>
        <w:pStyle w:val="Heading2"/>
        <w:numPr>
          <w:ilvl w:val="0"/>
          <w:numId w:val="0"/>
        </w:numPr>
        <w:ind w:left="1134" w:hanging="1134"/>
        <w:rPr>
          <w:del w:id="5222" w:author="Liam Coleman" w:date="2021-04-26T11:56:00Z"/>
          <w:rPrChange w:id="5223" w:author="Liam Coleman" w:date="2021-04-26T11:51:00Z">
            <w:rPr>
              <w:del w:id="5224" w:author="Liam Coleman" w:date="2021-04-26T11:56:00Z"/>
            </w:rPr>
          </w:rPrChange>
        </w:rPr>
        <w:pPrChange w:id="5225" w:author="Liam Coleman" w:date="2021-04-26T11:51:00Z">
          <w:pPr/>
        </w:pPrChange>
      </w:pPr>
      <w:del w:id="5226" w:author="Liam Coleman" w:date="2021-04-26T11:56:00Z">
        <w:r w:rsidRPr="000D2AE2" w:rsidDel="004C788F">
          <w:rPr>
            <w:rPrChange w:id="5227" w:author="Liam Coleman" w:date="2021-04-26T11:51:00Z">
              <w:rPr/>
            </w:rPrChange>
          </w:rPr>
          <w:delText xml:space="preserve">In order to tender by Cash in a multi tender </w:delText>
        </w:r>
        <w:r w:rsidR="006F6F1A" w:rsidRPr="000D2AE2" w:rsidDel="004C788F">
          <w:rPr>
            <w:rPrChange w:id="5228" w:author="Liam Coleman" w:date="2021-04-26T11:51:00Z">
              <w:rPr/>
            </w:rPrChange>
          </w:rPr>
          <w:delText>scenario</w:delText>
        </w:r>
        <w:r w:rsidR="00ED4EF0" w:rsidRPr="000D2AE2" w:rsidDel="004C788F">
          <w:rPr>
            <w:rPrChange w:id="5229" w:author="Liam Coleman" w:date="2021-04-26T11:51:00Z">
              <w:rPr/>
            </w:rPrChange>
          </w:rPr>
          <w:delText xml:space="preserve">, </w:delText>
        </w:r>
        <w:r w:rsidR="006F6F1A" w:rsidRPr="000D2AE2" w:rsidDel="004C788F">
          <w:rPr>
            <w:rPrChange w:id="5230" w:author="Liam Coleman" w:date="2021-04-26T11:51:00Z">
              <w:rPr>
                <w:strike/>
              </w:rPr>
            </w:rPrChange>
          </w:rPr>
          <w:delText xml:space="preserve">the Cashier </w:delText>
        </w:r>
        <w:r w:rsidR="00ED4EF0" w:rsidRPr="000D2AE2" w:rsidDel="004C788F">
          <w:rPr>
            <w:rPrChange w:id="5231" w:author="Liam Coleman" w:date="2021-04-26T11:51:00Z">
              <w:rPr>
                <w:strike/>
              </w:rPr>
            </w:rPrChange>
          </w:rPr>
          <w:delText>will</w:delText>
        </w:r>
        <w:r w:rsidR="006F6F1A" w:rsidRPr="000D2AE2" w:rsidDel="004C788F">
          <w:rPr>
            <w:rPrChange w:id="5232" w:author="Liam Coleman" w:date="2021-04-26T11:51:00Z">
              <w:rPr>
                <w:strike/>
              </w:rPr>
            </w:rPrChange>
          </w:rPr>
          <w:delText xml:space="preserve"> enter the amount and then press the </w:delText>
        </w:r>
        <w:r w:rsidR="000E7A19" w:rsidRPr="000D2AE2" w:rsidDel="004C788F">
          <w:rPr>
            <w:rPrChange w:id="5233" w:author="Liam Coleman" w:date="2021-04-26T11:51:00Z">
              <w:rPr>
                <w:strike/>
              </w:rPr>
            </w:rPrChange>
          </w:rPr>
          <w:delText>CG</w:delText>
        </w:r>
        <w:r w:rsidR="006F6F1A" w:rsidRPr="000D2AE2" w:rsidDel="004C788F">
          <w:rPr>
            <w:rPrChange w:id="5234" w:author="Liam Coleman" w:date="2021-04-26T11:51:00Z">
              <w:rPr>
                <w:strike/>
              </w:rPr>
            </w:rPrChange>
          </w:rPr>
          <w:delText xml:space="preserve"> Button, </w:delText>
        </w:r>
        <w:r w:rsidR="00ED4EF0" w:rsidRPr="000D2AE2" w:rsidDel="004C788F">
          <w:rPr>
            <w:rPrChange w:id="5235" w:author="Liam Coleman" w:date="2021-04-26T11:51:00Z">
              <w:rPr>
                <w:strike/>
              </w:rPr>
            </w:rPrChange>
          </w:rPr>
          <w:delText>t</w:delText>
        </w:r>
        <w:r w:rsidR="006F6F1A" w:rsidRPr="000D2AE2" w:rsidDel="004C788F">
          <w:rPr>
            <w:rPrChange w:id="5236" w:author="Liam Coleman" w:date="2021-04-26T11:51:00Z">
              <w:rPr>
                <w:strike/>
              </w:rPr>
            </w:rPrChange>
          </w:rPr>
          <w:delText xml:space="preserve">he </w:delText>
        </w:r>
        <w:r w:rsidR="00ED4EF0" w:rsidRPr="000D2AE2" w:rsidDel="004C788F">
          <w:rPr>
            <w:rPrChange w:id="5237" w:author="Liam Coleman" w:date="2021-04-26T11:51:00Z">
              <w:rPr>
                <w:strike/>
              </w:rPr>
            </w:rPrChange>
          </w:rPr>
          <w:delText>POS</w:delText>
        </w:r>
        <w:r w:rsidR="006F6F1A" w:rsidRPr="000D2AE2" w:rsidDel="004C788F">
          <w:rPr>
            <w:rPrChange w:id="5238" w:author="Liam Coleman" w:date="2021-04-26T11:51:00Z">
              <w:rPr>
                <w:strike/>
              </w:rPr>
            </w:rPrChange>
          </w:rPr>
          <w:delText xml:space="preserve"> waits </w:delText>
        </w:r>
        <w:r w:rsidR="00ED4EF0" w:rsidRPr="000D2AE2" w:rsidDel="004C788F">
          <w:rPr>
            <w:rPrChange w:id="5239" w:author="Liam Coleman" w:date="2021-04-26T11:51:00Z">
              <w:rPr>
                <w:strike/>
              </w:rPr>
            </w:rPrChange>
          </w:rPr>
          <w:delText xml:space="preserve">until the Customer </w:delText>
        </w:r>
        <w:r w:rsidR="00A7131C" w:rsidRPr="000D2AE2" w:rsidDel="004C788F">
          <w:rPr>
            <w:rPrChange w:id="5240" w:author="Liam Coleman" w:date="2021-04-26T11:51:00Z">
              <w:rPr>
                <w:strike/>
              </w:rPr>
            </w:rPrChange>
          </w:rPr>
          <w:delText>insert</w:delText>
        </w:r>
        <w:r w:rsidR="00ED4EF0" w:rsidRPr="000D2AE2" w:rsidDel="004C788F">
          <w:rPr>
            <w:rPrChange w:id="5241" w:author="Liam Coleman" w:date="2021-04-26T11:51:00Z">
              <w:rPr>
                <w:strike/>
              </w:rPr>
            </w:rPrChange>
          </w:rPr>
          <w:delText xml:space="preserve">s sufficient </w:delText>
        </w:r>
        <w:r w:rsidR="006F6F1A" w:rsidRPr="000D2AE2" w:rsidDel="004C788F">
          <w:rPr>
            <w:rPrChange w:id="5242" w:author="Liam Coleman" w:date="2021-04-26T11:51:00Z">
              <w:rPr>
                <w:strike/>
              </w:rPr>
            </w:rPrChange>
          </w:rPr>
          <w:delText>monies</w:delText>
        </w:r>
        <w:r w:rsidR="00ED4EF0" w:rsidRPr="000D2AE2" w:rsidDel="004C788F">
          <w:rPr>
            <w:rPrChange w:id="5243" w:author="Liam Coleman" w:date="2021-04-26T11:51:00Z">
              <w:rPr>
                <w:strike/>
              </w:rPr>
            </w:rPrChange>
          </w:rPr>
          <w:delText>.</w:delText>
        </w:r>
        <w:r w:rsidR="009B3C85" w:rsidRPr="000D2AE2" w:rsidDel="004C788F">
          <w:rPr>
            <w:rPrChange w:id="5244" w:author="Liam Coleman" w:date="2021-04-26T11:51:00Z">
              <w:rPr/>
            </w:rPrChange>
          </w:rPr>
          <w:delText xml:space="preserve">  </w:delText>
        </w:r>
        <w:r w:rsidR="009B3C85" w:rsidRPr="000D2AE2" w:rsidDel="004C788F">
          <w:rPr>
            <w:rPrChange w:id="5245" w:author="Liam Coleman" w:date="2021-04-26T11:51:00Z">
              <w:rPr>
                <w:i/>
                <w:color w:val="C00000"/>
              </w:rPr>
            </w:rPrChange>
          </w:rPr>
          <w:delText xml:space="preserve">The </w:delText>
        </w:r>
        <w:r w:rsidR="004A4E4F" w:rsidRPr="000D2AE2" w:rsidDel="004C788F">
          <w:rPr>
            <w:rPrChange w:id="5246" w:author="Liam Coleman" w:date="2021-04-26T11:51:00Z">
              <w:rPr>
                <w:i/>
                <w:color w:val="C00000"/>
              </w:rPr>
            </w:rPrChange>
          </w:rPr>
          <w:delText>C</w:delText>
        </w:r>
        <w:r w:rsidR="009B3C85" w:rsidRPr="000D2AE2" w:rsidDel="004C788F">
          <w:rPr>
            <w:rPrChange w:id="5247" w:author="Liam Coleman" w:date="2021-04-26T11:51:00Z">
              <w:rPr>
                <w:i/>
                <w:color w:val="C00000"/>
              </w:rPr>
            </w:rPrChange>
          </w:rPr>
          <w:delText xml:space="preserve">ashier can press the CG Tender button. Then the CG is disabled by calling </w:delText>
        </w:r>
        <w:r w:rsidR="00F960B9" w:rsidRPr="000D2AE2" w:rsidDel="004C788F">
          <w:rPr>
            <w:rPrChange w:id="5248" w:author="Liam Coleman" w:date="2021-04-26T11:51:00Z">
              <w:rPr>
                <w:b/>
                <w:i/>
                <w:color w:val="C00000"/>
              </w:rPr>
            </w:rPrChange>
          </w:rPr>
          <w:delText>D</w:delText>
        </w:r>
        <w:r w:rsidR="009B3C85" w:rsidRPr="000D2AE2" w:rsidDel="004C788F">
          <w:rPr>
            <w:rPrChange w:id="5249" w:author="Liam Coleman" w:date="2021-04-26T11:51:00Z">
              <w:rPr>
                <w:b/>
                <w:i/>
                <w:color w:val="C00000"/>
              </w:rPr>
            </w:rPrChange>
          </w:rPr>
          <w:delText>isablePayIn</w:delText>
        </w:r>
        <w:r w:rsidR="009B3C85" w:rsidRPr="000D2AE2" w:rsidDel="004C788F">
          <w:rPr>
            <w:rPrChange w:id="5250" w:author="Liam Coleman" w:date="2021-04-26T11:51:00Z">
              <w:rPr>
                <w:i/>
                <w:color w:val="C00000"/>
              </w:rPr>
            </w:rPrChange>
          </w:rPr>
          <w:delText xml:space="preserve">, and waits for the </w:delText>
        </w:r>
        <w:r w:rsidR="00F960B9" w:rsidRPr="000D2AE2" w:rsidDel="004C788F">
          <w:rPr>
            <w:rPrChange w:id="5251" w:author="Liam Coleman" w:date="2021-04-26T11:51:00Z">
              <w:rPr>
                <w:b/>
                <w:i/>
                <w:color w:val="C00000"/>
              </w:rPr>
            </w:rPrChange>
          </w:rPr>
          <w:delText>AmountInserted</w:delText>
        </w:r>
        <w:r w:rsidR="00F960B9" w:rsidRPr="000D2AE2" w:rsidDel="004C788F">
          <w:rPr>
            <w:rPrChange w:id="5252" w:author="Liam Coleman" w:date="2021-04-26T11:51:00Z">
              <w:rPr/>
            </w:rPrChange>
          </w:rPr>
          <w:delText xml:space="preserve"> </w:delText>
        </w:r>
        <w:r w:rsidR="009B3C85" w:rsidRPr="000D2AE2" w:rsidDel="004C788F">
          <w:rPr>
            <w:rPrChange w:id="5253" w:author="Liam Coleman" w:date="2021-04-26T11:51:00Z">
              <w:rPr>
                <w:i/>
                <w:color w:val="C00000"/>
              </w:rPr>
            </w:rPrChange>
          </w:rPr>
          <w:delText xml:space="preserve">to be updated. The final </w:delText>
        </w:r>
        <w:r w:rsidR="00F960B9" w:rsidRPr="000D2AE2" w:rsidDel="004C788F">
          <w:rPr>
            <w:rPrChange w:id="5254" w:author="Liam Coleman" w:date="2021-04-26T11:51:00Z">
              <w:rPr>
                <w:b/>
                <w:i/>
                <w:color w:val="C00000"/>
              </w:rPr>
            </w:rPrChange>
          </w:rPr>
          <w:delText>AmountInserted</w:delText>
        </w:r>
        <w:r w:rsidR="00F960B9" w:rsidRPr="000D2AE2" w:rsidDel="004C788F">
          <w:rPr>
            <w:rPrChange w:id="5255" w:author="Liam Coleman" w:date="2021-04-26T11:51:00Z">
              <w:rPr/>
            </w:rPrChange>
          </w:rPr>
          <w:delText xml:space="preserve"> </w:delText>
        </w:r>
        <w:r w:rsidR="009B3C85" w:rsidRPr="000D2AE2" w:rsidDel="004C788F">
          <w:rPr>
            <w:rPrChange w:id="5256" w:author="Liam Coleman" w:date="2021-04-26T11:51:00Z">
              <w:rPr>
                <w:i/>
                <w:color w:val="C00000"/>
              </w:rPr>
            </w:rPrChange>
          </w:rPr>
          <w:delText xml:space="preserve">is used as tender. This scenario needs to consider </w:delText>
        </w:r>
        <w:r w:rsidR="00F960B9" w:rsidRPr="000D2AE2" w:rsidDel="004C788F">
          <w:rPr>
            <w:rPrChange w:id="5257" w:author="Liam Coleman" w:date="2021-04-26T11:51:00Z">
              <w:rPr>
                <w:b/>
                <w:i/>
                <w:color w:val="C00000"/>
              </w:rPr>
            </w:rPrChange>
          </w:rPr>
          <w:delText>AmountInserted</w:delText>
        </w:r>
        <w:r w:rsidR="00F960B9" w:rsidRPr="000D2AE2" w:rsidDel="004C788F">
          <w:rPr>
            <w:rPrChange w:id="5258" w:author="Liam Coleman" w:date="2021-04-26T11:51:00Z">
              <w:rPr/>
            </w:rPrChange>
          </w:rPr>
          <w:delText xml:space="preserve"> </w:delText>
        </w:r>
        <w:r w:rsidR="009B3C85" w:rsidRPr="000D2AE2" w:rsidDel="004C788F">
          <w:rPr>
            <w:rPrChange w:id="5259" w:author="Liam Coleman" w:date="2021-04-26T11:51:00Z">
              <w:rPr>
                <w:i/>
                <w:color w:val="C00000"/>
              </w:rPr>
            </w:rPrChange>
          </w:rPr>
          <w:delText>value of 0 which will throw standard “Invalid Amount!” error on POS.</w:delText>
        </w:r>
        <w:r w:rsidR="009B3C85" w:rsidRPr="000D2AE2" w:rsidDel="004C788F">
          <w:rPr>
            <w:rPrChange w:id="5260" w:author="Liam Coleman" w:date="2021-04-26T11:51:00Z">
              <w:rPr/>
            </w:rPrChange>
          </w:rPr>
          <w:delText xml:space="preserve"> </w:delText>
        </w:r>
        <w:r w:rsidR="00ED4EF0" w:rsidRPr="000D2AE2" w:rsidDel="004C788F">
          <w:rPr>
            <w:rPrChange w:id="5261" w:author="Liam Coleman" w:date="2021-04-26T11:51:00Z">
              <w:rPr/>
            </w:rPrChange>
          </w:rPr>
          <w:delText>If</w:delText>
        </w:r>
        <w:r w:rsidR="00F06EF4" w:rsidRPr="000D2AE2" w:rsidDel="004C788F">
          <w:rPr>
            <w:rPrChange w:id="5262" w:author="Liam Coleman" w:date="2021-04-26T11:51:00Z">
              <w:rPr/>
            </w:rPrChange>
          </w:rPr>
          <w:delText xml:space="preserve"> any change is due, it </w:delText>
        </w:r>
        <w:r w:rsidR="00ED4EF0" w:rsidRPr="000D2AE2" w:rsidDel="004C788F">
          <w:rPr>
            <w:rPrChange w:id="5263" w:author="Liam Coleman" w:date="2021-04-26T11:51:00Z">
              <w:rPr/>
            </w:rPrChange>
          </w:rPr>
          <w:delText xml:space="preserve">will be dispense immediately as </w:delText>
        </w:r>
        <w:r w:rsidR="00F06EF4" w:rsidRPr="000D2AE2" w:rsidDel="004C788F">
          <w:rPr>
            <w:rPrChange w:id="5264" w:author="Liam Coleman" w:date="2021-04-26T11:51:00Z">
              <w:rPr/>
            </w:rPrChange>
          </w:rPr>
          <w:delText xml:space="preserve">storing </w:delText>
        </w:r>
        <w:r w:rsidR="000E7A19" w:rsidRPr="000D2AE2" w:rsidDel="004C788F">
          <w:rPr>
            <w:rPrChange w:id="5265" w:author="Liam Coleman" w:date="2021-04-26T11:51:00Z">
              <w:rPr/>
            </w:rPrChange>
          </w:rPr>
          <w:delText>CG</w:delText>
        </w:r>
        <w:r w:rsidR="00F06EF4" w:rsidRPr="000D2AE2" w:rsidDel="004C788F">
          <w:rPr>
            <w:rPrChange w:id="5266" w:author="Liam Coleman" w:date="2021-04-26T11:51:00Z">
              <w:rPr/>
            </w:rPrChange>
          </w:rPr>
          <w:delText xml:space="preserve"> Change status in POS memory </w:delText>
        </w:r>
        <w:r w:rsidR="00ED4EF0" w:rsidRPr="000D2AE2" w:rsidDel="004C788F">
          <w:rPr>
            <w:rPrChange w:id="5267" w:author="Liam Coleman" w:date="2021-04-26T11:51:00Z">
              <w:rPr/>
            </w:rPrChange>
          </w:rPr>
          <w:delText>will cause complexities</w:delText>
        </w:r>
        <w:r w:rsidR="00F06EF4" w:rsidRPr="000D2AE2" w:rsidDel="004C788F">
          <w:rPr>
            <w:rPrChange w:id="5268" w:author="Liam Coleman" w:date="2021-04-26T11:51:00Z">
              <w:rPr/>
            </w:rPrChange>
          </w:rPr>
          <w:delText xml:space="preserve"> (i.e. power outage/sale recovery) should </w:delText>
        </w:r>
        <w:r w:rsidR="00ED4EF0" w:rsidRPr="000D2AE2" w:rsidDel="004C788F">
          <w:rPr>
            <w:rPrChange w:id="5269" w:author="Liam Coleman" w:date="2021-04-26T11:51:00Z">
              <w:rPr/>
            </w:rPrChange>
          </w:rPr>
          <w:delText>two Cash tenders</w:delText>
        </w:r>
        <w:r w:rsidR="00F06EF4" w:rsidRPr="000D2AE2" w:rsidDel="004C788F">
          <w:rPr>
            <w:rPrChange w:id="5270" w:author="Liam Coleman" w:date="2021-04-26T11:51:00Z">
              <w:rPr/>
            </w:rPrChange>
          </w:rPr>
          <w:delText xml:space="preserve"> be used in the same transaction. F</w:delText>
        </w:r>
        <w:r w:rsidR="00ED4EF0" w:rsidRPr="000D2AE2" w:rsidDel="004C788F">
          <w:rPr>
            <w:rPrChange w:id="5271" w:author="Liam Coleman" w:date="2021-04-26T11:51:00Z">
              <w:rPr/>
            </w:rPrChange>
          </w:rPr>
          <w:delText>or example a total sale of €50.00</w:delText>
        </w:r>
        <w:r w:rsidR="00783FE5" w:rsidRPr="000D2AE2" w:rsidDel="004C788F">
          <w:rPr>
            <w:rPrChange w:id="5272" w:author="Liam Coleman" w:date="2021-04-26T11:51:00Z">
              <w:rPr/>
            </w:rPrChange>
          </w:rPr>
          <w:delText>:</w:delText>
        </w:r>
        <w:bookmarkStart w:id="5273" w:name="_Toc66781217"/>
        <w:bookmarkStart w:id="5274" w:name="_Toc67314329"/>
        <w:bookmarkStart w:id="5275" w:name="_Toc67314962"/>
        <w:bookmarkStart w:id="5276" w:name="_Toc67322258"/>
        <w:bookmarkStart w:id="5277" w:name="_Toc67322895"/>
        <w:bookmarkStart w:id="5278" w:name="_Toc67405939"/>
        <w:bookmarkStart w:id="5279" w:name="_Toc67406576"/>
        <w:bookmarkStart w:id="5280" w:name="_Toc69823019"/>
        <w:bookmarkStart w:id="5281" w:name="_Toc69823726"/>
        <w:bookmarkStart w:id="5282" w:name="_Toc69912686"/>
        <w:bookmarkStart w:id="5283" w:name="_Toc69913403"/>
        <w:bookmarkEnd w:id="5273"/>
        <w:bookmarkEnd w:id="5274"/>
        <w:bookmarkEnd w:id="5275"/>
        <w:bookmarkEnd w:id="5276"/>
        <w:bookmarkEnd w:id="5277"/>
        <w:bookmarkEnd w:id="5278"/>
        <w:bookmarkEnd w:id="5279"/>
        <w:bookmarkEnd w:id="5280"/>
        <w:bookmarkEnd w:id="5281"/>
        <w:bookmarkEnd w:id="5282"/>
        <w:bookmarkEnd w:id="5283"/>
      </w:del>
    </w:p>
    <w:p w14:paraId="6D05F11F" w14:textId="049E2FD1" w:rsidR="005964A1" w:rsidRPr="000D2AE2" w:rsidDel="004C788F" w:rsidRDefault="000E7A19">
      <w:pPr>
        <w:pStyle w:val="Heading2"/>
        <w:numPr>
          <w:ilvl w:val="0"/>
          <w:numId w:val="0"/>
        </w:numPr>
        <w:ind w:left="1134" w:hanging="1134"/>
        <w:rPr>
          <w:del w:id="5284" w:author="Liam Coleman" w:date="2021-04-26T11:56:00Z"/>
          <w:rPrChange w:id="5285" w:author="Liam Coleman" w:date="2021-04-26T11:51:00Z">
            <w:rPr>
              <w:del w:id="5286" w:author="Liam Coleman" w:date="2021-04-26T11:56:00Z"/>
              <w:strike/>
            </w:rPr>
          </w:rPrChange>
        </w:rPr>
        <w:pPrChange w:id="5287" w:author="Liam Coleman" w:date="2021-04-26T11:51:00Z">
          <w:pPr>
            <w:pStyle w:val="ListParagraph"/>
            <w:numPr>
              <w:numId w:val="60"/>
            </w:numPr>
            <w:ind w:left="1440" w:hanging="360"/>
          </w:pPr>
        </w:pPrChange>
      </w:pPr>
      <w:del w:id="5288" w:author="Liam Coleman" w:date="2021-04-26T11:56:00Z">
        <w:r w:rsidRPr="000D2AE2" w:rsidDel="004C788F">
          <w:rPr>
            <w:rPrChange w:id="5289" w:author="Liam Coleman" w:date="2021-04-26T11:51:00Z">
              <w:rPr>
                <w:strike/>
              </w:rPr>
            </w:rPrChange>
          </w:rPr>
          <w:delText>CG</w:delText>
        </w:r>
        <w:r w:rsidR="00ED4EF0" w:rsidRPr="000D2AE2" w:rsidDel="004C788F">
          <w:rPr>
            <w:rPrChange w:id="5290" w:author="Liam Coleman" w:date="2021-04-26T11:51:00Z">
              <w:rPr>
                <w:strike/>
              </w:rPr>
            </w:rPrChange>
          </w:rPr>
          <w:tab/>
        </w:r>
        <w:r w:rsidR="00A847A7" w:rsidRPr="000D2AE2" w:rsidDel="004C788F">
          <w:rPr>
            <w:rPrChange w:id="5291" w:author="Liam Coleman" w:date="2021-04-26T11:51:00Z">
              <w:rPr>
                <w:strike/>
              </w:rPr>
            </w:rPrChange>
          </w:rPr>
          <w:tab/>
        </w:r>
        <w:r w:rsidR="00ED4EF0" w:rsidRPr="000D2AE2" w:rsidDel="004C788F">
          <w:rPr>
            <w:rPrChange w:id="5292" w:author="Liam Coleman" w:date="2021-04-26T11:51:00Z">
              <w:rPr>
                <w:strike/>
              </w:rPr>
            </w:rPrChange>
          </w:rPr>
          <w:delText xml:space="preserve">€ </w:delText>
        </w:r>
        <w:r w:rsidR="00F06EF4" w:rsidRPr="000D2AE2" w:rsidDel="004C788F">
          <w:rPr>
            <w:rPrChange w:id="5293" w:author="Liam Coleman" w:date="2021-04-26T11:51:00Z">
              <w:rPr>
                <w:strike/>
              </w:rPr>
            </w:rPrChange>
          </w:rPr>
          <w:delText xml:space="preserve">  7</w:delText>
        </w:r>
        <w:r w:rsidR="00ED4EF0" w:rsidRPr="000D2AE2" w:rsidDel="004C788F">
          <w:rPr>
            <w:rPrChange w:id="5294" w:author="Liam Coleman" w:date="2021-04-26T11:51:00Z">
              <w:rPr>
                <w:strike/>
              </w:rPr>
            </w:rPrChange>
          </w:rPr>
          <w:delText>.00</w:delText>
        </w:r>
        <w:r w:rsidR="00F06EF4" w:rsidRPr="000D2AE2" w:rsidDel="004C788F">
          <w:rPr>
            <w:rPrChange w:id="5295" w:author="Liam Coleman" w:date="2021-04-26T11:51:00Z">
              <w:rPr>
                <w:strike/>
              </w:rPr>
            </w:rPrChange>
          </w:rPr>
          <w:delText xml:space="preserve">   (Customer </w:delText>
        </w:r>
        <w:r w:rsidR="00A7131C" w:rsidRPr="000D2AE2" w:rsidDel="004C788F">
          <w:rPr>
            <w:rPrChange w:id="5296" w:author="Liam Coleman" w:date="2021-04-26T11:51:00Z">
              <w:rPr>
                <w:strike/>
              </w:rPr>
            </w:rPrChange>
          </w:rPr>
          <w:delText>Insert</w:delText>
        </w:r>
        <w:r w:rsidR="00F06EF4" w:rsidRPr="000D2AE2" w:rsidDel="004C788F">
          <w:rPr>
            <w:rPrChange w:id="5297" w:author="Liam Coleman" w:date="2021-04-26T11:51:00Z">
              <w:rPr>
                <w:strike/>
              </w:rPr>
            </w:rPrChange>
          </w:rPr>
          <w:delText xml:space="preserve"> €10.00, €3.00 is dispense immediately)</w:delText>
        </w:r>
        <w:bookmarkStart w:id="5298" w:name="_Toc66781218"/>
        <w:bookmarkStart w:id="5299" w:name="_Toc67314330"/>
        <w:bookmarkStart w:id="5300" w:name="_Toc67314963"/>
        <w:bookmarkStart w:id="5301" w:name="_Toc67322259"/>
        <w:bookmarkStart w:id="5302" w:name="_Toc67322896"/>
        <w:bookmarkStart w:id="5303" w:name="_Toc67405940"/>
        <w:bookmarkStart w:id="5304" w:name="_Toc67406577"/>
        <w:bookmarkStart w:id="5305" w:name="_Toc69823020"/>
        <w:bookmarkStart w:id="5306" w:name="_Toc69823727"/>
        <w:bookmarkStart w:id="5307" w:name="_Toc69912687"/>
        <w:bookmarkStart w:id="5308" w:name="_Toc69913404"/>
        <w:bookmarkEnd w:id="5298"/>
        <w:bookmarkEnd w:id="5299"/>
        <w:bookmarkEnd w:id="5300"/>
        <w:bookmarkEnd w:id="5301"/>
        <w:bookmarkEnd w:id="5302"/>
        <w:bookmarkEnd w:id="5303"/>
        <w:bookmarkEnd w:id="5304"/>
        <w:bookmarkEnd w:id="5305"/>
        <w:bookmarkEnd w:id="5306"/>
        <w:bookmarkEnd w:id="5307"/>
        <w:bookmarkEnd w:id="5308"/>
      </w:del>
    </w:p>
    <w:p w14:paraId="18002C8C" w14:textId="4777EC32" w:rsidR="00ED4EF0" w:rsidRPr="000D2AE2" w:rsidDel="004C788F" w:rsidRDefault="00ED4EF0">
      <w:pPr>
        <w:pStyle w:val="Heading2"/>
        <w:numPr>
          <w:ilvl w:val="0"/>
          <w:numId w:val="0"/>
        </w:numPr>
        <w:ind w:left="1134" w:hanging="1134"/>
        <w:rPr>
          <w:del w:id="5309" w:author="Liam Coleman" w:date="2021-04-26T11:56:00Z"/>
          <w:rPrChange w:id="5310" w:author="Liam Coleman" w:date="2021-04-26T11:51:00Z">
            <w:rPr>
              <w:del w:id="5311" w:author="Liam Coleman" w:date="2021-04-26T11:56:00Z"/>
              <w:strike/>
            </w:rPr>
          </w:rPrChange>
        </w:rPr>
        <w:pPrChange w:id="5312" w:author="Liam Coleman" w:date="2021-04-26T11:51:00Z">
          <w:pPr>
            <w:pStyle w:val="ListParagraph"/>
            <w:numPr>
              <w:numId w:val="60"/>
            </w:numPr>
            <w:ind w:left="1440" w:hanging="360"/>
          </w:pPr>
        </w:pPrChange>
      </w:pPr>
      <w:del w:id="5313" w:author="Liam Coleman" w:date="2021-04-26T11:56:00Z">
        <w:r w:rsidRPr="000D2AE2" w:rsidDel="004C788F">
          <w:rPr>
            <w:rPrChange w:id="5314" w:author="Liam Coleman" w:date="2021-04-26T11:51:00Z">
              <w:rPr>
                <w:strike/>
              </w:rPr>
            </w:rPrChange>
          </w:rPr>
          <w:delText xml:space="preserve">EFT  </w:delText>
        </w:r>
        <w:r w:rsidRPr="000D2AE2" w:rsidDel="004C788F">
          <w:rPr>
            <w:rPrChange w:id="5315" w:author="Liam Coleman" w:date="2021-04-26T11:51:00Z">
              <w:rPr>
                <w:strike/>
              </w:rPr>
            </w:rPrChange>
          </w:rPr>
          <w:tab/>
        </w:r>
        <w:r w:rsidRPr="000D2AE2" w:rsidDel="004C788F">
          <w:rPr>
            <w:rPrChange w:id="5316" w:author="Liam Coleman" w:date="2021-04-26T11:51:00Z">
              <w:rPr>
                <w:strike/>
              </w:rPr>
            </w:rPrChange>
          </w:rPr>
          <w:tab/>
          <w:delText xml:space="preserve">€ </w:delText>
        </w:r>
        <w:r w:rsidR="00F06EF4" w:rsidRPr="000D2AE2" w:rsidDel="004C788F">
          <w:rPr>
            <w:rPrChange w:id="5317" w:author="Liam Coleman" w:date="2021-04-26T11:51:00Z">
              <w:rPr>
                <w:strike/>
              </w:rPr>
            </w:rPrChange>
          </w:rPr>
          <w:delText>40</w:delText>
        </w:r>
        <w:r w:rsidRPr="000D2AE2" w:rsidDel="004C788F">
          <w:rPr>
            <w:rPrChange w:id="5318" w:author="Liam Coleman" w:date="2021-04-26T11:51:00Z">
              <w:rPr>
                <w:strike/>
              </w:rPr>
            </w:rPrChange>
          </w:rPr>
          <w:delText>.00</w:delText>
        </w:r>
        <w:bookmarkStart w:id="5319" w:name="_Toc66781219"/>
        <w:bookmarkStart w:id="5320" w:name="_Toc67314331"/>
        <w:bookmarkStart w:id="5321" w:name="_Toc67314964"/>
        <w:bookmarkStart w:id="5322" w:name="_Toc67322260"/>
        <w:bookmarkStart w:id="5323" w:name="_Toc67322897"/>
        <w:bookmarkStart w:id="5324" w:name="_Toc67405941"/>
        <w:bookmarkStart w:id="5325" w:name="_Toc67406578"/>
        <w:bookmarkStart w:id="5326" w:name="_Toc69823021"/>
        <w:bookmarkStart w:id="5327" w:name="_Toc69823728"/>
        <w:bookmarkStart w:id="5328" w:name="_Toc69912688"/>
        <w:bookmarkStart w:id="5329" w:name="_Toc69913405"/>
        <w:bookmarkEnd w:id="5319"/>
        <w:bookmarkEnd w:id="5320"/>
        <w:bookmarkEnd w:id="5321"/>
        <w:bookmarkEnd w:id="5322"/>
        <w:bookmarkEnd w:id="5323"/>
        <w:bookmarkEnd w:id="5324"/>
        <w:bookmarkEnd w:id="5325"/>
        <w:bookmarkEnd w:id="5326"/>
        <w:bookmarkEnd w:id="5327"/>
        <w:bookmarkEnd w:id="5328"/>
        <w:bookmarkEnd w:id="5329"/>
      </w:del>
    </w:p>
    <w:p w14:paraId="59B9BB1E" w14:textId="4AC4D025" w:rsidR="00ED4EF0" w:rsidRPr="000D2AE2" w:rsidDel="004C788F" w:rsidRDefault="00ED4EF0">
      <w:pPr>
        <w:pStyle w:val="Heading2"/>
        <w:numPr>
          <w:ilvl w:val="0"/>
          <w:numId w:val="0"/>
        </w:numPr>
        <w:ind w:left="1134" w:hanging="1134"/>
        <w:rPr>
          <w:del w:id="5330" w:author="Liam Coleman" w:date="2021-04-26T11:56:00Z"/>
          <w:rPrChange w:id="5331" w:author="Liam Coleman" w:date="2021-04-26T11:51:00Z">
            <w:rPr>
              <w:del w:id="5332" w:author="Liam Coleman" w:date="2021-04-26T11:56:00Z"/>
              <w:strike/>
            </w:rPr>
          </w:rPrChange>
        </w:rPr>
        <w:pPrChange w:id="5333" w:author="Liam Coleman" w:date="2021-04-26T11:51:00Z">
          <w:pPr>
            <w:pStyle w:val="ListParagraph"/>
            <w:numPr>
              <w:numId w:val="60"/>
            </w:numPr>
            <w:ind w:left="1440" w:hanging="360"/>
          </w:pPr>
        </w:pPrChange>
      </w:pPr>
      <w:del w:id="5334" w:author="Liam Coleman" w:date="2021-04-26T11:56:00Z">
        <w:r w:rsidRPr="000D2AE2" w:rsidDel="004C788F">
          <w:rPr>
            <w:rPrChange w:id="5335" w:author="Liam Coleman" w:date="2021-04-26T11:51:00Z">
              <w:rPr>
                <w:strike/>
              </w:rPr>
            </w:rPrChange>
          </w:rPr>
          <w:delText xml:space="preserve">Voucher </w:delText>
        </w:r>
        <w:r w:rsidRPr="000D2AE2" w:rsidDel="004C788F">
          <w:rPr>
            <w:rPrChange w:id="5336" w:author="Liam Coleman" w:date="2021-04-26T11:51:00Z">
              <w:rPr>
                <w:strike/>
              </w:rPr>
            </w:rPrChange>
          </w:rPr>
          <w:tab/>
          <w:delText xml:space="preserve">€   </w:delText>
        </w:r>
        <w:r w:rsidR="00F06EF4" w:rsidRPr="000D2AE2" w:rsidDel="004C788F">
          <w:rPr>
            <w:rPrChange w:id="5337" w:author="Liam Coleman" w:date="2021-04-26T11:51:00Z">
              <w:rPr>
                <w:strike/>
              </w:rPr>
            </w:rPrChange>
          </w:rPr>
          <w:delText>1</w:delText>
        </w:r>
        <w:r w:rsidRPr="000D2AE2" w:rsidDel="004C788F">
          <w:rPr>
            <w:rPrChange w:id="5338" w:author="Liam Coleman" w:date="2021-04-26T11:51:00Z">
              <w:rPr>
                <w:strike/>
              </w:rPr>
            </w:rPrChange>
          </w:rPr>
          <w:delText>.</w:delText>
        </w:r>
        <w:r w:rsidR="00F06EF4" w:rsidRPr="000D2AE2" w:rsidDel="004C788F">
          <w:rPr>
            <w:rPrChange w:id="5339" w:author="Liam Coleman" w:date="2021-04-26T11:51:00Z">
              <w:rPr>
                <w:strike/>
              </w:rPr>
            </w:rPrChange>
          </w:rPr>
          <w:delText>0</w:delText>
        </w:r>
        <w:r w:rsidRPr="000D2AE2" w:rsidDel="004C788F">
          <w:rPr>
            <w:rPrChange w:id="5340" w:author="Liam Coleman" w:date="2021-04-26T11:51:00Z">
              <w:rPr>
                <w:strike/>
              </w:rPr>
            </w:rPrChange>
          </w:rPr>
          <w:delText>0</w:delText>
        </w:r>
        <w:bookmarkStart w:id="5341" w:name="_Toc66781220"/>
        <w:bookmarkStart w:id="5342" w:name="_Toc67314332"/>
        <w:bookmarkStart w:id="5343" w:name="_Toc67314965"/>
        <w:bookmarkStart w:id="5344" w:name="_Toc67322261"/>
        <w:bookmarkStart w:id="5345" w:name="_Toc67322898"/>
        <w:bookmarkStart w:id="5346" w:name="_Toc67405942"/>
        <w:bookmarkStart w:id="5347" w:name="_Toc67406579"/>
        <w:bookmarkStart w:id="5348" w:name="_Toc69823022"/>
        <w:bookmarkStart w:id="5349" w:name="_Toc69823729"/>
        <w:bookmarkStart w:id="5350" w:name="_Toc69912689"/>
        <w:bookmarkStart w:id="5351" w:name="_Toc69913406"/>
        <w:bookmarkEnd w:id="5341"/>
        <w:bookmarkEnd w:id="5342"/>
        <w:bookmarkEnd w:id="5343"/>
        <w:bookmarkEnd w:id="5344"/>
        <w:bookmarkEnd w:id="5345"/>
        <w:bookmarkEnd w:id="5346"/>
        <w:bookmarkEnd w:id="5347"/>
        <w:bookmarkEnd w:id="5348"/>
        <w:bookmarkEnd w:id="5349"/>
        <w:bookmarkEnd w:id="5350"/>
        <w:bookmarkEnd w:id="5351"/>
      </w:del>
    </w:p>
    <w:p w14:paraId="454C59F2" w14:textId="12D31E9E" w:rsidR="00F06EF4" w:rsidRPr="000D2AE2" w:rsidDel="004C788F" w:rsidRDefault="000E7A19">
      <w:pPr>
        <w:pStyle w:val="Heading2"/>
        <w:numPr>
          <w:ilvl w:val="0"/>
          <w:numId w:val="0"/>
        </w:numPr>
        <w:ind w:left="1134" w:hanging="1134"/>
        <w:rPr>
          <w:del w:id="5352" w:author="Liam Coleman" w:date="2021-04-26T11:56:00Z"/>
          <w:rPrChange w:id="5353" w:author="Liam Coleman" w:date="2021-04-26T11:51:00Z">
            <w:rPr>
              <w:del w:id="5354" w:author="Liam Coleman" w:date="2021-04-26T11:56:00Z"/>
              <w:strike/>
            </w:rPr>
          </w:rPrChange>
        </w:rPr>
        <w:pPrChange w:id="5355" w:author="Liam Coleman" w:date="2021-04-26T11:51:00Z">
          <w:pPr>
            <w:pStyle w:val="ListParagraph"/>
            <w:numPr>
              <w:numId w:val="60"/>
            </w:numPr>
            <w:ind w:left="1440" w:hanging="360"/>
          </w:pPr>
        </w:pPrChange>
      </w:pPr>
      <w:del w:id="5356" w:author="Liam Coleman" w:date="2021-04-26T11:56:00Z">
        <w:r w:rsidRPr="000D2AE2" w:rsidDel="004C788F">
          <w:rPr>
            <w:rPrChange w:id="5357" w:author="Liam Coleman" w:date="2021-04-26T11:51:00Z">
              <w:rPr>
                <w:strike/>
              </w:rPr>
            </w:rPrChange>
          </w:rPr>
          <w:delText>CG</w:delText>
        </w:r>
        <w:r w:rsidR="00F06EF4" w:rsidRPr="000D2AE2" w:rsidDel="004C788F">
          <w:rPr>
            <w:rPrChange w:id="5358" w:author="Liam Coleman" w:date="2021-04-26T11:51:00Z">
              <w:rPr>
                <w:strike/>
              </w:rPr>
            </w:rPrChange>
          </w:rPr>
          <w:tab/>
        </w:r>
        <w:r w:rsidR="00A847A7" w:rsidRPr="000D2AE2" w:rsidDel="004C788F">
          <w:rPr>
            <w:rPrChange w:id="5359" w:author="Liam Coleman" w:date="2021-04-26T11:51:00Z">
              <w:rPr>
                <w:strike/>
              </w:rPr>
            </w:rPrChange>
          </w:rPr>
          <w:tab/>
        </w:r>
        <w:r w:rsidR="00F06EF4" w:rsidRPr="000D2AE2" w:rsidDel="004C788F">
          <w:rPr>
            <w:rPrChange w:id="5360" w:author="Liam Coleman" w:date="2021-04-26T11:51:00Z">
              <w:rPr>
                <w:strike/>
              </w:rPr>
            </w:rPrChange>
          </w:rPr>
          <w:delText xml:space="preserve">€   </w:delText>
        </w:r>
        <w:r w:rsidR="00A847A7" w:rsidRPr="000D2AE2" w:rsidDel="004C788F">
          <w:rPr>
            <w:rPrChange w:id="5361" w:author="Liam Coleman" w:date="2021-04-26T11:51:00Z">
              <w:rPr>
                <w:strike/>
              </w:rPr>
            </w:rPrChange>
          </w:rPr>
          <w:delText>5</w:delText>
        </w:r>
        <w:r w:rsidR="00ED4EF0" w:rsidRPr="000D2AE2" w:rsidDel="004C788F">
          <w:rPr>
            <w:rPrChange w:id="5362" w:author="Liam Coleman" w:date="2021-04-26T11:51:00Z">
              <w:rPr>
                <w:strike/>
              </w:rPr>
            </w:rPrChange>
          </w:rPr>
          <w:delText>.</w:delText>
        </w:r>
        <w:r w:rsidR="00F06EF4" w:rsidRPr="000D2AE2" w:rsidDel="004C788F">
          <w:rPr>
            <w:rPrChange w:id="5363" w:author="Liam Coleman" w:date="2021-04-26T11:51:00Z">
              <w:rPr>
                <w:strike/>
              </w:rPr>
            </w:rPrChange>
          </w:rPr>
          <w:delText>0</w:delText>
        </w:r>
        <w:r w:rsidR="00ED4EF0" w:rsidRPr="000D2AE2" w:rsidDel="004C788F">
          <w:rPr>
            <w:rPrChange w:id="5364" w:author="Liam Coleman" w:date="2021-04-26T11:51:00Z">
              <w:rPr>
                <w:strike/>
              </w:rPr>
            </w:rPrChange>
          </w:rPr>
          <w:delText>0</w:delText>
        </w:r>
        <w:r w:rsidR="00F06EF4" w:rsidRPr="000D2AE2" w:rsidDel="004C788F">
          <w:rPr>
            <w:rPrChange w:id="5365" w:author="Liam Coleman" w:date="2021-04-26T11:51:00Z">
              <w:rPr>
                <w:strike/>
              </w:rPr>
            </w:rPrChange>
          </w:rPr>
          <w:delText xml:space="preserve"> </w:delText>
        </w:r>
        <w:r w:rsidR="00783FE5" w:rsidRPr="000D2AE2" w:rsidDel="004C788F">
          <w:rPr>
            <w:rPrChange w:id="5366" w:author="Liam Coleman" w:date="2021-04-26T11:51:00Z">
              <w:rPr>
                <w:strike/>
              </w:rPr>
            </w:rPrChange>
          </w:rPr>
          <w:tab/>
        </w:r>
        <w:r w:rsidR="00F06EF4" w:rsidRPr="000D2AE2" w:rsidDel="004C788F">
          <w:rPr>
            <w:rPrChange w:id="5367" w:author="Liam Coleman" w:date="2021-04-26T11:51:00Z">
              <w:rPr>
                <w:strike/>
              </w:rPr>
            </w:rPrChange>
          </w:rPr>
          <w:delText xml:space="preserve">(Customer must </w:delText>
        </w:r>
        <w:r w:rsidR="00A7131C" w:rsidRPr="000D2AE2" w:rsidDel="004C788F">
          <w:rPr>
            <w:rPrChange w:id="5368" w:author="Liam Coleman" w:date="2021-04-26T11:51:00Z">
              <w:rPr>
                <w:strike/>
              </w:rPr>
            </w:rPrChange>
          </w:rPr>
          <w:delText>insert</w:delText>
        </w:r>
        <w:r w:rsidR="00F06EF4" w:rsidRPr="000D2AE2" w:rsidDel="004C788F">
          <w:rPr>
            <w:rPrChange w:id="5369" w:author="Liam Coleman" w:date="2021-04-26T11:51:00Z">
              <w:rPr>
                <w:strike/>
              </w:rPr>
            </w:rPrChange>
          </w:rPr>
          <w:delText xml:space="preserve"> the extra €2.00)</w:delText>
        </w:r>
        <w:bookmarkStart w:id="5370" w:name="_Toc66781221"/>
        <w:bookmarkStart w:id="5371" w:name="_Toc67314333"/>
        <w:bookmarkStart w:id="5372" w:name="_Toc67314966"/>
        <w:bookmarkStart w:id="5373" w:name="_Toc67322262"/>
        <w:bookmarkStart w:id="5374" w:name="_Toc67322899"/>
        <w:bookmarkStart w:id="5375" w:name="_Toc67405943"/>
        <w:bookmarkStart w:id="5376" w:name="_Toc67406580"/>
        <w:bookmarkStart w:id="5377" w:name="_Toc69823023"/>
        <w:bookmarkStart w:id="5378" w:name="_Toc69823730"/>
        <w:bookmarkStart w:id="5379" w:name="_Toc69912690"/>
        <w:bookmarkStart w:id="5380" w:name="_Toc69913407"/>
        <w:bookmarkEnd w:id="5370"/>
        <w:bookmarkEnd w:id="5371"/>
        <w:bookmarkEnd w:id="5372"/>
        <w:bookmarkEnd w:id="5373"/>
        <w:bookmarkEnd w:id="5374"/>
        <w:bookmarkEnd w:id="5375"/>
        <w:bookmarkEnd w:id="5376"/>
        <w:bookmarkEnd w:id="5377"/>
        <w:bookmarkEnd w:id="5378"/>
        <w:bookmarkEnd w:id="5379"/>
        <w:bookmarkEnd w:id="5380"/>
      </w:del>
    </w:p>
    <w:p w14:paraId="1D236FE9" w14:textId="484A3E7B" w:rsidR="00F06EF4" w:rsidRPr="000D2AE2" w:rsidDel="004C788F" w:rsidRDefault="00F06EF4">
      <w:pPr>
        <w:pStyle w:val="Heading2"/>
        <w:numPr>
          <w:ilvl w:val="0"/>
          <w:numId w:val="0"/>
        </w:numPr>
        <w:ind w:left="1134" w:hanging="1134"/>
        <w:rPr>
          <w:del w:id="5381" w:author="Liam Coleman" w:date="2021-04-26T11:56:00Z"/>
          <w:rPrChange w:id="5382" w:author="Liam Coleman" w:date="2021-04-26T11:51:00Z">
            <w:rPr>
              <w:del w:id="5383" w:author="Liam Coleman" w:date="2021-04-26T11:56:00Z"/>
              <w:strike/>
            </w:rPr>
          </w:rPrChange>
        </w:rPr>
        <w:pPrChange w:id="5384" w:author="Liam Coleman" w:date="2021-04-26T11:51:00Z">
          <w:pPr>
            <w:pStyle w:val="ListParagraph"/>
            <w:ind w:left="1080"/>
          </w:pPr>
        </w:pPrChange>
      </w:pPr>
      <w:bookmarkStart w:id="5385" w:name="_Toc66781222"/>
      <w:bookmarkStart w:id="5386" w:name="_Toc67314334"/>
      <w:bookmarkStart w:id="5387" w:name="_Toc67314967"/>
      <w:bookmarkStart w:id="5388" w:name="_Toc67322263"/>
      <w:bookmarkStart w:id="5389" w:name="_Toc67322900"/>
      <w:bookmarkStart w:id="5390" w:name="_Toc67405944"/>
      <w:bookmarkStart w:id="5391" w:name="_Toc67406581"/>
      <w:bookmarkStart w:id="5392" w:name="_Toc69823024"/>
      <w:bookmarkStart w:id="5393" w:name="_Toc69823731"/>
      <w:bookmarkStart w:id="5394" w:name="_Toc69912691"/>
      <w:bookmarkStart w:id="5395" w:name="_Toc69913408"/>
      <w:bookmarkEnd w:id="5385"/>
      <w:bookmarkEnd w:id="5386"/>
      <w:bookmarkEnd w:id="5387"/>
      <w:bookmarkEnd w:id="5388"/>
      <w:bookmarkEnd w:id="5389"/>
      <w:bookmarkEnd w:id="5390"/>
      <w:bookmarkEnd w:id="5391"/>
      <w:bookmarkEnd w:id="5392"/>
      <w:bookmarkEnd w:id="5393"/>
      <w:bookmarkEnd w:id="5394"/>
      <w:bookmarkEnd w:id="5395"/>
    </w:p>
    <w:p w14:paraId="7388ECB2" w14:textId="35AECCDC" w:rsidR="00ED4EF0" w:rsidRPr="000D2AE2" w:rsidDel="004C788F" w:rsidRDefault="00F06EF4">
      <w:pPr>
        <w:pStyle w:val="Heading2"/>
        <w:numPr>
          <w:ilvl w:val="0"/>
          <w:numId w:val="0"/>
        </w:numPr>
        <w:ind w:left="1134" w:hanging="1134"/>
        <w:rPr>
          <w:del w:id="5396" w:author="Liam Coleman" w:date="2021-04-26T11:56:00Z"/>
          <w:rPrChange w:id="5397" w:author="Liam Coleman" w:date="2021-04-26T11:51:00Z">
            <w:rPr>
              <w:del w:id="5398" w:author="Liam Coleman" w:date="2021-04-26T11:56:00Z"/>
              <w:strike/>
            </w:rPr>
          </w:rPrChange>
        </w:rPr>
        <w:pPrChange w:id="5399" w:author="Liam Coleman" w:date="2021-04-26T11:51:00Z">
          <w:pPr>
            <w:pStyle w:val="ListParagraph"/>
            <w:numPr>
              <w:numId w:val="60"/>
            </w:numPr>
            <w:ind w:left="1440" w:hanging="360"/>
          </w:pPr>
        </w:pPrChange>
      </w:pPr>
      <w:del w:id="5400" w:author="Liam Coleman" w:date="2021-04-26T11:56:00Z">
        <w:r w:rsidRPr="000D2AE2" w:rsidDel="004C788F">
          <w:rPr>
            <w:rPrChange w:id="5401" w:author="Liam Coleman" w:date="2021-04-26T11:51:00Z">
              <w:rPr>
                <w:b/>
                <w:strike/>
              </w:rPr>
            </w:rPrChange>
          </w:rPr>
          <w:delText>Change:</w:delText>
        </w:r>
        <w:r w:rsidRPr="000D2AE2" w:rsidDel="004C788F">
          <w:rPr>
            <w:rPrChange w:id="5402" w:author="Liam Coleman" w:date="2021-04-26T11:51:00Z">
              <w:rPr>
                <w:strike/>
              </w:rPr>
            </w:rPrChange>
          </w:rPr>
          <w:delText xml:space="preserve">                €</w:delText>
        </w:r>
        <w:r w:rsidR="00A847A7" w:rsidRPr="000D2AE2" w:rsidDel="004C788F">
          <w:rPr>
            <w:rPrChange w:id="5403" w:author="Liam Coleman" w:date="2021-04-26T11:51:00Z">
              <w:rPr>
                <w:strike/>
              </w:rPr>
            </w:rPrChange>
          </w:rPr>
          <w:delText>3</w:delText>
        </w:r>
        <w:r w:rsidRPr="000D2AE2" w:rsidDel="004C788F">
          <w:rPr>
            <w:rPrChange w:id="5404" w:author="Liam Coleman" w:date="2021-04-26T11:51:00Z">
              <w:rPr>
                <w:strike/>
              </w:rPr>
            </w:rPrChange>
          </w:rPr>
          <w:delText>.00</w:delText>
        </w:r>
        <w:bookmarkStart w:id="5405" w:name="_Toc66781223"/>
        <w:bookmarkStart w:id="5406" w:name="_Toc67314335"/>
        <w:bookmarkStart w:id="5407" w:name="_Toc67314968"/>
        <w:bookmarkStart w:id="5408" w:name="_Toc67322264"/>
        <w:bookmarkStart w:id="5409" w:name="_Toc67322901"/>
        <w:bookmarkStart w:id="5410" w:name="_Toc67405945"/>
        <w:bookmarkStart w:id="5411" w:name="_Toc67406582"/>
        <w:bookmarkStart w:id="5412" w:name="_Toc69823025"/>
        <w:bookmarkStart w:id="5413" w:name="_Toc69823732"/>
        <w:bookmarkStart w:id="5414" w:name="_Toc69912692"/>
        <w:bookmarkStart w:id="5415" w:name="_Toc69913409"/>
        <w:bookmarkEnd w:id="5405"/>
        <w:bookmarkEnd w:id="5406"/>
        <w:bookmarkEnd w:id="5407"/>
        <w:bookmarkEnd w:id="5408"/>
        <w:bookmarkEnd w:id="5409"/>
        <w:bookmarkEnd w:id="5410"/>
        <w:bookmarkEnd w:id="5411"/>
        <w:bookmarkEnd w:id="5412"/>
        <w:bookmarkEnd w:id="5413"/>
        <w:bookmarkEnd w:id="5414"/>
        <w:bookmarkEnd w:id="5415"/>
      </w:del>
    </w:p>
    <w:p w14:paraId="66ED6B90" w14:textId="0DF5E2F9" w:rsidR="00335BA6" w:rsidRPr="00250CB5" w:rsidDel="004C788F" w:rsidRDefault="00335BA6">
      <w:pPr>
        <w:pStyle w:val="Heading2"/>
        <w:numPr>
          <w:ilvl w:val="0"/>
          <w:numId w:val="0"/>
        </w:numPr>
        <w:ind w:left="1134" w:hanging="1134"/>
        <w:rPr>
          <w:del w:id="5416" w:author="Liam Coleman" w:date="2021-04-26T11:56:00Z"/>
        </w:rPr>
        <w:pPrChange w:id="5417" w:author="Liam Coleman" w:date="2021-04-26T11:51:00Z">
          <w:pPr>
            <w:pStyle w:val="ListParagraph"/>
          </w:pPr>
        </w:pPrChange>
      </w:pPr>
      <w:bookmarkStart w:id="5418" w:name="_Toc66781224"/>
      <w:bookmarkStart w:id="5419" w:name="_Toc67314336"/>
      <w:bookmarkStart w:id="5420" w:name="_Toc67314969"/>
      <w:bookmarkStart w:id="5421" w:name="_Toc67322265"/>
      <w:bookmarkStart w:id="5422" w:name="_Toc67322902"/>
      <w:bookmarkStart w:id="5423" w:name="_Toc67405946"/>
      <w:bookmarkStart w:id="5424" w:name="_Toc67406583"/>
      <w:bookmarkStart w:id="5425" w:name="_Toc69823026"/>
      <w:bookmarkStart w:id="5426" w:name="_Toc69823733"/>
      <w:bookmarkStart w:id="5427" w:name="_Toc69912693"/>
      <w:bookmarkStart w:id="5428" w:name="_Toc69913410"/>
      <w:bookmarkEnd w:id="5418"/>
      <w:bookmarkEnd w:id="5419"/>
      <w:bookmarkEnd w:id="5420"/>
      <w:bookmarkEnd w:id="5421"/>
      <w:bookmarkEnd w:id="5422"/>
      <w:bookmarkEnd w:id="5423"/>
      <w:bookmarkEnd w:id="5424"/>
      <w:bookmarkEnd w:id="5425"/>
      <w:bookmarkEnd w:id="5426"/>
      <w:bookmarkEnd w:id="5427"/>
      <w:bookmarkEnd w:id="5428"/>
    </w:p>
    <w:p w14:paraId="3D4459BD" w14:textId="202BBAC4" w:rsidR="00335BA6" w:rsidRPr="000D2AE2" w:rsidDel="004C788F" w:rsidRDefault="00335BA6">
      <w:pPr>
        <w:pStyle w:val="Heading2"/>
        <w:numPr>
          <w:ilvl w:val="0"/>
          <w:numId w:val="0"/>
        </w:numPr>
        <w:ind w:left="1134" w:hanging="1134"/>
        <w:rPr>
          <w:del w:id="5429" w:author="Liam Coleman" w:date="2021-04-26T11:56:00Z"/>
          <w:rPrChange w:id="5430" w:author="Liam Coleman" w:date="2021-04-26T11:51:00Z">
            <w:rPr>
              <w:del w:id="5431" w:author="Liam Coleman" w:date="2021-04-26T11:56:00Z"/>
              <w:i/>
              <w:color w:val="C00000"/>
            </w:rPr>
          </w:rPrChange>
        </w:rPr>
        <w:pPrChange w:id="5432" w:author="Liam Coleman" w:date="2021-04-26T11:51:00Z">
          <w:pPr>
            <w:pStyle w:val="ListParagraph"/>
            <w:numPr>
              <w:numId w:val="60"/>
            </w:numPr>
            <w:ind w:left="1440" w:hanging="360"/>
          </w:pPr>
        </w:pPrChange>
      </w:pPr>
      <w:del w:id="5433" w:author="Liam Coleman" w:date="2021-04-26T11:56:00Z">
        <w:r w:rsidRPr="000D2AE2" w:rsidDel="004C788F">
          <w:rPr>
            <w:rPrChange w:id="5434" w:author="Liam Coleman" w:date="2021-04-26T11:51:00Z">
              <w:rPr>
                <w:i/>
                <w:color w:val="C00000"/>
              </w:rPr>
            </w:rPrChange>
          </w:rPr>
          <w:delText>CG</w:delText>
        </w:r>
        <w:r w:rsidRPr="000D2AE2" w:rsidDel="004C788F">
          <w:rPr>
            <w:rPrChange w:id="5435" w:author="Liam Coleman" w:date="2021-04-26T11:51:00Z">
              <w:rPr>
                <w:i/>
                <w:color w:val="C00000"/>
              </w:rPr>
            </w:rPrChange>
          </w:rPr>
          <w:tab/>
        </w:r>
        <w:r w:rsidRPr="000D2AE2" w:rsidDel="004C788F">
          <w:rPr>
            <w:rPrChange w:id="5436" w:author="Liam Coleman" w:date="2021-04-26T11:51:00Z">
              <w:rPr>
                <w:i/>
                <w:color w:val="C00000"/>
              </w:rPr>
            </w:rPrChange>
          </w:rPr>
          <w:tab/>
          <w:delText xml:space="preserve">€  10.00  ( Customer </w:delText>
        </w:r>
        <w:r w:rsidR="00A7131C" w:rsidRPr="000D2AE2" w:rsidDel="004C788F">
          <w:rPr>
            <w:rPrChange w:id="5437" w:author="Liam Coleman" w:date="2021-04-26T11:51:00Z">
              <w:rPr>
                <w:i/>
                <w:color w:val="C00000"/>
              </w:rPr>
            </w:rPrChange>
          </w:rPr>
          <w:delText>Insert</w:delText>
        </w:r>
        <w:r w:rsidRPr="000D2AE2" w:rsidDel="004C788F">
          <w:rPr>
            <w:rPrChange w:id="5438" w:author="Liam Coleman" w:date="2021-04-26T11:51:00Z">
              <w:rPr>
                <w:i/>
                <w:color w:val="C00000"/>
              </w:rPr>
            </w:rPrChange>
          </w:rPr>
          <w:delText>ed €10.00 before pressing CG Button )</w:delText>
        </w:r>
        <w:bookmarkStart w:id="5439" w:name="_Toc66781225"/>
        <w:bookmarkStart w:id="5440" w:name="_Toc67314337"/>
        <w:bookmarkStart w:id="5441" w:name="_Toc67314970"/>
        <w:bookmarkStart w:id="5442" w:name="_Toc67322266"/>
        <w:bookmarkStart w:id="5443" w:name="_Toc67322903"/>
        <w:bookmarkStart w:id="5444" w:name="_Toc67405947"/>
        <w:bookmarkStart w:id="5445" w:name="_Toc67406584"/>
        <w:bookmarkStart w:id="5446" w:name="_Toc69823027"/>
        <w:bookmarkStart w:id="5447" w:name="_Toc69823734"/>
        <w:bookmarkStart w:id="5448" w:name="_Toc69912694"/>
        <w:bookmarkStart w:id="5449" w:name="_Toc69913411"/>
        <w:bookmarkEnd w:id="5439"/>
        <w:bookmarkEnd w:id="5440"/>
        <w:bookmarkEnd w:id="5441"/>
        <w:bookmarkEnd w:id="5442"/>
        <w:bookmarkEnd w:id="5443"/>
        <w:bookmarkEnd w:id="5444"/>
        <w:bookmarkEnd w:id="5445"/>
        <w:bookmarkEnd w:id="5446"/>
        <w:bookmarkEnd w:id="5447"/>
        <w:bookmarkEnd w:id="5448"/>
        <w:bookmarkEnd w:id="5449"/>
      </w:del>
    </w:p>
    <w:p w14:paraId="02338D1E" w14:textId="08AB79EC" w:rsidR="00335BA6" w:rsidRPr="000D2AE2" w:rsidDel="004C788F" w:rsidRDefault="00335BA6">
      <w:pPr>
        <w:pStyle w:val="Heading2"/>
        <w:numPr>
          <w:ilvl w:val="0"/>
          <w:numId w:val="0"/>
        </w:numPr>
        <w:ind w:left="1134" w:hanging="1134"/>
        <w:rPr>
          <w:del w:id="5450" w:author="Liam Coleman" w:date="2021-04-26T11:56:00Z"/>
          <w:rPrChange w:id="5451" w:author="Liam Coleman" w:date="2021-04-26T11:51:00Z">
            <w:rPr>
              <w:del w:id="5452" w:author="Liam Coleman" w:date="2021-04-26T11:56:00Z"/>
              <w:i/>
              <w:color w:val="C00000"/>
            </w:rPr>
          </w:rPrChange>
        </w:rPr>
        <w:pPrChange w:id="5453" w:author="Liam Coleman" w:date="2021-04-26T11:51:00Z">
          <w:pPr>
            <w:pStyle w:val="ListParagraph"/>
            <w:numPr>
              <w:numId w:val="60"/>
            </w:numPr>
            <w:ind w:left="1440" w:hanging="360"/>
          </w:pPr>
        </w:pPrChange>
      </w:pPr>
      <w:del w:id="5454" w:author="Liam Coleman" w:date="2021-04-26T11:56:00Z">
        <w:r w:rsidRPr="000D2AE2" w:rsidDel="004C788F">
          <w:rPr>
            <w:rPrChange w:id="5455" w:author="Liam Coleman" w:date="2021-04-26T11:51:00Z">
              <w:rPr>
                <w:i/>
                <w:color w:val="C00000"/>
              </w:rPr>
            </w:rPrChange>
          </w:rPr>
          <w:delText xml:space="preserve">EFT  </w:delText>
        </w:r>
        <w:r w:rsidRPr="000D2AE2" w:rsidDel="004C788F">
          <w:rPr>
            <w:rPrChange w:id="5456" w:author="Liam Coleman" w:date="2021-04-26T11:51:00Z">
              <w:rPr>
                <w:i/>
                <w:color w:val="C00000"/>
              </w:rPr>
            </w:rPrChange>
          </w:rPr>
          <w:tab/>
        </w:r>
        <w:r w:rsidRPr="000D2AE2" w:rsidDel="004C788F">
          <w:rPr>
            <w:rPrChange w:id="5457" w:author="Liam Coleman" w:date="2021-04-26T11:51:00Z">
              <w:rPr>
                <w:i/>
                <w:color w:val="C00000"/>
              </w:rPr>
            </w:rPrChange>
          </w:rPr>
          <w:tab/>
          <w:delText>€  30.00</w:delText>
        </w:r>
        <w:bookmarkStart w:id="5458" w:name="_Toc66781226"/>
        <w:bookmarkStart w:id="5459" w:name="_Toc67314338"/>
        <w:bookmarkStart w:id="5460" w:name="_Toc67314971"/>
        <w:bookmarkStart w:id="5461" w:name="_Toc67322267"/>
        <w:bookmarkStart w:id="5462" w:name="_Toc67322904"/>
        <w:bookmarkStart w:id="5463" w:name="_Toc67405948"/>
        <w:bookmarkStart w:id="5464" w:name="_Toc67406585"/>
        <w:bookmarkStart w:id="5465" w:name="_Toc69823028"/>
        <w:bookmarkStart w:id="5466" w:name="_Toc69823735"/>
        <w:bookmarkStart w:id="5467" w:name="_Toc69912695"/>
        <w:bookmarkStart w:id="5468" w:name="_Toc69913412"/>
        <w:bookmarkEnd w:id="5458"/>
        <w:bookmarkEnd w:id="5459"/>
        <w:bookmarkEnd w:id="5460"/>
        <w:bookmarkEnd w:id="5461"/>
        <w:bookmarkEnd w:id="5462"/>
        <w:bookmarkEnd w:id="5463"/>
        <w:bookmarkEnd w:id="5464"/>
        <w:bookmarkEnd w:id="5465"/>
        <w:bookmarkEnd w:id="5466"/>
        <w:bookmarkEnd w:id="5467"/>
        <w:bookmarkEnd w:id="5468"/>
      </w:del>
    </w:p>
    <w:p w14:paraId="0EB96921" w14:textId="4B27E160" w:rsidR="00335BA6" w:rsidRPr="000D2AE2" w:rsidDel="004C788F" w:rsidRDefault="00335BA6">
      <w:pPr>
        <w:pStyle w:val="Heading2"/>
        <w:numPr>
          <w:ilvl w:val="0"/>
          <w:numId w:val="0"/>
        </w:numPr>
        <w:ind w:left="1134" w:hanging="1134"/>
        <w:rPr>
          <w:del w:id="5469" w:author="Liam Coleman" w:date="2021-04-26T11:56:00Z"/>
          <w:rPrChange w:id="5470" w:author="Liam Coleman" w:date="2021-04-26T11:51:00Z">
            <w:rPr>
              <w:del w:id="5471" w:author="Liam Coleman" w:date="2021-04-26T11:56:00Z"/>
              <w:i/>
              <w:color w:val="C00000"/>
            </w:rPr>
          </w:rPrChange>
        </w:rPr>
        <w:pPrChange w:id="5472" w:author="Liam Coleman" w:date="2021-04-26T11:51:00Z">
          <w:pPr>
            <w:pStyle w:val="ListParagraph"/>
            <w:numPr>
              <w:numId w:val="60"/>
            </w:numPr>
            <w:ind w:left="1440" w:hanging="360"/>
          </w:pPr>
        </w:pPrChange>
      </w:pPr>
      <w:del w:id="5473" w:author="Liam Coleman" w:date="2021-04-26T11:56:00Z">
        <w:r w:rsidRPr="000D2AE2" w:rsidDel="004C788F">
          <w:rPr>
            <w:rPrChange w:id="5474" w:author="Liam Coleman" w:date="2021-04-26T11:51:00Z">
              <w:rPr>
                <w:i/>
                <w:color w:val="C00000"/>
              </w:rPr>
            </w:rPrChange>
          </w:rPr>
          <w:delText xml:space="preserve">Voucher </w:delText>
        </w:r>
        <w:r w:rsidRPr="000D2AE2" w:rsidDel="004C788F">
          <w:rPr>
            <w:rPrChange w:id="5475" w:author="Liam Coleman" w:date="2021-04-26T11:51:00Z">
              <w:rPr>
                <w:i/>
                <w:color w:val="C00000"/>
              </w:rPr>
            </w:rPrChange>
          </w:rPr>
          <w:tab/>
          <w:delText>€    7.00</w:delText>
        </w:r>
        <w:bookmarkStart w:id="5476" w:name="_Toc66781227"/>
        <w:bookmarkStart w:id="5477" w:name="_Toc67314339"/>
        <w:bookmarkStart w:id="5478" w:name="_Toc67314972"/>
        <w:bookmarkStart w:id="5479" w:name="_Toc67322268"/>
        <w:bookmarkStart w:id="5480" w:name="_Toc67322905"/>
        <w:bookmarkStart w:id="5481" w:name="_Toc67405949"/>
        <w:bookmarkStart w:id="5482" w:name="_Toc67406586"/>
        <w:bookmarkStart w:id="5483" w:name="_Toc69823029"/>
        <w:bookmarkStart w:id="5484" w:name="_Toc69823736"/>
        <w:bookmarkStart w:id="5485" w:name="_Toc69912696"/>
        <w:bookmarkStart w:id="5486" w:name="_Toc69913413"/>
        <w:bookmarkEnd w:id="5476"/>
        <w:bookmarkEnd w:id="5477"/>
        <w:bookmarkEnd w:id="5478"/>
        <w:bookmarkEnd w:id="5479"/>
        <w:bookmarkEnd w:id="5480"/>
        <w:bookmarkEnd w:id="5481"/>
        <w:bookmarkEnd w:id="5482"/>
        <w:bookmarkEnd w:id="5483"/>
        <w:bookmarkEnd w:id="5484"/>
        <w:bookmarkEnd w:id="5485"/>
        <w:bookmarkEnd w:id="5486"/>
      </w:del>
    </w:p>
    <w:p w14:paraId="7A02D76D" w14:textId="3719FA4C" w:rsidR="00335BA6" w:rsidRPr="000D2AE2" w:rsidDel="004C788F" w:rsidRDefault="00335BA6">
      <w:pPr>
        <w:pStyle w:val="Heading2"/>
        <w:numPr>
          <w:ilvl w:val="0"/>
          <w:numId w:val="0"/>
        </w:numPr>
        <w:ind w:left="1134" w:hanging="1134"/>
        <w:rPr>
          <w:del w:id="5487" w:author="Liam Coleman" w:date="2021-04-26T11:56:00Z"/>
          <w:rPrChange w:id="5488" w:author="Liam Coleman" w:date="2021-04-26T11:51:00Z">
            <w:rPr>
              <w:del w:id="5489" w:author="Liam Coleman" w:date="2021-04-26T11:56:00Z"/>
              <w:i/>
              <w:color w:val="C00000"/>
            </w:rPr>
          </w:rPrChange>
        </w:rPr>
        <w:pPrChange w:id="5490" w:author="Liam Coleman" w:date="2021-04-26T11:51:00Z">
          <w:pPr>
            <w:pStyle w:val="ListParagraph"/>
            <w:numPr>
              <w:numId w:val="60"/>
            </w:numPr>
            <w:ind w:left="1440" w:hanging="360"/>
          </w:pPr>
        </w:pPrChange>
      </w:pPr>
      <w:del w:id="5491" w:author="Liam Coleman" w:date="2021-04-26T11:56:00Z">
        <w:r w:rsidRPr="000D2AE2" w:rsidDel="004C788F">
          <w:rPr>
            <w:rPrChange w:id="5492" w:author="Liam Coleman" w:date="2021-04-26T11:51:00Z">
              <w:rPr>
                <w:i/>
                <w:color w:val="C00000"/>
              </w:rPr>
            </w:rPrChange>
          </w:rPr>
          <w:delText>CG</w:delText>
        </w:r>
        <w:r w:rsidRPr="000D2AE2" w:rsidDel="004C788F">
          <w:rPr>
            <w:rPrChange w:id="5493" w:author="Liam Coleman" w:date="2021-04-26T11:51:00Z">
              <w:rPr>
                <w:i/>
                <w:color w:val="C00000"/>
              </w:rPr>
            </w:rPrChange>
          </w:rPr>
          <w:tab/>
        </w:r>
        <w:r w:rsidRPr="000D2AE2" w:rsidDel="004C788F">
          <w:rPr>
            <w:rPrChange w:id="5494" w:author="Liam Coleman" w:date="2021-04-26T11:51:00Z">
              <w:rPr>
                <w:i/>
                <w:color w:val="C00000"/>
              </w:rPr>
            </w:rPrChange>
          </w:rPr>
          <w:tab/>
          <w:delText xml:space="preserve">€    5.00 </w:delText>
        </w:r>
        <w:r w:rsidRPr="000D2AE2" w:rsidDel="004C788F">
          <w:rPr>
            <w:rPrChange w:id="5495" w:author="Liam Coleman" w:date="2021-04-26T11:51:00Z">
              <w:rPr>
                <w:i/>
                <w:color w:val="C00000"/>
              </w:rPr>
            </w:rPrChange>
          </w:rPr>
          <w:tab/>
          <w:delText xml:space="preserve">( Customer </w:delText>
        </w:r>
        <w:r w:rsidR="00A7131C" w:rsidRPr="000D2AE2" w:rsidDel="004C788F">
          <w:rPr>
            <w:rPrChange w:id="5496" w:author="Liam Coleman" w:date="2021-04-26T11:51:00Z">
              <w:rPr>
                <w:i/>
                <w:color w:val="C00000"/>
              </w:rPr>
            </w:rPrChange>
          </w:rPr>
          <w:delText>Insert</w:delText>
        </w:r>
        <w:r w:rsidRPr="000D2AE2" w:rsidDel="004C788F">
          <w:rPr>
            <w:rPrChange w:id="5497" w:author="Liam Coleman" w:date="2021-04-26T11:51:00Z">
              <w:rPr>
                <w:i/>
                <w:color w:val="C00000"/>
              </w:rPr>
            </w:rPrChange>
          </w:rPr>
          <w:delText>ed €5.00, before pressing CG Button )</w:delText>
        </w:r>
        <w:bookmarkStart w:id="5498" w:name="_Toc66781228"/>
        <w:bookmarkStart w:id="5499" w:name="_Toc67314340"/>
        <w:bookmarkStart w:id="5500" w:name="_Toc67314973"/>
        <w:bookmarkStart w:id="5501" w:name="_Toc67322269"/>
        <w:bookmarkStart w:id="5502" w:name="_Toc67322906"/>
        <w:bookmarkStart w:id="5503" w:name="_Toc67405950"/>
        <w:bookmarkStart w:id="5504" w:name="_Toc67406587"/>
        <w:bookmarkStart w:id="5505" w:name="_Toc69823030"/>
        <w:bookmarkStart w:id="5506" w:name="_Toc69823737"/>
        <w:bookmarkStart w:id="5507" w:name="_Toc69912697"/>
        <w:bookmarkStart w:id="5508" w:name="_Toc69913414"/>
        <w:bookmarkEnd w:id="5498"/>
        <w:bookmarkEnd w:id="5499"/>
        <w:bookmarkEnd w:id="5500"/>
        <w:bookmarkEnd w:id="5501"/>
        <w:bookmarkEnd w:id="5502"/>
        <w:bookmarkEnd w:id="5503"/>
        <w:bookmarkEnd w:id="5504"/>
        <w:bookmarkEnd w:id="5505"/>
        <w:bookmarkEnd w:id="5506"/>
        <w:bookmarkEnd w:id="5507"/>
        <w:bookmarkEnd w:id="5508"/>
      </w:del>
    </w:p>
    <w:p w14:paraId="5A0F6988" w14:textId="7AA3F778" w:rsidR="00335BA6" w:rsidRPr="000D2AE2" w:rsidDel="004C788F" w:rsidRDefault="00335BA6">
      <w:pPr>
        <w:pStyle w:val="Heading2"/>
        <w:numPr>
          <w:ilvl w:val="0"/>
          <w:numId w:val="0"/>
        </w:numPr>
        <w:ind w:left="1134" w:hanging="1134"/>
        <w:rPr>
          <w:del w:id="5509" w:author="Liam Coleman" w:date="2021-04-26T11:56:00Z"/>
          <w:rPrChange w:id="5510" w:author="Liam Coleman" w:date="2021-04-26T11:51:00Z">
            <w:rPr>
              <w:del w:id="5511" w:author="Liam Coleman" w:date="2021-04-26T11:56:00Z"/>
              <w:i/>
              <w:color w:val="C00000"/>
            </w:rPr>
          </w:rPrChange>
        </w:rPr>
        <w:pPrChange w:id="5512" w:author="Liam Coleman" w:date="2021-04-26T11:51:00Z">
          <w:pPr>
            <w:pStyle w:val="ListParagraph"/>
            <w:ind w:left="1080"/>
          </w:pPr>
        </w:pPrChange>
      </w:pPr>
      <w:bookmarkStart w:id="5513" w:name="_Toc66781229"/>
      <w:bookmarkStart w:id="5514" w:name="_Toc67314341"/>
      <w:bookmarkStart w:id="5515" w:name="_Toc67314974"/>
      <w:bookmarkStart w:id="5516" w:name="_Toc67322270"/>
      <w:bookmarkStart w:id="5517" w:name="_Toc67322907"/>
      <w:bookmarkStart w:id="5518" w:name="_Toc67405951"/>
      <w:bookmarkStart w:id="5519" w:name="_Toc67406588"/>
      <w:bookmarkStart w:id="5520" w:name="_Toc69823031"/>
      <w:bookmarkStart w:id="5521" w:name="_Toc69823738"/>
      <w:bookmarkStart w:id="5522" w:name="_Toc69912698"/>
      <w:bookmarkStart w:id="5523" w:name="_Toc69913415"/>
      <w:bookmarkEnd w:id="5513"/>
      <w:bookmarkEnd w:id="5514"/>
      <w:bookmarkEnd w:id="5515"/>
      <w:bookmarkEnd w:id="5516"/>
      <w:bookmarkEnd w:id="5517"/>
      <w:bookmarkEnd w:id="5518"/>
      <w:bookmarkEnd w:id="5519"/>
      <w:bookmarkEnd w:id="5520"/>
      <w:bookmarkEnd w:id="5521"/>
      <w:bookmarkEnd w:id="5522"/>
      <w:bookmarkEnd w:id="5523"/>
    </w:p>
    <w:p w14:paraId="1C5066D7" w14:textId="67DDDFC6" w:rsidR="00335BA6" w:rsidRPr="000D2AE2" w:rsidDel="004C788F" w:rsidRDefault="00335BA6">
      <w:pPr>
        <w:pStyle w:val="Heading2"/>
        <w:numPr>
          <w:ilvl w:val="0"/>
          <w:numId w:val="0"/>
        </w:numPr>
        <w:ind w:left="1134" w:hanging="1134"/>
        <w:rPr>
          <w:del w:id="5524" w:author="Liam Coleman" w:date="2021-04-26T11:56:00Z"/>
          <w:rPrChange w:id="5525" w:author="Liam Coleman" w:date="2021-04-26T11:51:00Z">
            <w:rPr>
              <w:del w:id="5526" w:author="Liam Coleman" w:date="2021-04-26T11:56:00Z"/>
              <w:i/>
              <w:color w:val="C00000"/>
            </w:rPr>
          </w:rPrChange>
        </w:rPr>
        <w:pPrChange w:id="5527" w:author="Liam Coleman" w:date="2021-04-26T11:51:00Z">
          <w:pPr>
            <w:pStyle w:val="ListParagraph"/>
            <w:numPr>
              <w:numId w:val="60"/>
            </w:numPr>
            <w:ind w:left="1440" w:hanging="360"/>
          </w:pPr>
        </w:pPrChange>
      </w:pPr>
      <w:del w:id="5528" w:author="Liam Coleman" w:date="2021-04-26T11:56:00Z">
        <w:r w:rsidRPr="000D2AE2" w:rsidDel="004C788F">
          <w:rPr>
            <w:rPrChange w:id="5529" w:author="Liam Coleman" w:date="2021-04-26T11:51:00Z">
              <w:rPr>
                <w:b/>
                <w:i/>
                <w:color w:val="C00000"/>
              </w:rPr>
            </w:rPrChange>
          </w:rPr>
          <w:delText>Change:</w:delText>
        </w:r>
        <w:r w:rsidRPr="000D2AE2" w:rsidDel="004C788F">
          <w:rPr>
            <w:rPrChange w:id="5530" w:author="Liam Coleman" w:date="2021-04-26T11:51:00Z">
              <w:rPr>
                <w:i/>
                <w:color w:val="C00000"/>
              </w:rPr>
            </w:rPrChange>
          </w:rPr>
          <w:delText xml:space="preserve">                €  3.00</w:delText>
        </w:r>
        <w:bookmarkStart w:id="5531" w:name="_Toc66781230"/>
        <w:bookmarkStart w:id="5532" w:name="_Toc67314342"/>
        <w:bookmarkStart w:id="5533" w:name="_Toc67314975"/>
        <w:bookmarkStart w:id="5534" w:name="_Toc67322271"/>
        <w:bookmarkStart w:id="5535" w:name="_Toc67322908"/>
        <w:bookmarkStart w:id="5536" w:name="_Toc67405952"/>
        <w:bookmarkStart w:id="5537" w:name="_Toc67406589"/>
        <w:bookmarkStart w:id="5538" w:name="_Toc69823032"/>
        <w:bookmarkStart w:id="5539" w:name="_Toc69823739"/>
        <w:bookmarkStart w:id="5540" w:name="_Toc69912699"/>
        <w:bookmarkStart w:id="5541" w:name="_Toc69913416"/>
        <w:bookmarkEnd w:id="5531"/>
        <w:bookmarkEnd w:id="5532"/>
        <w:bookmarkEnd w:id="5533"/>
        <w:bookmarkEnd w:id="5534"/>
        <w:bookmarkEnd w:id="5535"/>
        <w:bookmarkEnd w:id="5536"/>
        <w:bookmarkEnd w:id="5537"/>
        <w:bookmarkEnd w:id="5538"/>
        <w:bookmarkEnd w:id="5539"/>
        <w:bookmarkEnd w:id="5540"/>
        <w:bookmarkEnd w:id="5541"/>
      </w:del>
    </w:p>
    <w:p w14:paraId="5386172D" w14:textId="45DEAE28" w:rsidR="00335BA6" w:rsidRPr="00250CB5" w:rsidDel="004C788F" w:rsidRDefault="00335BA6">
      <w:pPr>
        <w:pStyle w:val="Heading2"/>
        <w:numPr>
          <w:ilvl w:val="0"/>
          <w:numId w:val="0"/>
        </w:numPr>
        <w:ind w:left="1134" w:hanging="1134"/>
        <w:rPr>
          <w:del w:id="5542" w:author="Liam Coleman" w:date="2021-04-26T11:56:00Z"/>
        </w:rPr>
        <w:pPrChange w:id="5543" w:author="Liam Coleman" w:date="2021-04-26T11:51:00Z">
          <w:pPr/>
        </w:pPrChange>
      </w:pPr>
      <w:bookmarkStart w:id="5544" w:name="_Toc66781231"/>
      <w:bookmarkStart w:id="5545" w:name="_Toc67314343"/>
      <w:bookmarkStart w:id="5546" w:name="_Toc67314976"/>
      <w:bookmarkStart w:id="5547" w:name="_Toc67322272"/>
      <w:bookmarkStart w:id="5548" w:name="_Toc67322909"/>
      <w:bookmarkStart w:id="5549" w:name="_Toc67405953"/>
      <w:bookmarkStart w:id="5550" w:name="_Toc67406590"/>
      <w:bookmarkStart w:id="5551" w:name="_Toc69823033"/>
      <w:bookmarkStart w:id="5552" w:name="_Toc69823740"/>
      <w:bookmarkStart w:id="5553" w:name="_Toc69912700"/>
      <w:bookmarkStart w:id="5554" w:name="_Toc69913417"/>
      <w:bookmarkEnd w:id="5544"/>
      <w:bookmarkEnd w:id="5545"/>
      <w:bookmarkEnd w:id="5546"/>
      <w:bookmarkEnd w:id="5547"/>
      <w:bookmarkEnd w:id="5548"/>
      <w:bookmarkEnd w:id="5549"/>
      <w:bookmarkEnd w:id="5550"/>
      <w:bookmarkEnd w:id="5551"/>
      <w:bookmarkEnd w:id="5552"/>
      <w:bookmarkEnd w:id="5553"/>
      <w:bookmarkEnd w:id="5554"/>
    </w:p>
    <w:p w14:paraId="5A3407B7" w14:textId="0ACC1EB5" w:rsidR="00263D33" w:rsidRPr="00250CB5" w:rsidDel="004C788F" w:rsidRDefault="00263D33">
      <w:pPr>
        <w:pStyle w:val="Heading2"/>
        <w:numPr>
          <w:ilvl w:val="0"/>
          <w:numId w:val="0"/>
        </w:numPr>
        <w:ind w:left="1134" w:hanging="1134"/>
        <w:rPr>
          <w:del w:id="5555" w:author="Liam Coleman" w:date="2021-04-26T11:56:00Z"/>
        </w:rPr>
        <w:pPrChange w:id="5556" w:author="Liam Coleman" w:date="2021-04-26T11:51:00Z">
          <w:pPr>
            <w:pStyle w:val="ListParagraph"/>
          </w:pPr>
        </w:pPrChange>
      </w:pPr>
      <w:bookmarkStart w:id="5557" w:name="_Toc66781232"/>
      <w:bookmarkStart w:id="5558" w:name="_Toc67314344"/>
      <w:bookmarkStart w:id="5559" w:name="_Toc67314977"/>
      <w:bookmarkStart w:id="5560" w:name="_Toc67322273"/>
      <w:bookmarkStart w:id="5561" w:name="_Toc67322910"/>
      <w:bookmarkStart w:id="5562" w:name="_Toc67405954"/>
      <w:bookmarkStart w:id="5563" w:name="_Toc67406591"/>
      <w:bookmarkStart w:id="5564" w:name="_Toc69823034"/>
      <w:bookmarkStart w:id="5565" w:name="_Toc69823741"/>
      <w:bookmarkStart w:id="5566" w:name="_Toc69912701"/>
      <w:bookmarkStart w:id="5567" w:name="_Toc69913418"/>
      <w:bookmarkEnd w:id="5557"/>
      <w:bookmarkEnd w:id="5558"/>
      <w:bookmarkEnd w:id="5559"/>
      <w:bookmarkEnd w:id="5560"/>
      <w:bookmarkEnd w:id="5561"/>
      <w:bookmarkEnd w:id="5562"/>
      <w:bookmarkEnd w:id="5563"/>
      <w:bookmarkEnd w:id="5564"/>
      <w:bookmarkEnd w:id="5565"/>
      <w:bookmarkEnd w:id="5566"/>
      <w:bookmarkEnd w:id="5567"/>
    </w:p>
    <w:p w14:paraId="1918E6AD" w14:textId="727F24A0" w:rsidR="00263D33" w:rsidRPr="000D2AE2" w:rsidDel="004C788F" w:rsidRDefault="00263D33">
      <w:pPr>
        <w:pStyle w:val="Heading2"/>
        <w:numPr>
          <w:ilvl w:val="0"/>
          <w:numId w:val="0"/>
        </w:numPr>
        <w:ind w:left="1134" w:hanging="1134"/>
        <w:rPr>
          <w:del w:id="5568" w:author="Liam Coleman" w:date="2021-04-26T11:56:00Z"/>
        </w:rPr>
        <w:pPrChange w:id="5569" w:author="Liam Coleman" w:date="2021-04-26T11:51:00Z">
          <w:pPr>
            <w:pStyle w:val="Heading2"/>
          </w:pPr>
        </w:pPrChange>
      </w:pPr>
      <w:del w:id="5570" w:author="Liam Coleman" w:date="2021-04-26T11:56:00Z">
        <w:r w:rsidRPr="000D2AE2" w:rsidDel="004C788F">
          <w:delText>Replacing kick drawer</w:delText>
        </w:r>
        <w:bookmarkStart w:id="5571" w:name="_Toc66781233"/>
        <w:bookmarkStart w:id="5572" w:name="_Toc67314345"/>
        <w:bookmarkStart w:id="5573" w:name="_Toc67314978"/>
        <w:bookmarkStart w:id="5574" w:name="_Toc67322274"/>
        <w:bookmarkStart w:id="5575" w:name="_Toc67322911"/>
        <w:bookmarkStart w:id="5576" w:name="_Toc67405955"/>
        <w:bookmarkStart w:id="5577" w:name="_Toc67406592"/>
        <w:bookmarkStart w:id="5578" w:name="_Toc69823035"/>
        <w:bookmarkStart w:id="5579" w:name="_Toc69823742"/>
        <w:bookmarkStart w:id="5580" w:name="_Toc69912702"/>
        <w:bookmarkStart w:id="5581" w:name="_Toc69913419"/>
        <w:bookmarkEnd w:id="5571"/>
        <w:bookmarkEnd w:id="5572"/>
        <w:bookmarkEnd w:id="5573"/>
        <w:bookmarkEnd w:id="5574"/>
        <w:bookmarkEnd w:id="5575"/>
        <w:bookmarkEnd w:id="5576"/>
        <w:bookmarkEnd w:id="5577"/>
        <w:bookmarkEnd w:id="5578"/>
        <w:bookmarkEnd w:id="5579"/>
        <w:bookmarkEnd w:id="5580"/>
        <w:bookmarkEnd w:id="5581"/>
      </w:del>
    </w:p>
    <w:p w14:paraId="6B56439A" w14:textId="130BA9DA" w:rsidR="00263D33" w:rsidRPr="000D2AE2" w:rsidDel="004C788F" w:rsidRDefault="00263D33">
      <w:pPr>
        <w:pStyle w:val="Heading2"/>
        <w:numPr>
          <w:ilvl w:val="0"/>
          <w:numId w:val="0"/>
        </w:numPr>
        <w:ind w:left="1134" w:hanging="1134"/>
        <w:rPr>
          <w:del w:id="5582" w:author="Liam Coleman" w:date="2021-04-26T11:56:00Z"/>
          <w:rPrChange w:id="5583" w:author="Liam Coleman" w:date="2021-04-26T11:51:00Z">
            <w:rPr>
              <w:del w:id="5584" w:author="Liam Coleman" w:date="2021-04-26T11:56:00Z"/>
            </w:rPr>
          </w:rPrChange>
        </w:rPr>
        <w:pPrChange w:id="5585" w:author="Liam Coleman" w:date="2021-04-26T11:51:00Z">
          <w:pPr/>
        </w:pPrChange>
      </w:pPr>
      <w:del w:id="5586" w:author="Liam Coleman" w:date="2021-04-26T11:56:00Z">
        <w:r w:rsidRPr="00250CB5" w:rsidDel="004C788F">
          <w:delText>The kick drawer can be turned off in EPOS Utilities. Any non-sale POS functions requiring monies to be deposited or dispense from the CG will have hooks based on CG Configuration.</w:delText>
        </w:r>
        <w:bookmarkStart w:id="5587" w:name="_Toc66781234"/>
        <w:bookmarkStart w:id="5588" w:name="_Toc67314346"/>
        <w:bookmarkStart w:id="5589" w:name="_Toc67314979"/>
        <w:bookmarkStart w:id="5590" w:name="_Toc67322275"/>
        <w:bookmarkStart w:id="5591" w:name="_Toc67322912"/>
        <w:bookmarkStart w:id="5592" w:name="_Toc67405956"/>
        <w:bookmarkStart w:id="5593" w:name="_Toc67406593"/>
        <w:bookmarkStart w:id="5594" w:name="_Toc69823036"/>
        <w:bookmarkStart w:id="5595" w:name="_Toc69823743"/>
        <w:bookmarkStart w:id="5596" w:name="_Toc69912703"/>
        <w:bookmarkStart w:id="5597" w:name="_Toc69913420"/>
        <w:bookmarkEnd w:id="5587"/>
        <w:bookmarkEnd w:id="5588"/>
        <w:bookmarkEnd w:id="5589"/>
        <w:bookmarkEnd w:id="5590"/>
        <w:bookmarkEnd w:id="5591"/>
        <w:bookmarkEnd w:id="5592"/>
        <w:bookmarkEnd w:id="5593"/>
        <w:bookmarkEnd w:id="5594"/>
        <w:bookmarkEnd w:id="5595"/>
        <w:bookmarkEnd w:id="5596"/>
        <w:bookmarkEnd w:id="5597"/>
      </w:del>
    </w:p>
    <w:p w14:paraId="676C5318" w14:textId="0D8E8DD8" w:rsidR="00263D33" w:rsidRPr="000D2AE2" w:rsidDel="004C788F" w:rsidRDefault="00263D33">
      <w:pPr>
        <w:pStyle w:val="Heading2"/>
        <w:numPr>
          <w:ilvl w:val="0"/>
          <w:numId w:val="0"/>
        </w:numPr>
        <w:ind w:left="1134" w:hanging="1134"/>
        <w:rPr>
          <w:del w:id="5598" w:author="Liam Coleman" w:date="2021-04-26T11:56:00Z"/>
          <w:rPrChange w:id="5599" w:author="Liam Coleman" w:date="2021-04-26T11:51:00Z">
            <w:rPr>
              <w:del w:id="5600" w:author="Liam Coleman" w:date="2021-04-26T11:56:00Z"/>
            </w:rPr>
          </w:rPrChange>
        </w:rPr>
        <w:pPrChange w:id="5601" w:author="Liam Coleman" w:date="2021-04-26T11:51:00Z">
          <w:pPr/>
        </w:pPrChange>
      </w:pPr>
      <w:del w:id="5602" w:author="Liam Coleman" w:date="2021-04-26T11:56:00Z">
        <w:r w:rsidRPr="000D2AE2" w:rsidDel="004C788F">
          <w:rPr>
            <w:rPrChange w:id="5603" w:author="Liam Coleman" w:date="2021-04-26T11:51:00Z">
              <w:rPr/>
            </w:rPrChange>
          </w:rPr>
          <w:delText>This list is to be reviewed and confirmed</w:delText>
        </w:r>
        <w:bookmarkStart w:id="5604" w:name="_Toc66781235"/>
        <w:bookmarkStart w:id="5605" w:name="_Toc67314347"/>
        <w:bookmarkStart w:id="5606" w:name="_Toc67314980"/>
        <w:bookmarkStart w:id="5607" w:name="_Toc67322276"/>
        <w:bookmarkStart w:id="5608" w:name="_Toc67322913"/>
        <w:bookmarkStart w:id="5609" w:name="_Toc67405957"/>
        <w:bookmarkStart w:id="5610" w:name="_Toc67406594"/>
        <w:bookmarkStart w:id="5611" w:name="_Toc69823037"/>
        <w:bookmarkStart w:id="5612" w:name="_Toc69823744"/>
        <w:bookmarkStart w:id="5613" w:name="_Toc69912704"/>
        <w:bookmarkStart w:id="5614" w:name="_Toc69913421"/>
        <w:bookmarkEnd w:id="5604"/>
        <w:bookmarkEnd w:id="5605"/>
        <w:bookmarkEnd w:id="5606"/>
        <w:bookmarkEnd w:id="5607"/>
        <w:bookmarkEnd w:id="5608"/>
        <w:bookmarkEnd w:id="5609"/>
        <w:bookmarkEnd w:id="5610"/>
        <w:bookmarkEnd w:id="5611"/>
        <w:bookmarkEnd w:id="5612"/>
        <w:bookmarkEnd w:id="5613"/>
        <w:bookmarkEnd w:id="5614"/>
      </w:del>
    </w:p>
    <w:p w14:paraId="41BCAC24" w14:textId="42976684" w:rsidR="00263D33" w:rsidRPr="000D2AE2" w:rsidDel="004C788F" w:rsidRDefault="00263D33">
      <w:pPr>
        <w:pStyle w:val="Heading2"/>
        <w:numPr>
          <w:ilvl w:val="0"/>
          <w:numId w:val="0"/>
        </w:numPr>
        <w:ind w:left="1134" w:hanging="1134"/>
        <w:rPr>
          <w:del w:id="5615" w:author="Liam Coleman" w:date="2021-04-26T11:56:00Z"/>
          <w:rPrChange w:id="5616" w:author="Liam Coleman" w:date="2021-04-26T11:51:00Z">
            <w:rPr>
              <w:del w:id="5617" w:author="Liam Coleman" w:date="2021-04-26T11:56:00Z"/>
            </w:rPr>
          </w:rPrChange>
        </w:rPr>
        <w:pPrChange w:id="5618" w:author="Liam Coleman" w:date="2021-04-26T11:51:00Z">
          <w:pPr>
            <w:pStyle w:val="ListParagraph"/>
            <w:numPr>
              <w:numId w:val="59"/>
            </w:numPr>
            <w:ind w:left="766" w:hanging="360"/>
          </w:pPr>
        </w:pPrChange>
      </w:pPr>
      <w:del w:id="5619" w:author="Liam Coleman" w:date="2021-04-26T11:56:00Z">
        <w:r w:rsidRPr="000D2AE2" w:rsidDel="004C788F">
          <w:rPr>
            <w:rPrChange w:id="5620" w:author="Liam Coleman" w:date="2021-04-26T11:51:00Z">
              <w:rPr/>
            </w:rPrChange>
          </w:rPr>
          <w:delText xml:space="preserve">Paid In </w:delText>
        </w:r>
        <w:bookmarkStart w:id="5621" w:name="_Toc66781236"/>
        <w:bookmarkStart w:id="5622" w:name="_Toc67314348"/>
        <w:bookmarkStart w:id="5623" w:name="_Toc67314981"/>
        <w:bookmarkStart w:id="5624" w:name="_Toc67322277"/>
        <w:bookmarkStart w:id="5625" w:name="_Toc67322914"/>
        <w:bookmarkStart w:id="5626" w:name="_Toc67405958"/>
        <w:bookmarkStart w:id="5627" w:name="_Toc67406595"/>
        <w:bookmarkStart w:id="5628" w:name="_Toc69823038"/>
        <w:bookmarkStart w:id="5629" w:name="_Toc69823745"/>
        <w:bookmarkStart w:id="5630" w:name="_Toc69912705"/>
        <w:bookmarkStart w:id="5631" w:name="_Toc69913422"/>
        <w:bookmarkEnd w:id="5621"/>
        <w:bookmarkEnd w:id="5622"/>
        <w:bookmarkEnd w:id="5623"/>
        <w:bookmarkEnd w:id="5624"/>
        <w:bookmarkEnd w:id="5625"/>
        <w:bookmarkEnd w:id="5626"/>
        <w:bookmarkEnd w:id="5627"/>
        <w:bookmarkEnd w:id="5628"/>
        <w:bookmarkEnd w:id="5629"/>
        <w:bookmarkEnd w:id="5630"/>
        <w:bookmarkEnd w:id="5631"/>
      </w:del>
    </w:p>
    <w:p w14:paraId="7E24B48B" w14:textId="75FF1D17" w:rsidR="00263D33" w:rsidRPr="000D2AE2" w:rsidDel="004C788F" w:rsidRDefault="00263D33">
      <w:pPr>
        <w:pStyle w:val="Heading2"/>
        <w:numPr>
          <w:ilvl w:val="0"/>
          <w:numId w:val="0"/>
        </w:numPr>
        <w:ind w:left="1134" w:hanging="1134"/>
        <w:rPr>
          <w:del w:id="5632" w:author="Liam Coleman" w:date="2021-04-26T11:56:00Z"/>
          <w:rPrChange w:id="5633" w:author="Liam Coleman" w:date="2021-04-26T11:51:00Z">
            <w:rPr>
              <w:del w:id="5634" w:author="Liam Coleman" w:date="2021-04-26T11:56:00Z"/>
            </w:rPr>
          </w:rPrChange>
        </w:rPr>
        <w:pPrChange w:id="5635" w:author="Liam Coleman" w:date="2021-04-26T11:51:00Z">
          <w:pPr>
            <w:pStyle w:val="ListParagraph"/>
            <w:numPr>
              <w:numId w:val="59"/>
            </w:numPr>
            <w:ind w:left="766" w:hanging="360"/>
          </w:pPr>
        </w:pPrChange>
      </w:pPr>
      <w:del w:id="5636" w:author="Liam Coleman" w:date="2021-04-26T11:56:00Z">
        <w:r w:rsidRPr="000D2AE2" w:rsidDel="004C788F">
          <w:rPr>
            <w:rPrChange w:id="5637" w:author="Liam Coleman" w:date="2021-04-26T11:51:00Z">
              <w:rPr/>
            </w:rPrChange>
          </w:rPr>
          <w:delText>Paid Out</w:delText>
        </w:r>
        <w:bookmarkStart w:id="5638" w:name="_Toc66781237"/>
        <w:bookmarkStart w:id="5639" w:name="_Toc67314349"/>
        <w:bookmarkStart w:id="5640" w:name="_Toc67314982"/>
        <w:bookmarkStart w:id="5641" w:name="_Toc67322278"/>
        <w:bookmarkStart w:id="5642" w:name="_Toc67322915"/>
        <w:bookmarkStart w:id="5643" w:name="_Toc67405959"/>
        <w:bookmarkStart w:id="5644" w:name="_Toc67406596"/>
        <w:bookmarkStart w:id="5645" w:name="_Toc69823039"/>
        <w:bookmarkStart w:id="5646" w:name="_Toc69823746"/>
        <w:bookmarkStart w:id="5647" w:name="_Toc69912706"/>
        <w:bookmarkStart w:id="5648" w:name="_Toc69913423"/>
        <w:bookmarkEnd w:id="5638"/>
        <w:bookmarkEnd w:id="5639"/>
        <w:bookmarkEnd w:id="5640"/>
        <w:bookmarkEnd w:id="5641"/>
        <w:bookmarkEnd w:id="5642"/>
        <w:bookmarkEnd w:id="5643"/>
        <w:bookmarkEnd w:id="5644"/>
        <w:bookmarkEnd w:id="5645"/>
        <w:bookmarkEnd w:id="5646"/>
        <w:bookmarkEnd w:id="5647"/>
        <w:bookmarkEnd w:id="5648"/>
      </w:del>
    </w:p>
    <w:p w14:paraId="612F4609" w14:textId="7EF58EC4" w:rsidR="00263D33" w:rsidRPr="000D2AE2" w:rsidDel="004C788F" w:rsidRDefault="00263D33">
      <w:pPr>
        <w:pStyle w:val="Heading2"/>
        <w:numPr>
          <w:ilvl w:val="0"/>
          <w:numId w:val="0"/>
        </w:numPr>
        <w:ind w:left="1134" w:hanging="1134"/>
        <w:rPr>
          <w:del w:id="5649" w:author="Liam Coleman" w:date="2021-04-26T11:56:00Z"/>
          <w:rPrChange w:id="5650" w:author="Liam Coleman" w:date="2021-04-26T11:51:00Z">
            <w:rPr>
              <w:del w:id="5651" w:author="Liam Coleman" w:date="2021-04-26T11:56:00Z"/>
            </w:rPr>
          </w:rPrChange>
        </w:rPr>
        <w:pPrChange w:id="5652" w:author="Liam Coleman" w:date="2021-04-26T11:51:00Z">
          <w:pPr>
            <w:pStyle w:val="ListParagraph"/>
            <w:numPr>
              <w:numId w:val="59"/>
            </w:numPr>
            <w:ind w:left="766" w:hanging="360"/>
          </w:pPr>
        </w:pPrChange>
      </w:pPr>
      <w:del w:id="5653" w:author="Liam Coleman" w:date="2021-04-26T11:56:00Z">
        <w:r w:rsidRPr="000D2AE2" w:rsidDel="004C788F">
          <w:rPr>
            <w:rPrChange w:id="5654" w:author="Liam Coleman" w:date="2021-04-26T11:51:00Z">
              <w:rPr/>
            </w:rPrChange>
          </w:rPr>
          <w:delText>Cashing Cheques (Disable if CG configured)</w:delText>
        </w:r>
        <w:bookmarkStart w:id="5655" w:name="_Toc66781238"/>
        <w:bookmarkStart w:id="5656" w:name="_Toc67314350"/>
        <w:bookmarkStart w:id="5657" w:name="_Toc67314983"/>
        <w:bookmarkStart w:id="5658" w:name="_Toc67322279"/>
        <w:bookmarkStart w:id="5659" w:name="_Toc67322916"/>
        <w:bookmarkStart w:id="5660" w:name="_Toc67405960"/>
        <w:bookmarkStart w:id="5661" w:name="_Toc67406597"/>
        <w:bookmarkStart w:id="5662" w:name="_Toc69823040"/>
        <w:bookmarkStart w:id="5663" w:name="_Toc69823747"/>
        <w:bookmarkStart w:id="5664" w:name="_Toc69912707"/>
        <w:bookmarkStart w:id="5665" w:name="_Toc69913424"/>
        <w:bookmarkEnd w:id="5655"/>
        <w:bookmarkEnd w:id="5656"/>
        <w:bookmarkEnd w:id="5657"/>
        <w:bookmarkEnd w:id="5658"/>
        <w:bookmarkEnd w:id="5659"/>
        <w:bookmarkEnd w:id="5660"/>
        <w:bookmarkEnd w:id="5661"/>
        <w:bookmarkEnd w:id="5662"/>
        <w:bookmarkEnd w:id="5663"/>
        <w:bookmarkEnd w:id="5664"/>
        <w:bookmarkEnd w:id="5665"/>
      </w:del>
    </w:p>
    <w:p w14:paraId="6D9EA5C0" w14:textId="7CDF39EF" w:rsidR="00B11A94" w:rsidRPr="000D2AE2" w:rsidDel="004C788F" w:rsidRDefault="00B11A94">
      <w:pPr>
        <w:pStyle w:val="Heading2"/>
        <w:numPr>
          <w:ilvl w:val="0"/>
          <w:numId w:val="0"/>
        </w:numPr>
        <w:ind w:left="1134" w:hanging="1134"/>
        <w:rPr>
          <w:del w:id="5666" w:author="Liam Coleman" w:date="2021-04-26T11:56:00Z"/>
          <w:rPrChange w:id="5667" w:author="Liam Coleman" w:date="2021-04-26T11:51:00Z">
            <w:rPr>
              <w:del w:id="5668" w:author="Liam Coleman" w:date="2021-04-26T11:56:00Z"/>
              <w:i/>
              <w:color w:val="C00000"/>
            </w:rPr>
          </w:rPrChange>
        </w:rPr>
        <w:pPrChange w:id="5669" w:author="Liam Coleman" w:date="2021-04-26T11:51:00Z">
          <w:pPr/>
        </w:pPrChange>
      </w:pPr>
      <w:del w:id="5670" w:author="Liam Coleman" w:date="2021-04-26T11:56:00Z">
        <w:r w:rsidRPr="000D2AE2" w:rsidDel="004C788F">
          <w:rPr>
            <w:rPrChange w:id="5671" w:author="Liam Coleman" w:date="2021-04-26T11:51:00Z">
              <w:rPr>
                <w:i/>
                <w:color w:val="C00000"/>
              </w:rPr>
            </w:rPrChange>
          </w:rPr>
          <w:delText>Testing should note the Cash Drawer should be setup not to kick for Cash transactions.</w:delText>
        </w:r>
        <w:r w:rsidR="007A0D08" w:rsidRPr="000D2AE2" w:rsidDel="004C788F">
          <w:rPr>
            <w:rPrChange w:id="5672" w:author="Liam Coleman" w:date="2021-04-26T11:51:00Z">
              <w:rPr>
                <w:i/>
                <w:color w:val="C00000"/>
              </w:rPr>
            </w:rPrChange>
          </w:rPr>
          <w:delText xml:space="preserve"> Testing need to test all functions to ensure the single drawer use</w:delText>
        </w:r>
        <w:r w:rsidR="004A4E4F" w:rsidRPr="000D2AE2" w:rsidDel="004C788F">
          <w:rPr>
            <w:rPrChange w:id="5673" w:author="Liam Coleman" w:date="2021-04-26T11:51:00Z">
              <w:rPr>
                <w:i/>
                <w:color w:val="C00000"/>
              </w:rPr>
            </w:rPrChange>
          </w:rPr>
          <w:delText>d</w:delText>
        </w:r>
        <w:r w:rsidR="007A0D08" w:rsidRPr="000D2AE2" w:rsidDel="004C788F">
          <w:rPr>
            <w:rPrChange w:id="5674" w:author="Liam Coleman" w:date="2021-04-26T11:51:00Z">
              <w:rPr>
                <w:i/>
                <w:color w:val="C00000"/>
              </w:rPr>
            </w:rPrChange>
          </w:rPr>
          <w:delText xml:space="preserve"> to hold EFT slips, vouchers </w:delText>
        </w:r>
        <w:r w:rsidR="004A4E4F" w:rsidRPr="000D2AE2" w:rsidDel="004C788F">
          <w:rPr>
            <w:rPrChange w:id="5675" w:author="Liam Coleman" w:date="2021-04-26T11:51:00Z">
              <w:rPr>
                <w:i/>
                <w:color w:val="C00000"/>
              </w:rPr>
            </w:rPrChange>
          </w:rPr>
          <w:delText>etc. opens correctly</w:delText>
        </w:r>
        <w:r w:rsidR="007A0D08" w:rsidRPr="000D2AE2" w:rsidDel="004C788F">
          <w:rPr>
            <w:rPrChange w:id="5676" w:author="Liam Coleman" w:date="2021-04-26T11:51:00Z">
              <w:rPr>
                <w:i/>
                <w:color w:val="C00000"/>
              </w:rPr>
            </w:rPrChange>
          </w:rPr>
          <w:delText xml:space="preserve">. No reporting is done on this drawer but should kick </w:delText>
        </w:r>
        <w:r w:rsidR="004A4E4F" w:rsidRPr="000D2AE2" w:rsidDel="004C788F">
          <w:rPr>
            <w:rPrChange w:id="5677" w:author="Liam Coleman" w:date="2021-04-26T11:51:00Z">
              <w:rPr>
                <w:i/>
                <w:color w:val="C00000"/>
              </w:rPr>
            </w:rPrChange>
          </w:rPr>
          <w:delText>appropriately</w:delText>
        </w:r>
        <w:r w:rsidR="007A0D08" w:rsidRPr="000D2AE2" w:rsidDel="004C788F">
          <w:rPr>
            <w:rPrChange w:id="5678" w:author="Liam Coleman" w:date="2021-04-26T11:51:00Z">
              <w:rPr>
                <w:i/>
                <w:color w:val="C00000"/>
              </w:rPr>
            </w:rPrChange>
          </w:rPr>
          <w:delText>. This is not a software change but rather a configuration change.</w:delText>
        </w:r>
        <w:bookmarkStart w:id="5679" w:name="_Toc66781239"/>
        <w:bookmarkStart w:id="5680" w:name="_Toc67314351"/>
        <w:bookmarkStart w:id="5681" w:name="_Toc67314984"/>
        <w:bookmarkStart w:id="5682" w:name="_Toc67322280"/>
        <w:bookmarkStart w:id="5683" w:name="_Toc67322917"/>
        <w:bookmarkStart w:id="5684" w:name="_Toc67405961"/>
        <w:bookmarkStart w:id="5685" w:name="_Toc67406598"/>
        <w:bookmarkStart w:id="5686" w:name="_Toc69823041"/>
        <w:bookmarkStart w:id="5687" w:name="_Toc69823748"/>
        <w:bookmarkStart w:id="5688" w:name="_Toc69912708"/>
        <w:bookmarkStart w:id="5689" w:name="_Toc69913425"/>
        <w:bookmarkEnd w:id="5679"/>
        <w:bookmarkEnd w:id="5680"/>
        <w:bookmarkEnd w:id="5681"/>
        <w:bookmarkEnd w:id="5682"/>
        <w:bookmarkEnd w:id="5683"/>
        <w:bookmarkEnd w:id="5684"/>
        <w:bookmarkEnd w:id="5685"/>
        <w:bookmarkEnd w:id="5686"/>
        <w:bookmarkEnd w:id="5687"/>
        <w:bookmarkEnd w:id="5688"/>
        <w:bookmarkEnd w:id="5689"/>
      </w:del>
    </w:p>
    <w:p w14:paraId="7A49B8D3" w14:textId="1ABB25C6" w:rsidR="00263D33" w:rsidRPr="000D2AE2" w:rsidDel="004C788F" w:rsidRDefault="00263D33">
      <w:pPr>
        <w:pStyle w:val="Heading2"/>
        <w:numPr>
          <w:ilvl w:val="0"/>
          <w:numId w:val="0"/>
        </w:numPr>
        <w:ind w:left="1134" w:hanging="1134"/>
        <w:rPr>
          <w:del w:id="5690" w:author="Liam Coleman" w:date="2021-04-26T11:56:00Z"/>
        </w:rPr>
        <w:pPrChange w:id="5691" w:author="Liam Coleman" w:date="2021-04-26T11:51:00Z">
          <w:pPr>
            <w:pStyle w:val="Heading2"/>
          </w:pPr>
        </w:pPrChange>
      </w:pPr>
      <w:del w:id="5692" w:author="Liam Coleman" w:date="2021-04-26T11:56:00Z">
        <w:r w:rsidRPr="000D2AE2" w:rsidDel="004C788F">
          <w:delText>Reports</w:delText>
        </w:r>
        <w:bookmarkStart w:id="5693" w:name="_Toc66781240"/>
        <w:bookmarkStart w:id="5694" w:name="_Toc67314352"/>
        <w:bookmarkStart w:id="5695" w:name="_Toc67314985"/>
        <w:bookmarkStart w:id="5696" w:name="_Toc67322281"/>
        <w:bookmarkStart w:id="5697" w:name="_Toc67322918"/>
        <w:bookmarkStart w:id="5698" w:name="_Toc67405962"/>
        <w:bookmarkStart w:id="5699" w:name="_Toc67406599"/>
        <w:bookmarkStart w:id="5700" w:name="_Toc69823042"/>
        <w:bookmarkStart w:id="5701" w:name="_Toc69823749"/>
        <w:bookmarkStart w:id="5702" w:name="_Toc69912709"/>
        <w:bookmarkStart w:id="5703" w:name="_Toc69913426"/>
        <w:bookmarkEnd w:id="5693"/>
        <w:bookmarkEnd w:id="5694"/>
        <w:bookmarkEnd w:id="5695"/>
        <w:bookmarkEnd w:id="5696"/>
        <w:bookmarkEnd w:id="5697"/>
        <w:bookmarkEnd w:id="5698"/>
        <w:bookmarkEnd w:id="5699"/>
        <w:bookmarkEnd w:id="5700"/>
        <w:bookmarkEnd w:id="5701"/>
        <w:bookmarkEnd w:id="5702"/>
        <w:bookmarkEnd w:id="5703"/>
      </w:del>
    </w:p>
    <w:p w14:paraId="79445D13" w14:textId="05211FDD" w:rsidR="00464BAA" w:rsidRPr="000D2AE2" w:rsidDel="004C788F" w:rsidRDefault="00464BAA">
      <w:pPr>
        <w:pStyle w:val="Heading2"/>
        <w:numPr>
          <w:ilvl w:val="0"/>
          <w:numId w:val="0"/>
        </w:numPr>
        <w:ind w:left="1134" w:hanging="1134"/>
        <w:rPr>
          <w:del w:id="5704" w:author="Liam Coleman" w:date="2021-04-26T11:56:00Z"/>
          <w:rPrChange w:id="5705" w:author="Liam Coleman" w:date="2021-04-26T11:51:00Z">
            <w:rPr>
              <w:del w:id="5706" w:author="Liam Coleman" w:date="2021-04-26T11:56:00Z"/>
            </w:rPr>
          </w:rPrChange>
        </w:rPr>
        <w:pPrChange w:id="5707" w:author="Liam Coleman" w:date="2021-04-26T11:51:00Z">
          <w:pPr>
            <w:pStyle w:val="Heading3"/>
          </w:pPr>
        </w:pPrChange>
      </w:pPr>
      <w:del w:id="5708" w:author="Liam Coleman" w:date="2021-04-26T11:56:00Z">
        <w:r w:rsidRPr="00250CB5" w:rsidDel="004C788F">
          <w:delText>Translog</w:delText>
        </w:r>
        <w:bookmarkStart w:id="5709" w:name="_Toc66781241"/>
        <w:bookmarkStart w:id="5710" w:name="_Toc67314353"/>
        <w:bookmarkStart w:id="5711" w:name="_Toc67314986"/>
        <w:bookmarkStart w:id="5712" w:name="_Toc67322282"/>
        <w:bookmarkStart w:id="5713" w:name="_Toc67322919"/>
        <w:bookmarkStart w:id="5714" w:name="_Toc67405963"/>
        <w:bookmarkStart w:id="5715" w:name="_Toc67406600"/>
        <w:bookmarkStart w:id="5716" w:name="_Toc69823043"/>
        <w:bookmarkStart w:id="5717" w:name="_Toc69823750"/>
        <w:bookmarkStart w:id="5718" w:name="_Toc69912710"/>
        <w:bookmarkStart w:id="5719" w:name="_Toc69913427"/>
        <w:bookmarkEnd w:id="5709"/>
        <w:bookmarkEnd w:id="5710"/>
        <w:bookmarkEnd w:id="5711"/>
        <w:bookmarkEnd w:id="5712"/>
        <w:bookmarkEnd w:id="5713"/>
        <w:bookmarkEnd w:id="5714"/>
        <w:bookmarkEnd w:id="5715"/>
        <w:bookmarkEnd w:id="5716"/>
        <w:bookmarkEnd w:id="5717"/>
        <w:bookmarkEnd w:id="5718"/>
        <w:bookmarkEnd w:id="5719"/>
      </w:del>
    </w:p>
    <w:p w14:paraId="4EB3ADCB" w14:textId="60E59C9E" w:rsidR="00464BAA" w:rsidRPr="000D2AE2" w:rsidDel="004C788F" w:rsidRDefault="00464BAA">
      <w:pPr>
        <w:pStyle w:val="Heading2"/>
        <w:numPr>
          <w:ilvl w:val="0"/>
          <w:numId w:val="0"/>
        </w:numPr>
        <w:ind w:left="1134" w:hanging="1134"/>
        <w:rPr>
          <w:del w:id="5720" w:author="Liam Coleman" w:date="2021-04-26T11:56:00Z"/>
          <w:rPrChange w:id="5721" w:author="Liam Coleman" w:date="2021-04-26T11:51:00Z">
            <w:rPr>
              <w:del w:id="5722" w:author="Liam Coleman" w:date="2021-04-26T11:56:00Z"/>
              <w:strike/>
            </w:rPr>
          </w:rPrChange>
        </w:rPr>
        <w:pPrChange w:id="5723" w:author="Liam Coleman" w:date="2021-04-26T11:51:00Z">
          <w:pPr/>
        </w:pPrChange>
      </w:pPr>
      <w:del w:id="5724" w:author="Liam Coleman" w:date="2021-04-26T11:56:00Z">
        <w:r w:rsidRPr="000D2AE2" w:rsidDel="004C788F">
          <w:rPr>
            <w:rPrChange w:id="5725" w:author="Liam Coleman" w:date="2021-04-26T11:51:00Z">
              <w:rPr>
                <w:strike/>
              </w:rPr>
            </w:rPrChange>
          </w:rPr>
          <w:delText>From the SRS it was decided that no new report functionality is required which in turn poses the question do we need to modify the Translog for CG entries, for potential back office reporting? If so Translog line format needs to be added and for applicable CG function calls.</w:delText>
        </w:r>
        <w:bookmarkStart w:id="5726" w:name="_Toc66781242"/>
        <w:bookmarkStart w:id="5727" w:name="_Toc67314354"/>
        <w:bookmarkStart w:id="5728" w:name="_Toc67314987"/>
        <w:bookmarkStart w:id="5729" w:name="_Toc67322283"/>
        <w:bookmarkStart w:id="5730" w:name="_Toc67322920"/>
        <w:bookmarkStart w:id="5731" w:name="_Toc67405964"/>
        <w:bookmarkStart w:id="5732" w:name="_Toc67406601"/>
        <w:bookmarkStart w:id="5733" w:name="_Toc69823044"/>
        <w:bookmarkStart w:id="5734" w:name="_Toc69823751"/>
        <w:bookmarkStart w:id="5735" w:name="_Toc69912711"/>
        <w:bookmarkStart w:id="5736" w:name="_Toc69913428"/>
        <w:bookmarkEnd w:id="5726"/>
        <w:bookmarkEnd w:id="5727"/>
        <w:bookmarkEnd w:id="5728"/>
        <w:bookmarkEnd w:id="5729"/>
        <w:bookmarkEnd w:id="5730"/>
        <w:bookmarkEnd w:id="5731"/>
        <w:bookmarkEnd w:id="5732"/>
        <w:bookmarkEnd w:id="5733"/>
        <w:bookmarkEnd w:id="5734"/>
        <w:bookmarkEnd w:id="5735"/>
        <w:bookmarkEnd w:id="5736"/>
      </w:del>
    </w:p>
    <w:p w14:paraId="5E1F2361" w14:textId="6303185C" w:rsidR="00681879" w:rsidRPr="000D2AE2" w:rsidDel="004C788F" w:rsidRDefault="00681879">
      <w:pPr>
        <w:pStyle w:val="Heading2"/>
        <w:numPr>
          <w:ilvl w:val="0"/>
          <w:numId w:val="0"/>
        </w:numPr>
        <w:ind w:left="1134" w:hanging="1134"/>
        <w:rPr>
          <w:del w:id="5737" w:author="Liam Coleman" w:date="2021-04-26T11:56:00Z"/>
          <w:rPrChange w:id="5738" w:author="Liam Coleman" w:date="2021-04-26T11:51:00Z">
            <w:rPr>
              <w:del w:id="5739" w:author="Liam Coleman" w:date="2021-04-26T11:56:00Z"/>
            </w:rPr>
          </w:rPrChange>
        </w:rPr>
        <w:pPrChange w:id="5740" w:author="Liam Coleman" w:date="2021-04-26T11:51:00Z">
          <w:pPr>
            <w:pStyle w:val="ReviewNotes"/>
          </w:pPr>
        </w:pPrChange>
      </w:pPr>
      <w:del w:id="5741" w:author="Liam Coleman" w:date="2021-04-26T11:56:00Z">
        <w:r w:rsidRPr="00250CB5" w:rsidDel="004C788F">
          <w:delText>No Translog entries required</w:delText>
        </w:r>
        <w:bookmarkStart w:id="5742" w:name="_Toc66781243"/>
        <w:bookmarkStart w:id="5743" w:name="_Toc67314355"/>
        <w:bookmarkStart w:id="5744" w:name="_Toc67314988"/>
        <w:bookmarkStart w:id="5745" w:name="_Toc67322284"/>
        <w:bookmarkStart w:id="5746" w:name="_Toc67322921"/>
        <w:bookmarkStart w:id="5747" w:name="_Toc67405965"/>
        <w:bookmarkStart w:id="5748" w:name="_Toc67406602"/>
        <w:bookmarkStart w:id="5749" w:name="_Toc69823045"/>
        <w:bookmarkStart w:id="5750" w:name="_Toc69823752"/>
        <w:bookmarkStart w:id="5751" w:name="_Toc69912712"/>
        <w:bookmarkStart w:id="5752" w:name="_Toc69913429"/>
        <w:bookmarkEnd w:id="5742"/>
        <w:bookmarkEnd w:id="5743"/>
        <w:bookmarkEnd w:id="5744"/>
        <w:bookmarkEnd w:id="5745"/>
        <w:bookmarkEnd w:id="5746"/>
        <w:bookmarkEnd w:id="5747"/>
        <w:bookmarkEnd w:id="5748"/>
        <w:bookmarkEnd w:id="5749"/>
        <w:bookmarkEnd w:id="5750"/>
        <w:bookmarkEnd w:id="5751"/>
        <w:bookmarkEnd w:id="5752"/>
      </w:del>
    </w:p>
    <w:p w14:paraId="6B9D29E3" w14:textId="08CA75F0" w:rsidR="00681879" w:rsidRPr="000D2AE2" w:rsidDel="004C788F" w:rsidRDefault="00681879">
      <w:pPr>
        <w:pStyle w:val="Heading2"/>
        <w:numPr>
          <w:ilvl w:val="0"/>
          <w:numId w:val="0"/>
        </w:numPr>
        <w:ind w:left="1134" w:hanging="1134"/>
        <w:rPr>
          <w:del w:id="5753" w:author="Liam Coleman" w:date="2021-04-26T11:56:00Z"/>
          <w:rPrChange w:id="5754" w:author="Liam Coleman" w:date="2021-04-26T11:51:00Z">
            <w:rPr>
              <w:del w:id="5755" w:author="Liam Coleman" w:date="2021-04-26T11:56:00Z"/>
            </w:rPr>
          </w:rPrChange>
        </w:rPr>
        <w:pPrChange w:id="5756" w:author="Liam Coleman" w:date="2021-04-26T11:51:00Z">
          <w:pPr/>
        </w:pPrChange>
      </w:pPr>
      <w:bookmarkStart w:id="5757" w:name="_Toc66781244"/>
      <w:bookmarkStart w:id="5758" w:name="_Toc67314356"/>
      <w:bookmarkStart w:id="5759" w:name="_Toc67314989"/>
      <w:bookmarkStart w:id="5760" w:name="_Toc67322285"/>
      <w:bookmarkStart w:id="5761" w:name="_Toc67322922"/>
      <w:bookmarkStart w:id="5762" w:name="_Toc67405966"/>
      <w:bookmarkStart w:id="5763" w:name="_Toc67406603"/>
      <w:bookmarkStart w:id="5764" w:name="_Toc69823046"/>
      <w:bookmarkStart w:id="5765" w:name="_Toc69823753"/>
      <w:bookmarkStart w:id="5766" w:name="_Toc69912713"/>
      <w:bookmarkStart w:id="5767" w:name="_Toc69913430"/>
      <w:bookmarkEnd w:id="5757"/>
      <w:bookmarkEnd w:id="5758"/>
      <w:bookmarkEnd w:id="5759"/>
      <w:bookmarkEnd w:id="5760"/>
      <w:bookmarkEnd w:id="5761"/>
      <w:bookmarkEnd w:id="5762"/>
      <w:bookmarkEnd w:id="5763"/>
      <w:bookmarkEnd w:id="5764"/>
      <w:bookmarkEnd w:id="5765"/>
      <w:bookmarkEnd w:id="5766"/>
      <w:bookmarkEnd w:id="5767"/>
    </w:p>
    <w:p w14:paraId="075CC7A7" w14:textId="0BC5E419" w:rsidR="00464BAA" w:rsidRPr="000D2AE2" w:rsidDel="004C788F" w:rsidRDefault="00464BAA">
      <w:pPr>
        <w:pStyle w:val="Heading2"/>
        <w:numPr>
          <w:ilvl w:val="0"/>
          <w:numId w:val="0"/>
        </w:numPr>
        <w:ind w:left="1134" w:hanging="1134"/>
        <w:rPr>
          <w:del w:id="5768" w:author="Liam Coleman" w:date="2021-04-26T11:56:00Z"/>
          <w:rPrChange w:id="5769" w:author="Liam Coleman" w:date="2021-04-26T11:51:00Z">
            <w:rPr>
              <w:del w:id="5770" w:author="Liam Coleman" w:date="2021-04-26T11:56:00Z"/>
            </w:rPr>
          </w:rPrChange>
        </w:rPr>
        <w:pPrChange w:id="5771" w:author="Liam Coleman" w:date="2021-04-26T11:51:00Z">
          <w:pPr>
            <w:pStyle w:val="Heading3"/>
          </w:pPr>
        </w:pPrChange>
      </w:pPr>
      <w:del w:id="5772" w:author="Liam Coleman" w:date="2021-04-26T11:56:00Z">
        <w:r w:rsidRPr="000D2AE2" w:rsidDel="004C788F">
          <w:rPr>
            <w:rPrChange w:id="5773" w:author="Liam Coleman" w:date="2021-04-26T11:51:00Z">
              <w:rPr/>
            </w:rPrChange>
          </w:rPr>
          <w:delText>CG Reports</w:delText>
        </w:r>
        <w:bookmarkStart w:id="5774" w:name="_Toc66781245"/>
        <w:bookmarkStart w:id="5775" w:name="_Toc67314357"/>
        <w:bookmarkStart w:id="5776" w:name="_Toc67314990"/>
        <w:bookmarkStart w:id="5777" w:name="_Toc67322286"/>
        <w:bookmarkStart w:id="5778" w:name="_Toc67322923"/>
        <w:bookmarkStart w:id="5779" w:name="_Toc67405967"/>
        <w:bookmarkStart w:id="5780" w:name="_Toc67406604"/>
        <w:bookmarkStart w:id="5781" w:name="_Toc69823047"/>
        <w:bookmarkStart w:id="5782" w:name="_Toc69823754"/>
        <w:bookmarkStart w:id="5783" w:name="_Toc69912714"/>
        <w:bookmarkStart w:id="5784" w:name="_Toc69913431"/>
        <w:bookmarkEnd w:id="5774"/>
        <w:bookmarkEnd w:id="5775"/>
        <w:bookmarkEnd w:id="5776"/>
        <w:bookmarkEnd w:id="5777"/>
        <w:bookmarkEnd w:id="5778"/>
        <w:bookmarkEnd w:id="5779"/>
        <w:bookmarkEnd w:id="5780"/>
        <w:bookmarkEnd w:id="5781"/>
        <w:bookmarkEnd w:id="5782"/>
        <w:bookmarkEnd w:id="5783"/>
        <w:bookmarkEnd w:id="5784"/>
      </w:del>
    </w:p>
    <w:p w14:paraId="0D641196" w14:textId="42FFCF87" w:rsidR="00464BAA" w:rsidRPr="000D2AE2" w:rsidDel="004C788F" w:rsidRDefault="00464BAA">
      <w:pPr>
        <w:pStyle w:val="Heading2"/>
        <w:numPr>
          <w:ilvl w:val="0"/>
          <w:numId w:val="0"/>
        </w:numPr>
        <w:ind w:left="1134" w:hanging="1134"/>
        <w:rPr>
          <w:del w:id="5785" w:author="Liam Coleman" w:date="2021-04-26T11:56:00Z"/>
          <w:rPrChange w:id="5786" w:author="Liam Coleman" w:date="2021-04-26T11:51:00Z">
            <w:rPr>
              <w:del w:id="5787" w:author="Liam Coleman" w:date="2021-04-26T11:56:00Z"/>
              <w:strike/>
            </w:rPr>
          </w:rPrChange>
        </w:rPr>
        <w:pPrChange w:id="5788" w:author="Liam Coleman" w:date="2021-04-26T11:51:00Z">
          <w:pPr/>
        </w:pPrChange>
      </w:pPr>
      <w:del w:id="5789" w:author="Liam Coleman" w:date="2021-04-26T11:56:00Z">
        <w:r w:rsidRPr="000D2AE2" w:rsidDel="004C788F">
          <w:rPr>
            <w:rPrChange w:id="5790" w:author="Liam Coleman" w:date="2021-04-26T11:51:00Z">
              <w:rPr>
                <w:strike/>
              </w:rPr>
            </w:rPrChange>
          </w:rPr>
          <w:delText xml:space="preserve">It is undecided if we are to print CG reports, the following </w:delText>
        </w:r>
        <w:r w:rsidR="004A4E4F" w:rsidRPr="000D2AE2" w:rsidDel="004C788F">
          <w:rPr>
            <w:rPrChange w:id="5791" w:author="Liam Coleman" w:date="2021-04-26T11:51:00Z">
              <w:rPr>
                <w:strike/>
              </w:rPr>
            </w:rPrChange>
          </w:rPr>
          <w:delText>section give</w:delText>
        </w:r>
        <w:r w:rsidRPr="000D2AE2" w:rsidDel="004C788F">
          <w:rPr>
            <w:rPrChange w:id="5792" w:author="Liam Coleman" w:date="2021-04-26T11:51:00Z">
              <w:rPr>
                <w:strike/>
              </w:rPr>
            </w:rPrChange>
          </w:rPr>
          <w:delText xml:space="preserve"> a brief overview of functionality.</w:delText>
        </w:r>
        <w:bookmarkStart w:id="5793" w:name="_Toc66781246"/>
        <w:bookmarkStart w:id="5794" w:name="_Toc67314358"/>
        <w:bookmarkStart w:id="5795" w:name="_Toc67314991"/>
        <w:bookmarkStart w:id="5796" w:name="_Toc67322287"/>
        <w:bookmarkStart w:id="5797" w:name="_Toc67322924"/>
        <w:bookmarkStart w:id="5798" w:name="_Toc67405968"/>
        <w:bookmarkStart w:id="5799" w:name="_Toc67406605"/>
        <w:bookmarkStart w:id="5800" w:name="_Toc69823048"/>
        <w:bookmarkStart w:id="5801" w:name="_Toc69823755"/>
        <w:bookmarkStart w:id="5802" w:name="_Toc69912715"/>
        <w:bookmarkStart w:id="5803" w:name="_Toc69913432"/>
        <w:bookmarkEnd w:id="5793"/>
        <w:bookmarkEnd w:id="5794"/>
        <w:bookmarkEnd w:id="5795"/>
        <w:bookmarkEnd w:id="5796"/>
        <w:bookmarkEnd w:id="5797"/>
        <w:bookmarkEnd w:id="5798"/>
        <w:bookmarkEnd w:id="5799"/>
        <w:bookmarkEnd w:id="5800"/>
        <w:bookmarkEnd w:id="5801"/>
        <w:bookmarkEnd w:id="5802"/>
        <w:bookmarkEnd w:id="5803"/>
      </w:del>
    </w:p>
    <w:p w14:paraId="530358A5" w14:textId="0D242593" w:rsidR="00263D33" w:rsidRPr="000D2AE2" w:rsidDel="004C788F" w:rsidRDefault="00263D33">
      <w:pPr>
        <w:pStyle w:val="Heading2"/>
        <w:numPr>
          <w:ilvl w:val="0"/>
          <w:numId w:val="0"/>
        </w:numPr>
        <w:ind w:left="1134" w:hanging="1134"/>
        <w:rPr>
          <w:del w:id="5804" w:author="Liam Coleman" w:date="2021-04-26T11:56:00Z"/>
          <w:rPrChange w:id="5805" w:author="Liam Coleman" w:date="2021-04-26T11:51:00Z">
            <w:rPr>
              <w:del w:id="5806" w:author="Liam Coleman" w:date="2021-04-26T11:56:00Z"/>
              <w:strike/>
            </w:rPr>
          </w:rPrChange>
        </w:rPr>
        <w:pPrChange w:id="5807" w:author="Liam Coleman" w:date="2021-04-26T11:51:00Z">
          <w:pPr/>
        </w:pPrChange>
      </w:pPr>
      <w:del w:id="5808" w:author="Liam Coleman" w:date="2021-04-26T11:56:00Z">
        <w:r w:rsidRPr="000D2AE2" w:rsidDel="004C788F">
          <w:rPr>
            <w:rPrChange w:id="5809" w:author="Liam Coleman" w:date="2021-04-26T11:51:00Z">
              <w:rPr>
                <w:strike/>
              </w:rPr>
            </w:rPrChange>
          </w:rPr>
          <w:delText xml:space="preserve">When reports are executed on the POS, the </w:delText>
        </w:r>
        <w:r w:rsidRPr="000D2AE2" w:rsidDel="004C788F">
          <w:rPr>
            <w:rPrChange w:id="5810" w:author="Liam Coleman" w:date="2021-04-26T11:51:00Z">
              <w:rPr>
                <w:b/>
                <w:strike/>
              </w:rPr>
            </w:rPrChange>
          </w:rPr>
          <w:delText>logoutCG</w:delText>
        </w:r>
        <w:r w:rsidRPr="000D2AE2" w:rsidDel="004C788F">
          <w:rPr>
            <w:rPrChange w:id="5811" w:author="Liam Coleman" w:date="2021-04-26T11:51:00Z">
              <w:rPr>
                <w:strike/>
              </w:rPr>
            </w:rPrChange>
          </w:rPr>
          <w:delText xml:space="preserve"> will be called so that the Cash Session events trigger. The POS2CG.DLL will concatenate this Cash Session Event data into one report for WinEpos to Print. This Report will either print on each Shift or Daily report based on configuration setting PrintCashSessionReport. Printing the report may require the immediate receipt functionality of the NCTT project.</w:delText>
        </w:r>
        <w:bookmarkStart w:id="5812" w:name="_Toc66781247"/>
        <w:bookmarkStart w:id="5813" w:name="_Toc67314359"/>
        <w:bookmarkStart w:id="5814" w:name="_Toc67314992"/>
        <w:bookmarkStart w:id="5815" w:name="_Toc67322288"/>
        <w:bookmarkStart w:id="5816" w:name="_Toc67322925"/>
        <w:bookmarkStart w:id="5817" w:name="_Toc67405969"/>
        <w:bookmarkStart w:id="5818" w:name="_Toc67406606"/>
        <w:bookmarkStart w:id="5819" w:name="_Toc69823049"/>
        <w:bookmarkStart w:id="5820" w:name="_Toc69823756"/>
        <w:bookmarkStart w:id="5821" w:name="_Toc69912716"/>
        <w:bookmarkStart w:id="5822" w:name="_Toc69913433"/>
        <w:bookmarkEnd w:id="5812"/>
        <w:bookmarkEnd w:id="5813"/>
        <w:bookmarkEnd w:id="5814"/>
        <w:bookmarkEnd w:id="5815"/>
        <w:bookmarkEnd w:id="5816"/>
        <w:bookmarkEnd w:id="5817"/>
        <w:bookmarkEnd w:id="5818"/>
        <w:bookmarkEnd w:id="5819"/>
        <w:bookmarkEnd w:id="5820"/>
        <w:bookmarkEnd w:id="5821"/>
        <w:bookmarkEnd w:id="5822"/>
      </w:del>
    </w:p>
    <w:p w14:paraId="426C91C6" w14:textId="3A90031C" w:rsidR="00CA6C88" w:rsidRPr="000D2AE2" w:rsidDel="004C788F" w:rsidRDefault="00CA6C88">
      <w:pPr>
        <w:pStyle w:val="Heading2"/>
        <w:numPr>
          <w:ilvl w:val="0"/>
          <w:numId w:val="0"/>
        </w:numPr>
        <w:ind w:left="1134" w:hanging="1134"/>
        <w:rPr>
          <w:del w:id="5823" w:author="Liam Coleman" w:date="2021-04-26T11:56:00Z"/>
          <w:rPrChange w:id="5824" w:author="Liam Coleman" w:date="2021-04-26T11:51:00Z">
            <w:rPr>
              <w:del w:id="5825" w:author="Liam Coleman" w:date="2021-04-26T11:56:00Z"/>
              <w:strike/>
            </w:rPr>
          </w:rPrChange>
        </w:rPr>
        <w:pPrChange w:id="5826" w:author="Liam Coleman" w:date="2021-04-26T11:51:00Z">
          <w:pPr/>
        </w:pPrChange>
      </w:pPr>
      <w:del w:id="5827" w:author="Liam Coleman" w:date="2021-04-26T11:56:00Z">
        <w:r w:rsidRPr="000D2AE2" w:rsidDel="004C788F">
          <w:rPr>
            <w:rPrChange w:id="5828" w:author="Liam Coleman" w:date="2021-04-26T11:51:00Z">
              <w:rPr>
                <w:strike/>
              </w:rPr>
            </w:rPrChange>
          </w:rPr>
          <w:delText>The CG Cash Session report has 4 sections</w:delText>
        </w:r>
        <w:bookmarkStart w:id="5829" w:name="_Toc66781248"/>
        <w:bookmarkStart w:id="5830" w:name="_Toc67314360"/>
        <w:bookmarkStart w:id="5831" w:name="_Toc67314993"/>
        <w:bookmarkStart w:id="5832" w:name="_Toc67322289"/>
        <w:bookmarkStart w:id="5833" w:name="_Toc67322926"/>
        <w:bookmarkStart w:id="5834" w:name="_Toc67405970"/>
        <w:bookmarkStart w:id="5835" w:name="_Toc67406607"/>
        <w:bookmarkStart w:id="5836" w:name="_Toc69823050"/>
        <w:bookmarkStart w:id="5837" w:name="_Toc69823757"/>
        <w:bookmarkStart w:id="5838" w:name="_Toc69912717"/>
        <w:bookmarkStart w:id="5839" w:name="_Toc69913434"/>
        <w:bookmarkEnd w:id="5829"/>
        <w:bookmarkEnd w:id="5830"/>
        <w:bookmarkEnd w:id="5831"/>
        <w:bookmarkEnd w:id="5832"/>
        <w:bookmarkEnd w:id="5833"/>
        <w:bookmarkEnd w:id="5834"/>
        <w:bookmarkEnd w:id="5835"/>
        <w:bookmarkEnd w:id="5836"/>
        <w:bookmarkEnd w:id="5837"/>
        <w:bookmarkEnd w:id="5838"/>
        <w:bookmarkEnd w:id="5839"/>
      </w:del>
    </w:p>
    <w:p w14:paraId="5A213EFB" w14:textId="7FEBB74E" w:rsidR="00CA6C88" w:rsidRPr="000D2AE2" w:rsidDel="004C788F" w:rsidRDefault="00CA6C88">
      <w:pPr>
        <w:pStyle w:val="Heading2"/>
        <w:numPr>
          <w:ilvl w:val="0"/>
          <w:numId w:val="0"/>
        </w:numPr>
        <w:ind w:left="1134" w:hanging="1134"/>
        <w:rPr>
          <w:del w:id="5840" w:author="Liam Coleman" w:date="2021-04-26T11:56:00Z"/>
          <w:rPrChange w:id="5841" w:author="Liam Coleman" w:date="2021-04-26T11:51:00Z">
            <w:rPr>
              <w:del w:id="5842" w:author="Liam Coleman" w:date="2021-04-26T11:56:00Z"/>
              <w:strike/>
            </w:rPr>
          </w:rPrChange>
        </w:rPr>
        <w:pPrChange w:id="5843" w:author="Liam Coleman" w:date="2021-04-26T11:51:00Z">
          <w:pPr>
            <w:pStyle w:val="ListParagraph"/>
            <w:numPr>
              <w:numId w:val="73"/>
            </w:numPr>
            <w:ind w:hanging="360"/>
          </w:pPr>
        </w:pPrChange>
      </w:pPr>
      <w:del w:id="5844" w:author="Liam Coleman" w:date="2021-04-26T11:56:00Z">
        <w:r w:rsidRPr="000D2AE2" w:rsidDel="004C788F">
          <w:rPr>
            <w:rPrChange w:id="5845" w:author="Liam Coleman" w:date="2021-04-26T11:51:00Z">
              <w:rPr>
                <w:strike/>
              </w:rPr>
            </w:rPrChange>
          </w:rPr>
          <w:delText xml:space="preserve">BO_WITHDRAWAL  </w:delText>
        </w:r>
        <w:r w:rsidRPr="000D2AE2" w:rsidDel="004C788F">
          <w:rPr>
            <w:rPrChange w:id="5846" w:author="Liam Coleman" w:date="2021-04-26T11:51:00Z">
              <w:rPr>
                <w:strike/>
              </w:rPr>
            </w:rPrChange>
          </w:rPr>
          <w:tab/>
          <w:delText>Money paid out during Back Office Transaction</w:delText>
        </w:r>
        <w:bookmarkStart w:id="5847" w:name="_Toc66781249"/>
        <w:bookmarkStart w:id="5848" w:name="_Toc67314361"/>
        <w:bookmarkStart w:id="5849" w:name="_Toc67314994"/>
        <w:bookmarkStart w:id="5850" w:name="_Toc67322290"/>
        <w:bookmarkStart w:id="5851" w:name="_Toc67322927"/>
        <w:bookmarkStart w:id="5852" w:name="_Toc67405971"/>
        <w:bookmarkStart w:id="5853" w:name="_Toc67406608"/>
        <w:bookmarkStart w:id="5854" w:name="_Toc69823051"/>
        <w:bookmarkStart w:id="5855" w:name="_Toc69823758"/>
        <w:bookmarkStart w:id="5856" w:name="_Toc69912718"/>
        <w:bookmarkStart w:id="5857" w:name="_Toc69913435"/>
        <w:bookmarkEnd w:id="5847"/>
        <w:bookmarkEnd w:id="5848"/>
        <w:bookmarkEnd w:id="5849"/>
        <w:bookmarkEnd w:id="5850"/>
        <w:bookmarkEnd w:id="5851"/>
        <w:bookmarkEnd w:id="5852"/>
        <w:bookmarkEnd w:id="5853"/>
        <w:bookmarkEnd w:id="5854"/>
        <w:bookmarkEnd w:id="5855"/>
        <w:bookmarkEnd w:id="5856"/>
        <w:bookmarkEnd w:id="5857"/>
      </w:del>
    </w:p>
    <w:p w14:paraId="487A0C28" w14:textId="1BA68779" w:rsidR="00CA6C88" w:rsidRPr="000D2AE2" w:rsidDel="004C788F" w:rsidRDefault="00CA6C88">
      <w:pPr>
        <w:pStyle w:val="Heading2"/>
        <w:numPr>
          <w:ilvl w:val="0"/>
          <w:numId w:val="0"/>
        </w:numPr>
        <w:ind w:left="1134" w:hanging="1134"/>
        <w:rPr>
          <w:del w:id="5858" w:author="Liam Coleman" w:date="2021-04-26T11:56:00Z"/>
          <w:rPrChange w:id="5859" w:author="Liam Coleman" w:date="2021-04-26T11:51:00Z">
            <w:rPr>
              <w:del w:id="5860" w:author="Liam Coleman" w:date="2021-04-26T11:56:00Z"/>
              <w:strike/>
            </w:rPr>
          </w:rPrChange>
        </w:rPr>
        <w:pPrChange w:id="5861" w:author="Liam Coleman" w:date="2021-04-26T11:51:00Z">
          <w:pPr>
            <w:pStyle w:val="ListParagraph"/>
            <w:numPr>
              <w:numId w:val="73"/>
            </w:numPr>
            <w:ind w:hanging="360"/>
          </w:pPr>
        </w:pPrChange>
      </w:pPr>
      <w:del w:id="5862" w:author="Liam Coleman" w:date="2021-04-26T11:56:00Z">
        <w:r w:rsidRPr="000D2AE2" w:rsidDel="004C788F">
          <w:rPr>
            <w:rPrChange w:id="5863" w:author="Liam Coleman" w:date="2021-04-26T11:51:00Z">
              <w:rPr>
                <w:strike/>
              </w:rPr>
            </w:rPrChange>
          </w:rPr>
          <w:delText xml:space="preserve">BO_REFILL </w:delText>
        </w:r>
        <w:r w:rsidRPr="000D2AE2" w:rsidDel="004C788F">
          <w:rPr>
            <w:rPrChange w:id="5864" w:author="Liam Coleman" w:date="2021-04-26T11:51:00Z">
              <w:rPr>
                <w:strike/>
              </w:rPr>
            </w:rPrChange>
          </w:rPr>
          <w:tab/>
        </w:r>
        <w:r w:rsidRPr="000D2AE2" w:rsidDel="004C788F">
          <w:rPr>
            <w:rPrChange w:id="5865" w:author="Liam Coleman" w:date="2021-04-26T11:51:00Z">
              <w:rPr>
                <w:strike/>
              </w:rPr>
            </w:rPrChange>
          </w:rPr>
          <w:tab/>
          <w:delText>Money inserted during BO Transaction</w:delText>
        </w:r>
        <w:bookmarkStart w:id="5866" w:name="_Toc66781250"/>
        <w:bookmarkStart w:id="5867" w:name="_Toc67314362"/>
        <w:bookmarkStart w:id="5868" w:name="_Toc67314995"/>
        <w:bookmarkStart w:id="5869" w:name="_Toc67322291"/>
        <w:bookmarkStart w:id="5870" w:name="_Toc67322928"/>
        <w:bookmarkStart w:id="5871" w:name="_Toc67405972"/>
        <w:bookmarkStart w:id="5872" w:name="_Toc67406609"/>
        <w:bookmarkStart w:id="5873" w:name="_Toc69823052"/>
        <w:bookmarkStart w:id="5874" w:name="_Toc69823759"/>
        <w:bookmarkStart w:id="5875" w:name="_Toc69912719"/>
        <w:bookmarkStart w:id="5876" w:name="_Toc69913436"/>
        <w:bookmarkEnd w:id="5866"/>
        <w:bookmarkEnd w:id="5867"/>
        <w:bookmarkEnd w:id="5868"/>
        <w:bookmarkEnd w:id="5869"/>
        <w:bookmarkEnd w:id="5870"/>
        <w:bookmarkEnd w:id="5871"/>
        <w:bookmarkEnd w:id="5872"/>
        <w:bookmarkEnd w:id="5873"/>
        <w:bookmarkEnd w:id="5874"/>
        <w:bookmarkEnd w:id="5875"/>
        <w:bookmarkEnd w:id="5876"/>
      </w:del>
    </w:p>
    <w:p w14:paraId="0D3146BB" w14:textId="6A6AE7B5" w:rsidR="00CA6C88" w:rsidRPr="000D2AE2" w:rsidDel="004C788F" w:rsidRDefault="00CA6C88">
      <w:pPr>
        <w:pStyle w:val="Heading2"/>
        <w:numPr>
          <w:ilvl w:val="0"/>
          <w:numId w:val="0"/>
        </w:numPr>
        <w:ind w:left="1134" w:hanging="1134"/>
        <w:rPr>
          <w:del w:id="5877" w:author="Liam Coleman" w:date="2021-04-26T11:56:00Z"/>
          <w:rPrChange w:id="5878" w:author="Liam Coleman" w:date="2021-04-26T11:51:00Z">
            <w:rPr>
              <w:del w:id="5879" w:author="Liam Coleman" w:date="2021-04-26T11:56:00Z"/>
              <w:strike/>
            </w:rPr>
          </w:rPrChange>
        </w:rPr>
        <w:pPrChange w:id="5880" w:author="Liam Coleman" w:date="2021-04-26T11:51:00Z">
          <w:pPr>
            <w:pStyle w:val="ListParagraph"/>
            <w:numPr>
              <w:numId w:val="73"/>
            </w:numPr>
            <w:ind w:hanging="360"/>
          </w:pPr>
        </w:pPrChange>
      </w:pPr>
      <w:del w:id="5881" w:author="Liam Coleman" w:date="2021-04-26T11:56:00Z">
        <w:r w:rsidRPr="000D2AE2" w:rsidDel="004C788F">
          <w:rPr>
            <w:rPrChange w:id="5882" w:author="Liam Coleman" w:date="2021-04-26T11:51:00Z">
              <w:rPr>
                <w:strike/>
              </w:rPr>
            </w:rPrChange>
          </w:rPr>
          <w:delText xml:space="preserve">CR_WITHDRAWAL </w:delText>
        </w:r>
        <w:r w:rsidRPr="000D2AE2" w:rsidDel="004C788F">
          <w:rPr>
            <w:rPrChange w:id="5883" w:author="Liam Coleman" w:date="2021-04-26T11:51:00Z">
              <w:rPr>
                <w:strike/>
              </w:rPr>
            </w:rPrChange>
          </w:rPr>
          <w:tab/>
          <w:delText>Money withdrawn during CR transactions</w:delText>
        </w:r>
        <w:bookmarkStart w:id="5884" w:name="_Toc66781251"/>
        <w:bookmarkStart w:id="5885" w:name="_Toc67314363"/>
        <w:bookmarkStart w:id="5886" w:name="_Toc67314996"/>
        <w:bookmarkStart w:id="5887" w:name="_Toc67322292"/>
        <w:bookmarkStart w:id="5888" w:name="_Toc67322929"/>
        <w:bookmarkStart w:id="5889" w:name="_Toc67405973"/>
        <w:bookmarkStart w:id="5890" w:name="_Toc67406610"/>
        <w:bookmarkStart w:id="5891" w:name="_Toc69823053"/>
        <w:bookmarkStart w:id="5892" w:name="_Toc69823760"/>
        <w:bookmarkStart w:id="5893" w:name="_Toc69912720"/>
        <w:bookmarkStart w:id="5894" w:name="_Toc69913437"/>
        <w:bookmarkEnd w:id="5884"/>
        <w:bookmarkEnd w:id="5885"/>
        <w:bookmarkEnd w:id="5886"/>
        <w:bookmarkEnd w:id="5887"/>
        <w:bookmarkEnd w:id="5888"/>
        <w:bookmarkEnd w:id="5889"/>
        <w:bookmarkEnd w:id="5890"/>
        <w:bookmarkEnd w:id="5891"/>
        <w:bookmarkEnd w:id="5892"/>
        <w:bookmarkEnd w:id="5893"/>
        <w:bookmarkEnd w:id="5894"/>
      </w:del>
    </w:p>
    <w:p w14:paraId="36733280" w14:textId="15BF1E60" w:rsidR="00CA6C88" w:rsidRPr="000D2AE2" w:rsidDel="004C788F" w:rsidRDefault="00CA6C88">
      <w:pPr>
        <w:pStyle w:val="Heading2"/>
        <w:numPr>
          <w:ilvl w:val="0"/>
          <w:numId w:val="0"/>
        </w:numPr>
        <w:ind w:left="1134" w:hanging="1134"/>
        <w:rPr>
          <w:del w:id="5895" w:author="Liam Coleman" w:date="2021-04-26T11:56:00Z"/>
          <w:rPrChange w:id="5896" w:author="Liam Coleman" w:date="2021-04-26T11:51:00Z">
            <w:rPr>
              <w:del w:id="5897" w:author="Liam Coleman" w:date="2021-04-26T11:56:00Z"/>
              <w:strike/>
            </w:rPr>
          </w:rPrChange>
        </w:rPr>
        <w:pPrChange w:id="5898" w:author="Liam Coleman" w:date="2021-04-26T11:51:00Z">
          <w:pPr>
            <w:pStyle w:val="ListParagraph"/>
            <w:numPr>
              <w:numId w:val="73"/>
            </w:numPr>
            <w:ind w:hanging="360"/>
          </w:pPr>
        </w:pPrChange>
      </w:pPr>
      <w:del w:id="5899" w:author="Liam Coleman" w:date="2021-04-26T11:56:00Z">
        <w:r w:rsidRPr="000D2AE2" w:rsidDel="004C788F">
          <w:rPr>
            <w:rPrChange w:id="5900" w:author="Liam Coleman" w:date="2021-04-26T11:51:00Z">
              <w:rPr>
                <w:strike/>
              </w:rPr>
            </w:rPrChange>
          </w:rPr>
          <w:delText xml:space="preserve">CR_REFILL </w:delText>
        </w:r>
        <w:r w:rsidRPr="000D2AE2" w:rsidDel="004C788F">
          <w:rPr>
            <w:rPrChange w:id="5901" w:author="Liam Coleman" w:date="2021-04-26T11:51:00Z">
              <w:rPr>
                <w:strike/>
              </w:rPr>
            </w:rPrChange>
          </w:rPr>
          <w:tab/>
        </w:r>
        <w:r w:rsidRPr="000D2AE2" w:rsidDel="004C788F">
          <w:rPr>
            <w:rPrChange w:id="5902" w:author="Liam Coleman" w:date="2021-04-26T11:51:00Z">
              <w:rPr>
                <w:strike/>
              </w:rPr>
            </w:rPrChange>
          </w:rPr>
          <w:tab/>
          <w:delText>Money paid in during CR transactions</w:delText>
        </w:r>
        <w:bookmarkStart w:id="5903" w:name="_Toc66781252"/>
        <w:bookmarkStart w:id="5904" w:name="_Toc67314364"/>
        <w:bookmarkStart w:id="5905" w:name="_Toc67314997"/>
        <w:bookmarkStart w:id="5906" w:name="_Toc67322293"/>
        <w:bookmarkStart w:id="5907" w:name="_Toc67322930"/>
        <w:bookmarkStart w:id="5908" w:name="_Toc67405974"/>
        <w:bookmarkStart w:id="5909" w:name="_Toc67406611"/>
        <w:bookmarkStart w:id="5910" w:name="_Toc69823054"/>
        <w:bookmarkStart w:id="5911" w:name="_Toc69823761"/>
        <w:bookmarkStart w:id="5912" w:name="_Toc69912721"/>
        <w:bookmarkStart w:id="5913" w:name="_Toc69913438"/>
        <w:bookmarkEnd w:id="5903"/>
        <w:bookmarkEnd w:id="5904"/>
        <w:bookmarkEnd w:id="5905"/>
        <w:bookmarkEnd w:id="5906"/>
        <w:bookmarkEnd w:id="5907"/>
        <w:bookmarkEnd w:id="5908"/>
        <w:bookmarkEnd w:id="5909"/>
        <w:bookmarkEnd w:id="5910"/>
        <w:bookmarkEnd w:id="5911"/>
        <w:bookmarkEnd w:id="5912"/>
        <w:bookmarkEnd w:id="5913"/>
      </w:del>
    </w:p>
    <w:p w14:paraId="7C6525AC" w14:textId="45490335" w:rsidR="0022345D" w:rsidRPr="000D2AE2" w:rsidDel="004C788F" w:rsidRDefault="00C6080E">
      <w:pPr>
        <w:pStyle w:val="Heading2"/>
        <w:numPr>
          <w:ilvl w:val="0"/>
          <w:numId w:val="0"/>
        </w:numPr>
        <w:ind w:left="1134" w:hanging="1134"/>
        <w:rPr>
          <w:del w:id="5914" w:author="Liam Coleman" w:date="2021-04-26T11:56:00Z"/>
          <w:rPrChange w:id="5915" w:author="Liam Coleman" w:date="2021-04-26T11:51:00Z">
            <w:rPr>
              <w:del w:id="5916" w:author="Liam Coleman" w:date="2021-04-26T11:56:00Z"/>
              <w:strike/>
            </w:rPr>
          </w:rPrChange>
        </w:rPr>
        <w:pPrChange w:id="5917" w:author="Liam Coleman" w:date="2021-04-26T11:51:00Z">
          <w:pPr/>
        </w:pPrChange>
      </w:pPr>
      <w:del w:id="5918" w:author="Liam Coleman" w:date="2021-04-26T11:56:00Z">
        <w:r w:rsidRPr="000D2AE2" w:rsidDel="004C788F">
          <w:rPr>
            <w:rPrChange w:id="5919" w:author="Liam Coleman" w:date="2021-04-26T11:51:00Z">
              <w:rPr>
                <w:strike/>
              </w:rPr>
            </w:rPrChange>
          </w:rPr>
          <w:delText>If there are</w:delText>
        </w:r>
        <w:r w:rsidR="0022345D" w:rsidRPr="000D2AE2" w:rsidDel="004C788F">
          <w:rPr>
            <w:rPrChange w:id="5920" w:author="Liam Coleman" w:date="2021-04-26T11:51:00Z">
              <w:rPr>
                <w:strike/>
              </w:rPr>
            </w:rPrChange>
          </w:rPr>
          <w:delText xml:space="preserve"> no details never event is sent so in this case a report stating such will be printed.</w:delText>
        </w:r>
        <w:bookmarkStart w:id="5921" w:name="_Toc66781253"/>
        <w:bookmarkStart w:id="5922" w:name="_Toc67314365"/>
        <w:bookmarkStart w:id="5923" w:name="_Toc67314998"/>
        <w:bookmarkStart w:id="5924" w:name="_Toc67322294"/>
        <w:bookmarkStart w:id="5925" w:name="_Toc67322931"/>
        <w:bookmarkStart w:id="5926" w:name="_Toc67405975"/>
        <w:bookmarkStart w:id="5927" w:name="_Toc67406612"/>
        <w:bookmarkStart w:id="5928" w:name="_Toc69823055"/>
        <w:bookmarkStart w:id="5929" w:name="_Toc69823762"/>
        <w:bookmarkStart w:id="5930" w:name="_Toc69912722"/>
        <w:bookmarkStart w:id="5931" w:name="_Toc69913439"/>
        <w:bookmarkEnd w:id="5921"/>
        <w:bookmarkEnd w:id="5922"/>
        <w:bookmarkEnd w:id="5923"/>
        <w:bookmarkEnd w:id="5924"/>
        <w:bookmarkEnd w:id="5925"/>
        <w:bookmarkEnd w:id="5926"/>
        <w:bookmarkEnd w:id="5927"/>
        <w:bookmarkEnd w:id="5928"/>
        <w:bookmarkEnd w:id="5929"/>
        <w:bookmarkEnd w:id="5930"/>
        <w:bookmarkEnd w:id="5931"/>
      </w:del>
    </w:p>
    <w:p w14:paraId="4F633B22" w14:textId="10EEB40B" w:rsidR="00CA6C88" w:rsidRPr="000D2AE2" w:rsidDel="004C788F" w:rsidRDefault="00CA6C88">
      <w:pPr>
        <w:pStyle w:val="Heading2"/>
        <w:numPr>
          <w:ilvl w:val="0"/>
          <w:numId w:val="0"/>
        </w:numPr>
        <w:ind w:left="1134" w:hanging="1134"/>
        <w:rPr>
          <w:del w:id="5932" w:author="Liam Coleman" w:date="2021-04-26T11:56:00Z"/>
          <w:rPrChange w:id="5933" w:author="Liam Coleman" w:date="2021-04-26T11:51:00Z">
            <w:rPr>
              <w:del w:id="5934" w:author="Liam Coleman" w:date="2021-04-26T11:56:00Z"/>
              <w:strike/>
            </w:rPr>
          </w:rPrChange>
        </w:rPr>
        <w:pPrChange w:id="5935" w:author="Liam Coleman" w:date="2021-04-26T11:51:00Z">
          <w:pPr/>
        </w:pPrChange>
      </w:pPr>
      <w:del w:id="5936" w:author="Liam Coleman" w:date="2021-04-26T11:56:00Z">
        <w:r w:rsidRPr="000D2AE2" w:rsidDel="004C788F">
          <w:rPr>
            <w:rPrChange w:id="5937" w:author="Liam Coleman" w:date="2021-04-26T11:51:00Z">
              <w:rPr>
                <w:strike/>
              </w:rPr>
            </w:rPrChange>
          </w:rPr>
          <w:delText>The information received needs to be stored to disk using CGReports.txt file to accommodate sale recovery.</w:delText>
        </w:r>
        <w:bookmarkStart w:id="5938" w:name="_Toc66781254"/>
        <w:bookmarkStart w:id="5939" w:name="_Toc67314366"/>
        <w:bookmarkStart w:id="5940" w:name="_Toc67314999"/>
        <w:bookmarkStart w:id="5941" w:name="_Toc67322295"/>
        <w:bookmarkStart w:id="5942" w:name="_Toc67322932"/>
        <w:bookmarkStart w:id="5943" w:name="_Toc67405976"/>
        <w:bookmarkStart w:id="5944" w:name="_Toc67406613"/>
        <w:bookmarkStart w:id="5945" w:name="_Toc69823056"/>
        <w:bookmarkStart w:id="5946" w:name="_Toc69823763"/>
        <w:bookmarkStart w:id="5947" w:name="_Toc69912723"/>
        <w:bookmarkStart w:id="5948" w:name="_Toc69913440"/>
        <w:bookmarkEnd w:id="5938"/>
        <w:bookmarkEnd w:id="5939"/>
        <w:bookmarkEnd w:id="5940"/>
        <w:bookmarkEnd w:id="5941"/>
        <w:bookmarkEnd w:id="5942"/>
        <w:bookmarkEnd w:id="5943"/>
        <w:bookmarkEnd w:id="5944"/>
        <w:bookmarkEnd w:id="5945"/>
        <w:bookmarkEnd w:id="5946"/>
        <w:bookmarkEnd w:id="5947"/>
        <w:bookmarkEnd w:id="5948"/>
      </w:del>
    </w:p>
    <w:p w14:paraId="2CE066BD" w14:textId="73CAC0A4" w:rsidR="00464BAA" w:rsidRPr="000D2AE2" w:rsidDel="004C788F" w:rsidRDefault="00464BAA">
      <w:pPr>
        <w:pStyle w:val="Heading2"/>
        <w:numPr>
          <w:ilvl w:val="0"/>
          <w:numId w:val="0"/>
        </w:numPr>
        <w:ind w:left="1134" w:hanging="1134"/>
        <w:rPr>
          <w:del w:id="5949" w:author="Liam Coleman" w:date="2021-04-26T11:56:00Z"/>
          <w:rPrChange w:id="5950" w:author="Liam Coleman" w:date="2021-04-26T11:51:00Z">
            <w:rPr>
              <w:del w:id="5951" w:author="Liam Coleman" w:date="2021-04-26T11:56:00Z"/>
              <w:strike/>
            </w:rPr>
          </w:rPrChange>
        </w:rPr>
        <w:pPrChange w:id="5952" w:author="Liam Coleman" w:date="2021-04-26T11:51:00Z">
          <w:pPr/>
        </w:pPrChange>
      </w:pPr>
      <w:del w:id="5953" w:author="Liam Coleman" w:date="2021-04-26T11:56:00Z">
        <w:r w:rsidRPr="000D2AE2" w:rsidDel="004C788F">
          <w:rPr>
            <w:rPrChange w:id="5954" w:author="Liam Coleman" w:date="2021-04-26T11:51:00Z">
              <w:rPr>
                <w:strike/>
              </w:rPr>
            </w:rPrChange>
          </w:rPr>
          <w:delText>Report form needs to be specified it CG report are to be implemented.</w:delText>
        </w:r>
        <w:bookmarkStart w:id="5955" w:name="_Toc66781255"/>
        <w:bookmarkStart w:id="5956" w:name="_Toc67314367"/>
        <w:bookmarkStart w:id="5957" w:name="_Toc67315000"/>
        <w:bookmarkStart w:id="5958" w:name="_Toc67322296"/>
        <w:bookmarkStart w:id="5959" w:name="_Toc67322933"/>
        <w:bookmarkStart w:id="5960" w:name="_Toc67405977"/>
        <w:bookmarkStart w:id="5961" w:name="_Toc67406614"/>
        <w:bookmarkStart w:id="5962" w:name="_Toc69823057"/>
        <w:bookmarkStart w:id="5963" w:name="_Toc69823764"/>
        <w:bookmarkStart w:id="5964" w:name="_Toc69912724"/>
        <w:bookmarkStart w:id="5965" w:name="_Toc69913441"/>
        <w:bookmarkEnd w:id="5955"/>
        <w:bookmarkEnd w:id="5956"/>
        <w:bookmarkEnd w:id="5957"/>
        <w:bookmarkEnd w:id="5958"/>
        <w:bookmarkEnd w:id="5959"/>
        <w:bookmarkEnd w:id="5960"/>
        <w:bookmarkEnd w:id="5961"/>
        <w:bookmarkEnd w:id="5962"/>
        <w:bookmarkEnd w:id="5963"/>
        <w:bookmarkEnd w:id="5964"/>
        <w:bookmarkEnd w:id="5965"/>
      </w:del>
    </w:p>
    <w:p w14:paraId="37D21CE7" w14:textId="5F22015B" w:rsidR="00A4514A" w:rsidRPr="000D2AE2" w:rsidDel="004C788F" w:rsidRDefault="00A4514A">
      <w:pPr>
        <w:pStyle w:val="Heading2"/>
        <w:numPr>
          <w:ilvl w:val="0"/>
          <w:numId w:val="0"/>
        </w:numPr>
        <w:ind w:left="1134" w:hanging="1134"/>
        <w:rPr>
          <w:del w:id="5966" w:author="Liam Coleman" w:date="2021-04-26T11:56:00Z"/>
          <w:rPrChange w:id="5967" w:author="Liam Coleman" w:date="2021-04-26T11:51:00Z">
            <w:rPr>
              <w:del w:id="5968" w:author="Liam Coleman" w:date="2021-04-26T11:56:00Z"/>
            </w:rPr>
          </w:rPrChange>
        </w:rPr>
        <w:pPrChange w:id="5969" w:author="Liam Coleman" w:date="2021-04-26T11:51:00Z">
          <w:pPr>
            <w:pStyle w:val="ReviewNotes"/>
          </w:pPr>
        </w:pPrChange>
      </w:pPr>
      <w:del w:id="5970" w:author="Liam Coleman" w:date="2021-04-26T11:56:00Z">
        <w:r w:rsidRPr="00250CB5" w:rsidDel="004C788F">
          <w:delText xml:space="preserve">No </w:delText>
        </w:r>
        <w:r w:rsidRPr="000D2AE2" w:rsidDel="004C788F">
          <w:rPr>
            <w:rPrChange w:id="5971" w:author="Liam Coleman" w:date="2021-04-26T11:51:00Z">
              <w:rPr>
                <w:b/>
                <w:i w:val="0"/>
              </w:rPr>
            </w:rPrChange>
          </w:rPr>
          <w:delText>CashSession</w:delText>
        </w:r>
        <w:r w:rsidRPr="000D2AE2" w:rsidDel="004C788F">
          <w:rPr>
            <w:rPrChange w:id="5972" w:author="Liam Coleman" w:date="2021-04-26T11:51:00Z">
              <w:rPr>
                <w:i w:val="0"/>
              </w:rPr>
            </w:rPrChange>
          </w:rPr>
          <w:delText xml:space="preserve"> Reports are to be printe</w:delText>
        </w:r>
        <w:r w:rsidR="00A435DC" w:rsidRPr="000D2AE2" w:rsidDel="004C788F">
          <w:rPr>
            <w:rPrChange w:id="5973" w:author="Liam Coleman" w:date="2021-04-26T11:51:00Z">
              <w:rPr>
                <w:i w:val="0"/>
              </w:rPr>
            </w:rPrChange>
          </w:rPr>
          <w:delText>d</w:delText>
        </w:r>
        <w:r w:rsidRPr="000D2AE2" w:rsidDel="004C788F">
          <w:rPr>
            <w:rPrChange w:id="5974" w:author="Liam Coleman" w:date="2021-04-26T11:51:00Z">
              <w:rPr>
                <w:i w:val="0"/>
              </w:rPr>
            </w:rPrChange>
          </w:rPr>
          <w:delText xml:space="preserve">, however the POS2CG.dll is </w:delText>
        </w:r>
        <w:r w:rsidR="00DF0FBB" w:rsidRPr="000D2AE2" w:rsidDel="004C788F">
          <w:rPr>
            <w:rPrChange w:id="5975" w:author="Liam Coleman" w:date="2021-04-26T11:51:00Z">
              <w:rPr>
                <w:i w:val="0"/>
              </w:rPr>
            </w:rPrChange>
          </w:rPr>
          <w:delText>log this reporting events</w:delText>
        </w:r>
        <w:r w:rsidRPr="000D2AE2" w:rsidDel="004C788F">
          <w:rPr>
            <w:rPrChange w:id="5976" w:author="Liam Coleman" w:date="2021-04-26T11:51:00Z">
              <w:rPr>
                <w:i w:val="0"/>
              </w:rPr>
            </w:rPrChange>
          </w:rPr>
          <w:delText>.</w:delText>
        </w:r>
        <w:bookmarkStart w:id="5977" w:name="_Toc66781256"/>
        <w:bookmarkStart w:id="5978" w:name="_Toc67314368"/>
        <w:bookmarkStart w:id="5979" w:name="_Toc67315001"/>
        <w:bookmarkStart w:id="5980" w:name="_Toc67322297"/>
        <w:bookmarkStart w:id="5981" w:name="_Toc67322934"/>
        <w:bookmarkStart w:id="5982" w:name="_Toc67405978"/>
        <w:bookmarkStart w:id="5983" w:name="_Toc67406615"/>
        <w:bookmarkStart w:id="5984" w:name="_Toc69823058"/>
        <w:bookmarkStart w:id="5985" w:name="_Toc69823765"/>
        <w:bookmarkStart w:id="5986" w:name="_Toc69912725"/>
        <w:bookmarkStart w:id="5987" w:name="_Toc69913442"/>
        <w:bookmarkEnd w:id="5977"/>
        <w:bookmarkEnd w:id="5978"/>
        <w:bookmarkEnd w:id="5979"/>
        <w:bookmarkEnd w:id="5980"/>
        <w:bookmarkEnd w:id="5981"/>
        <w:bookmarkEnd w:id="5982"/>
        <w:bookmarkEnd w:id="5983"/>
        <w:bookmarkEnd w:id="5984"/>
        <w:bookmarkEnd w:id="5985"/>
        <w:bookmarkEnd w:id="5986"/>
        <w:bookmarkEnd w:id="5987"/>
      </w:del>
    </w:p>
    <w:p w14:paraId="12ABA542" w14:textId="71B3DB00" w:rsidR="00263D33" w:rsidRPr="000D2AE2" w:rsidDel="004C788F" w:rsidRDefault="00263D33">
      <w:pPr>
        <w:pStyle w:val="Heading2"/>
        <w:numPr>
          <w:ilvl w:val="0"/>
          <w:numId w:val="0"/>
        </w:numPr>
        <w:ind w:left="1134" w:hanging="1134"/>
        <w:rPr>
          <w:del w:id="5988" w:author="Liam Coleman" w:date="2021-04-26T11:56:00Z"/>
        </w:rPr>
        <w:pPrChange w:id="5989" w:author="Liam Coleman" w:date="2021-04-26T11:51:00Z">
          <w:pPr>
            <w:pStyle w:val="Heading2"/>
          </w:pPr>
        </w:pPrChange>
      </w:pPr>
      <w:del w:id="5990" w:author="Liam Coleman" w:date="2021-04-26T11:56:00Z">
        <w:r w:rsidRPr="000D2AE2" w:rsidDel="004C788F">
          <w:delText>Edge Cases</w:delText>
        </w:r>
        <w:bookmarkStart w:id="5991" w:name="_Toc66781257"/>
        <w:bookmarkStart w:id="5992" w:name="_Toc67314369"/>
        <w:bookmarkStart w:id="5993" w:name="_Toc67315002"/>
        <w:bookmarkStart w:id="5994" w:name="_Toc67322298"/>
        <w:bookmarkStart w:id="5995" w:name="_Toc67322935"/>
        <w:bookmarkStart w:id="5996" w:name="_Toc67405979"/>
        <w:bookmarkStart w:id="5997" w:name="_Toc67406616"/>
        <w:bookmarkStart w:id="5998" w:name="_Toc69823059"/>
        <w:bookmarkStart w:id="5999" w:name="_Toc69823766"/>
        <w:bookmarkStart w:id="6000" w:name="_Toc69912726"/>
        <w:bookmarkStart w:id="6001" w:name="_Toc69913443"/>
        <w:bookmarkEnd w:id="5991"/>
        <w:bookmarkEnd w:id="5992"/>
        <w:bookmarkEnd w:id="5993"/>
        <w:bookmarkEnd w:id="5994"/>
        <w:bookmarkEnd w:id="5995"/>
        <w:bookmarkEnd w:id="5996"/>
        <w:bookmarkEnd w:id="5997"/>
        <w:bookmarkEnd w:id="5998"/>
        <w:bookmarkEnd w:id="5999"/>
        <w:bookmarkEnd w:id="6000"/>
        <w:bookmarkEnd w:id="6001"/>
      </w:del>
    </w:p>
    <w:p w14:paraId="5DEF988F" w14:textId="50B38FA3" w:rsidR="00263D33" w:rsidRPr="000D2AE2" w:rsidDel="004C788F" w:rsidRDefault="00263D33">
      <w:pPr>
        <w:pStyle w:val="Heading2"/>
        <w:numPr>
          <w:ilvl w:val="0"/>
          <w:numId w:val="0"/>
        </w:numPr>
        <w:ind w:left="1134" w:hanging="1134"/>
        <w:rPr>
          <w:del w:id="6002" w:author="Liam Coleman" w:date="2021-04-26T11:56:00Z"/>
          <w:rPrChange w:id="6003" w:author="Liam Coleman" w:date="2021-04-26T11:51:00Z">
            <w:rPr>
              <w:del w:id="6004" w:author="Liam Coleman" w:date="2021-04-26T11:56:00Z"/>
            </w:rPr>
          </w:rPrChange>
        </w:rPr>
        <w:pPrChange w:id="6005" w:author="Liam Coleman" w:date="2021-04-26T11:51:00Z">
          <w:pPr>
            <w:pStyle w:val="ListParagraph"/>
            <w:numPr>
              <w:numId w:val="56"/>
            </w:numPr>
            <w:ind w:hanging="360"/>
          </w:pPr>
        </w:pPrChange>
      </w:pPr>
      <w:del w:id="6006" w:author="Liam Coleman" w:date="2021-04-26T11:56:00Z">
        <w:r w:rsidRPr="00250CB5" w:rsidDel="004C788F">
          <w:delText>Money in CG on login discussed above</w:delText>
        </w:r>
        <w:bookmarkStart w:id="6007" w:name="_Toc66781258"/>
        <w:bookmarkStart w:id="6008" w:name="_Toc67314370"/>
        <w:bookmarkStart w:id="6009" w:name="_Toc67315003"/>
        <w:bookmarkStart w:id="6010" w:name="_Toc67322299"/>
        <w:bookmarkStart w:id="6011" w:name="_Toc67322936"/>
        <w:bookmarkStart w:id="6012" w:name="_Toc67405980"/>
        <w:bookmarkStart w:id="6013" w:name="_Toc67406617"/>
        <w:bookmarkStart w:id="6014" w:name="_Toc69823060"/>
        <w:bookmarkStart w:id="6015" w:name="_Toc69823767"/>
        <w:bookmarkStart w:id="6016" w:name="_Toc69912727"/>
        <w:bookmarkStart w:id="6017" w:name="_Toc69913444"/>
        <w:bookmarkEnd w:id="6007"/>
        <w:bookmarkEnd w:id="6008"/>
        <w:bookmarkEnd w:id="6009"/>
        <w:bookmarkEnd w:id="6010"/>
        <w:bookmarkEnd w:id="6011"/>
        <w:bookmarkEnd w:id="6012"/>
        <w:bookmarkEnd w:id="6013"/>
        <w:bookmarkEnd w:id="6014"/>
        <w:bookmarkEnd w:id="6015"/>
        <w:bookmarkEnd w:id="6016"/>
        <w:bookmarkEnd w:id="6017"/>
      </w:del>
    </w:p>
    <w:p w14:paraId="4BBCA002" w14:textId="1FAC1182" w:rsidR="00263D33" w:rsidRPr="000D2AE2" w:rsidDel="004C788F" w:rsidRDefault="001F54FB">
      <w:pPr>
        <w:pStyle w:val="Heading2"/>
        <w:numPr>
          <w:ilvl w:val="0"/>
          <w:numId w:val="0"/>
        </w:numPr>
        <w:ind w:left="1134" w:hanging="1134"/>
        <w:rPr>
          <w:del w:id="6018" w:author="Liam Coleman" w:date="2021-04-26T11:56:00Z"/>
          <w:rPrChange w:id="6019" w:author="Liam Coleman" w:date="2021-04-26T11:51:00Z">
            <w:rPr>
              <w:del w:id="6020" w:author="Liam Coleman" w:date="2021-04-26T11:56:00Z"/>
            </w:rPr>
          </w:rPrChange>
        </w:rPr>
        <w:pPrChange w:id="6021" w:author="Liam Coleman" w:date="2021-04-26T11:51:00Z">
          <w:pPr>
            <w:pStyle w:val="ListParagraph"/>
            <w:numPr>
              <w:numId w:val="56"/>
            </w:numPr>
            <w:ind w:hanging="360"/>
          </w:pPr>
        </w:pPrChange>
      </w:pPr>
      <w:del w:id="6022" w:author="Liam Coleman" w:date="2021-04-26T11:56:00Z">
        <w:r w:rsidRPr="000D2AE2" w:rsidDel="004C788F">
          <w:rPr>
            <w:rPrChange w:id="6023" w:author="Liam Coleman" w:date="2021-04-26T11:51:00Z">
              <w:rPr/>
            </w:rPrChange>
          </w:rPr>
          <w:delText>Forecourt Functionality:</w:delText>
        </w:r>
        <w:bookmarkStart w:id="6024" w:name="_Toc66781259"/>
        <w:bookmarkStart w:id="6025" w:name="_Toc67314371"/>
        <w:bookmarkStart w:id="6026" w:name="_Toc67315004"/>
        <w:bookmarkStart w:id="6027" w:name="_Toc67322300"/>
        <w:bookmarkStart w:id="6028" w:name="_Toc67322937"/>
        <w:bookmarkStart w:id="6029" w:name="_Toc67405981"/>
        <w:bookmarkStart w:id="6030" w:name="_Toc67406618"/>
        <w:bookmarkStart w:id="6031" w:name="_Toc69823061"/>
        <w:bookmarkStart w:id="6032" w:name="_Toc69823768"/>
        <w:bookmarkStart w:id="6033" w:name="_Toc69912728"/>
        <w:bookmarkStart w:id="6034" w:name="_Toc69913445"/>
        <w:bookmarkEnd w:id="6024"/>
        <w:bookmarkEnd w:id="6025"/>
        <w:bookmarkEnd w:id="6026"/>
        <w:bookmarkEnd w:id="6027"/>
        <w:bookmarkEnd w:id="6028"/>
        <w:bookmarkEnd w:id="6029"/>
        <w:bookmarkEnd w:id="6030"/>
        <w:bookmarkEnd w:id="6031"/>
        <w:bookmarkEnd w:id="6032"/>
        <w:bookmarkEnd w:id="6033"/>
        <w:bookmarkEnd w:id="6034"/>
      </w:del>
    </w:p>
    <w:p w14:paraId="1E534272" w14:textId="0A61610E" w:rsidR="001F54FB" w:rsidRPr="000D2AE2" w:rsidDel="004C788F" w:rsidRDefault="001F54FB">
      <w:pPr>
        <w:pStyle w:val="Heading2"/>
        <w:numPr>
          <w:ilvl w:val="0"/>
          <w:numId w:val="0"/>
        </w:numPr>
        <w:ind w:left="1134" w:hanging="1134"/>
        <w:rPr>
          <w:del w:id="6035" w:author="Liam Coleman" w:date="2021-04-26T11:56:00Z"/>
          <w:rPrChange w:id="6036" w:author="Liam Coleman" w:date="2021-04-26T11:51:00Z">
            <w:rPr>
              <w:del w:id="6037" w:author="Liam Coleman" w:date="2021-04-26T11:56:00Z"/>
            </w:rPr>
          </w:rPrChange>
        </w:rPr>
        <w:pPrChange w:id="6038" w:author="Liam Coleman" w:date="2021-04-26T11:51:00Z">
          <w:pPr>
            <w:pStyle w:val="ListParagraph"/>
            <w:numPr>
              <w:ilvl w:val="1"/>
              <w:numId w:val="56"/>
            </w:numPr>
            <w:ind w:left="1440" w:hanging="360"/>
          </w:pPr>
        </w:pPrChange>
      </w:pPr>
      <w:del w:id="6039" w:author="Liam Coleman" w:date="2021-04-26T11:56:00Z">
        <w:r w:rsidRPr="000D2AE2" w:rsidDel="004C788F">
          <w:rPr>
            <w:rPrChange w:id="6040" w:author="Liam Coleman" w:date="2021-04-26T11:51:00Z">
              <w:rPr/>
            </w:rPrChange>
          </w:rPr>
          <w:delText xml:space="preserve">The updating of </w:delText>
        </w:r>
        <w:r w:rsidR="00A7131C" w:rsidRPr="000D2AE2" w:rsidDel="004C788F">
          <w:rPr>
            <w:rPrChange w:id="6041" w:author="Liam Coleman" w:date="2021-04-26T11:51:00Z">
              <w:rPr/>
            </w:rPrChange>
          </w:rPr>
          <w:delText>insert</w:delText>
        </w:r>
        <w:r w:rsidRPr="000D2AE2" w:rsidDel="004C788F">
          <w:rPr>
            <w:rPrChange w:id="6042" w:author="Liam Coleman" w:date="2021-04-26T11:51:00Z">
              <w:rPr/>
            </w:rPrChange>
          </w:rPr>
          <w:delText>ed monies should not lengthen the duration of the _Read_Key  method and fuel panels authorisation and emergency stop should work for all configured pumps. This should be tested on three rows of pumps with activity.</w:delText>
        </w:r>
        <w:bookmarkStart w:id="6043" w:name="_Toc66781260"/>
        <w:bookmarkStart w:id="6044" w:name="_Toc67314372"/>
        <w:bookmarkStart w:id="6045" w:name="_Toc67315005"/>
        <w:bookmarkStart w:id="6046" w:name="_Toc67322301"/>
        <w:bookmarkStart w:id="6047" w:name="_Toc67322938"/>
        <w:bookmarkStart w:id="6048" w:name="_Toc67405982"/>
        <w:bookmarkStart w:id="6049" w:name="_Toc67406619"/>
        <w:bookmarkStart w:id="6050" w:name="_Toc69823062"/>
        <w:bookmarkStart w:id="6051" w:name="_Toc69823769"/>
        <w:bookmarkStart w:id="6052" w:name="_Toc69912729"/>
        <w:bookmarkStart w:id="6053" w:name="_Toc69913446"/>
        <w:bookmarkEnd w:id="6043"/>
        <w:bookmarkEnd w:id="6044"/>
        <w:bookmarkEnd w:id="6045"/>
        <w:bookmarkEnd w:id="6046"/>
        <w:bookmarkEnd w:id="6047"/>
        <w:bookmarkEnd w:id="6048"/>
        <w:bookmarkEnd w:id="6049"/>
        <w:bookmarkEnd w:id="6050"/>
        <w:bookmarkEnd w:id="6051"/>
        <w:bookmarkEnd w:id="6052"/>
        <w:bookmarkEnd w:id="6053"/>
      </w:del>
    </w:p>
    <w:p w14:paraId="7B28E175" w14:textId="29B17AE0" w:rsidR="001F54FB" w:rsidRPr="000D2AE2" w:rsidDel="004C788F" w:rsidRDefault="001F54FB">
      <w:pPr>
        <w:pStyle w:val="Heading2"/>
        <w:numPr>
          <w:ilvl w:val="0"/>
          <w:numId w:val="0"/>
        </w:numPr>
        <w:ind w:left="1134" w:hanging="1134"/>
        <w:rPr>
          <w:del w:id="6054" w:author="Liam Coleman" w:date="2021-04-26T11:56:00Z"/>
          <w:rPrChange w:id="6055" w:author="Liam Coleman" w:date="2021-04-26T11:51:00Z">
            <w:rPr>
              <w:del w:id="6056" w:author="Liam Coleman" w:date="2021-04-26T11:56:00Z"/>
            </w:rPr>
          </w:rPrChange>
        </w:rPr>
        <w:pPrChange w:id="6057" w:author="Liam Coleman" w:date="2021-04-26T11:51:00Z">
          <w:pPr>
            <w:pStyle w:val="ListParagraph"/>
            <w:numPr>
              <w:ilvl w:val="1"/>
              <w:numId w:val="56"/>
            </w:numPr>
            <w:ind w:left="1440" w:hanging="360"/>
          </w:pPr>
        </w:pPrChange>
      </w:pPr>
      <w:del w:id="6058" w:author="Liam Coleman" w:date="2021-04-26T11:56:00Z">
        <w:r w:rsidRPr="000D2AE2" w:rsidDel="004C788F">
          <w:rPr>
            <w:rPrChange w:id="6059" w:author="Liam Coleman" w:date="2021-04-26T11:51:00Z">
              <w:rPr/>
            </w:rPrChange>
          </w:rPr>
          <w:delText>Also any error message or warning level prompt should not block pump functionality described.</w:delText>
        </w:r>
        <w:bookmarkStart w:id="6060" w:name="_Toc66781261"/>
        <w:bookmarkStart w:id="6061" w:name="_Toc67314373"/>
        <w:bookmarkStart w:id="6062" w:name="_Toc67315006"/>
        <w:bookmarkStart w:id="6063" w:name="_Toc67322302"/>
        <w:bookmarkStart w:id="6064" w:name="_Toc67322939"/>
        <w:bookmarkStart w:id="6065" w:name="_Toc67405983"/>
        <w:bookmarkStart w:id="6066" w:name="_Toc67406620"/>
        <w:bookmarkStart w:id="6067" w:name="_Toc69823063"/>
        <w:bookmarkStart w:id="6068" w:name="_Toc69823770"/>
        <w:bookmarkStart w:id="6069" w:name="_Toc69912730"/>
        <w:bookmarkStart w:id="6070" w:name="_Toc69913447"/>
        <w:bookmarkEnd w:id="6060"/>
        <w:bookmarkEnd w:id="6061"/>
        <w:bookmarkEnd w:id="6062"/>
        <w:bookmarkEnd w:id="6063"/>
        <w:bookmarkEnd w:id="6064"/>
        <w:bookmarkEnd w:id="6065"/>
        <w:bookmarkEnd w:id="6066"/>
        <w:bookmarkEnd w:id="6067"/>
        <w:bookmarkEnd w:id="6068"/>
        <w:bookmarkEnd w:id="6069"/>
        <w:bookmarkEnd w:id="6070"/>
      </w:del>
    </w:p>
    <w:p w14:paraId="6A5E41BC" w14:textId="247BC3FA" w:rsidR="00263D33" w:rsidRPr="000D2AE2" w:rsidDel="004C788F" w:rsidRDefault="00263D33">
      <w:pPr>
        <w:pStyle w:val="Heading2"/>
        <w:numPr>
          <w:ilvl w:val="0"/>
          <w:numId w:val="0"/>
        </w:numPr>
        <w:ind w:left="1134" w:hanging="1134"/>
        <w:rPr>
          <w:del w:id="6071" w:author="Liam Coleman" w:date="2021-04-26T11:56:00Z"/>
        </w:rPr>
        <w:pPrChange w:id="6072" w:author="Liam Coleman" w:date="2021-04-26T11:51:00Z">
          <w:pPr>
            <w:pStyle w:val="Heading2"/>
          </w:pPr>
        </w:pPrChange>
      </w:pPr>
      <w:del w:id="6073" w:author="Liam Coleman" w:date="2021-04-26T11:56:00Z">
        <w:r w:rsidRPr="000D2AE2" w:rsidDel="004C788F">
          <w:delText>Event Handling Methods</w:delText>
        </w:r>
        <w:bookmarkStart w:id="6074" w:name="_Toc66781262"/>
        <w:bookmarkStart w:id="6075" w:name="_Toc67314374"/>
        <w:bookmarkStart w:id="6076" w:name="_Toc67315007"/>
        <w:bookmarkStart w:id="6077" w:name="_Toc67322303"/>
        <w:bookmarkStart w:id="6078" w:name="_Toc67322940"/>
        <w:bookmarkStart w:id="6079" w:name="_Toc67405984"/>
        <w:bookmarkStart w:id="6080" w:name="_Toc67406621"/>
        <w:bookmarkStart w:id="6081" w:name="_Toc69823064"/>
        <w:bookmarkStart w:id="6082" w:name="_Toc69823771"/>
        <w:bookmarkStart w:id="6083" w:name="_Toc69912731"/>
        <w:bookmarkStart w:id="6084" w:name="_Toc69913448"/>
        <w:bookmarkEnd w:id="6074"/>
        <w:bookmarkEnd w:id="6075"/>
        <w:bookmarkEnd w:id="6076"/>
        <w:bookmarkEnd w:id="6077"/>
        <w:bookmarkEnd w:id="6078"/>
        <w:bookmarkEnd w:id="6079"/>
        <w:bookmarkEnd w:id="6080"/>
        <w:bookmarkEnd w:id="6081"/>
        <w:bookmarkEnd w:id="6082"/>
        <w:bookmarkEnd w:id="6083"/>
        <w:bookmarkEnd w:id="6084"/>
      </w:del>
    </w:p>
    <w:p w14:paraId="3D0CA96E" w14:textId="754AF1BF" w:rsidR="00263D33" w:rsidRPr="000D2AE2" w:rsidDel="004C788F" w:rsidRDefault="00263D33">
      <w:pPr>
        <w:pStyle w:val="Heading2"/>
        <w:numPr>
          <w:ilvl w:val="0"/>
          <w:numId w:val="0"/>
        </w:numPr>
        <w:ind w:left="1134" w:hanging="1134"/>
        <w:rPr>
          <w:del w:id="6085" w:author="Liam Coleman" w:date="2021-04-26T11:56:00Z"/>
          <w:rPrChange w:id="6086" w:author="Liam Coleman" w:date="2021-04-26T11:51:00Z">
            <w:rPr>
              <w:del w:id="6087" w:author="Liam Coleman" w:date="2021-04-26T11:56:00Z"/>
            </w:rPr>
          </w:rPrChange>
        </w:rPr>
        <w:pPrChange w:id="6088" w:author="Liam Coleman" w:date="2021-04-26T11:51:00Z">
          <w:pPr/>
        </w:pPrChange>
      </w:pPr>
      <w:del w:id="6089" w:author="Liam Coleman" w:date="2021-04-26T11:56:00Z">
        <w:r w:rsidRPr="00250CB5" w:rsidDel="004C788F">
          <w:delText>The CG has the following events which the POS2CG.DLL will register for and store passed information.</w:delText>
        </w:r>
        <w:bookmarkStart w:id="6090" w:name="_Toc66781263"/>
        <w:bookmarkStart w:id="6091" w:name="_Toc67314375"/>
        <w:bookmarkStart w:id="6092" w:name="_Toc67315008"/>
        <w:bookmarkStart w:id="6093" w:name="_Toc67322304"/>
        <w:bookmarkStart w:id="6094" w:name="_Toc67322941"/>
        <w:bookmarkStart w:id="6095" w:name="_Toc67405985"/>
        <w:bookmarkStart w:id="6096" w:name="_Toc67406622"/>
        <w:bookmarkStart w:id="6097" w:name="_Toc69823065"/>
        <w:bookmarkStart w:id="6098" w:name="_Toc69823772"/>
        <w:bookmarkStart w:id="6099" w:name="_Toc69912732"/>
        <w:bookmarkStart w:id="6100" w:name="_Toc69913449"/>
        <w:bookmarkEnd w:id="6090"/>
        <w:bookmarkEnd w:id="6091"/>
        <w:bookmarkEnd w:id="6092"/>
        <w:bookmarkEnd w:id="6093"/>
        <w:bookmarkEnd w:id="6094"/>
        <w:bookmarkEnd w:id="6095"/>
        <w:bookmarkEnd w:id="6096"/>
        <w:bookmarkEnd w:id="6097"/>
        <w:bookmarkEnd w:id="6098"/>
        <w:bookmarkEnd w:id="6099"/>
        <w:bookmarkEnd w:id="6100"/>
      </w:del>
    </w:p>
    <w:p w14:paraId="29CCBC86" w14:textId="5E16F743" w:rsidR="00263D33" w:rsidRPr="000D2AE2" w:rsidDel="004C788F" w:rsidRDefault="00263D33">
      <w:pPr>
        <w:pStyle w:val="Heading2"/>
        <w:numPr>
          <w:ilvl w:val="0"/>
          <w:numId w:val="0"/>
        </w:numPr>
        <w:ind w:left="1134" w:hanging="1134"/>
        <w:rPr>
          <w:del w:id="6101" w:author="Liam Coleman" w:date="2021-04-26T11:56:00Z"/>
          <w:rPrChange w:id="6102" w:author="Liam Coleman" w:date="2021-04-26T11:51:00Z">
            <w:rPr>
              <w:del w:id="6103" w:author="Liam Coleman" w:date="2021-04-26T11:56:00Z"/>
            </w:rPr>
          </w:rPrChange>
        </w:rPr>
        <w:pPrChange w:id="6104" w:author="Liam Coleman" w:date="2021-04-26T11:51:00Z">
          <w:pPr>
            <w:pStyle w:val="Heading3"/>
          </w:pPr>
        </w:pPrChange>
      </w:pPr>
      <w:bookmarkStart w:id="6105" w:name="_Toc383768597"/>
      <w:bookmarkStart w:id="6106" w:name="_Toc383786020"/>
      <w:bookmarkStart w:id="6107" w:name="_Toc386527361"/>
      <w:bookmarkStart w:id="6108" w:name="_Toc386527841"/>
      <w:bookmarkStart w:id="6109" w:name="_Toc386527978"/>
      <w:bookmarkStart w:id="6110" w:name="_Toc386528471"/>
      <w:bookmarkStart w:id="6111" w:name="_Toc386528831"/>
      <w:bookmarkStart w:id="6112" w:name="_Toc386528911"/>
      <w:bookmarkStart w:id="6113" w:name="_Toc387130803"/>
      <w:bookmarkStart w:id="6114" w:name="_Toc387235678"/>
      <w:bookmarkEnd w:id="6105"/>
      <w:bookmarkEnd w:id="6106"/>
      <w:bookmarkEnd w:id="6107"/>
      <w:bookmarkEnd w:id="6108"/>
      <w:bookmarkEnd w:id="6109"/>
      <w:bookmarkEnd w:id="6110"/>
      <w:bookmarkEnd w:id="6111"/>
      <w:bookmarkEnd w:id="6112"/>
      <w:bookmarkEnd w:id="6113"/>
      <w:bookmarkEnd w:id="6114"/>
      <w:del w:id="6115" w:author="Liam Coleman" w:date="2021-04-26T11:56:00Z">
        <w:r w:rsidRPr="000D2AE2" w:rsidDel="004C788F">
          <w:rPr>
            <w:rPrChange w:id="6116" w:author="Liam Coleman" w:date="2021-04-26T11:51:00Z">
              <w:rPr/>
            </w:rPrChange>
          </w:rPr>
          <w:delText>StatusEvent</w:delText>
        </w:r>
        <w:bookmarkStart w:id="6117" w:name="_Toc66781264"/>
        <w:bookmarkStart w:id="6118" w:name="_Toc67314376"/>
        <w:bookmarkStart w:id="6119" w:name="_Toc67315009"/>
        <w:bookmarkStart w:id="6120" w:name="_Toc67322305"/>
        <w:bookmarkStart w:id="6121" w:name="_Toc67322942"/>
        <w:bookmarkStart w:id="6122" w:name="_Toc67405986"/>
        <w:bookmarkStart w:id="6123" w:name="_Toc67406623"/>
        <w:bookmarkStart w:id="6124" w:name="_Toc69823066"/>
        <w:bookmarkStart w:id="6125" w:name="_Toc69823773"/>
        <w:bookmarkStart w:id="6126" w:name="_Toc69912733"/>
        <w:bookmarkStart w:id="6127" w:name="_Toc69913450"/>
        <w:bookmarkEnd w:id="6117"/>
        <w:bookmarkEnd w:id="6118"/>
        <w:bookmarkEnd w:id="6119"/>
        <w:bookmarkEnd w:id="6120"/>
        <w:bookmarkEnd w:id="6121"/>
        <w:bookmarkEnd w:id="6122"/>
        <w:bookmarkEnd w:id="6123"/>
        <w:bookmarkEnd w:id="6124"/>
        <w:bookmarkEnd w:id="6125"/>
        <w:bookmarkEnd w:id="6126"/>
        <w:bookmarkEnd w:id="6127"/>
      </w:del>
    </w:p>
    <w:p w14:paraId="2E69392C" w14:textId="605364D5" w:rsidR="00263D33" w:rsidRPr="000D2AE2" w:rsidDel="004C788F" w:rsidRDefault="00263D33">
      <w:pPr>
        <w:pStyle w:val="Heading2"/>
        <w:numPr>
          <w:ilvl w:val="0"/>
          <w:numId w:val="0"/>
        </w:numPr>
        <w:ind w:left="1134" w:hanging="1134"/>
        <w:rPr>
          <w:del w:id="6128" w:author="Liam Coleman" w:date="2021-04-26T11:56:00Z"/>
          <w:rPrChange w:id="6129" w:author="Liam Coleman" w:date="2021-04-26T11:51:00Z">
            <w:rPr>
              <w:del w:id="6130" w:author="Liam Coleman" w:date="2021-04-26T11:56:00Z"/>
            </w:rPr>
          </w:rPrChange>
        </w:rPr>
        <w:pPrChange w:id="6131" w:author="Liam Coleman" w:date="2021-04-26T11:51:00Z">
          <w:pPr/>
        </w:pPrChange>
      </w:pPr>
      <w:del w:id="6132" w:author="Liam Coleman" w:date="2021-04-26T11:56:00Z">
        <w:r w:rsidRPr="000D2AE2" w:rsidDel="004C788F">
          <w:rPr>
            <w:rPrChange w:id="6133" w:author="Liam Coleman" w:date="2021-04-26T11:51:00Z">
              <w:rPr/>
            </w:rPrChange>
          </w:rPr>
          <w:delText xml:space="preserve">This event triggers every time the Customer </w:delText>
        </w:r>
        <w:r w:rsidR="00A7131C" w:rsidRPr="000D2AE2" w:rsidDel="004C788F">
          <w:rPr>
            <w:rPrChange w:id="6134" w:author="Liam Coleman" w:date="2021-04-26T11:51:00Z">
              <w:rPr/>
            </w:rPrChange>
          </w:rPr>
          <w:delText>insert</w:delText>
        </w:r>
        <w:r w:rsidRPr="000D2AE2" w:rsidDel="004C788F">
          <w:rPr>
            <w:rPrChange w:id="6135" w:author="Liam Coleman" w:date="2021-04-26T11:51:00Z">
              <w:rPr/>
            </w:rPrChange>
          </w:rPr>
          <w:delText xml:space="preserve"> monies. The POS2CG.DLL will store this information in </w:delText>
        </w:r>
        <w:r w:rsidR="00DF0FBB" w:rsidRPr="000D2AE2" w:rsidDel="004C788F">
          <w:rPr>
            <w:rPrChange w:id="6136" w:author="Liam Coleman" w:date="2021-04-26T11:51:00Z">
              <w:rPr>
                <w:b/>
              </w:rPr>
            </w:rPrChange>
          </w:rPr>
          <w:delText>AmountInserted</w:delText>
        </w:r>
        <w:r w:rsidR="00DF0FBB" w:rsidRPr="000D2AE2" w:rsidDel="004C788F">
          <w:rPr>
            <w:rPrChange w:id="6137" w:author="Liam Coleman" w:date="2021-04-26T11:51:00Z">
              <w:rPr/>
            </w:rPrChange>
          </w:rPr>
          <w:delText xml:space="preserve"> </w:delText>
        </w:r>
        <w:r w:rsidRPr="000D2AE2" w:rsidDel="004C788F">
          <w:rPr>
            <w:rPrChange w:id="6138" w:author="Liam Coleman" w:date="2021-04-26T11:51:00Z">
              <w:rPr/>
            </w:rPrChange>
          </w:rPr>
          <w:delText>property which POS consumes and displays on UI as previously discussed.</w:delText>
        </w:r>
        <w:bookmarkStart w:id="6139" w:name="_Toc66781265"/>
        <w:bookmarkStart w:id="6140" w:name="_Toc67314377"/>
        <w:bookmarkStart w:id="6141" w:name="_Toc67315010"/>
        <w:bookmarkStart w:id="6142" w:name="_Toc67322306"/>
        <w:bookmarkStart w:id="6143" w:name="_Toc67322943"/>
        <w:bookmarkStart w:id="6144" w:name="_Toc67405987"/>
        <w:bookmarkStart w:id="6145" w:name="_Toc67406624"/>
        <w:bookmarkStart w:id="6146" w:name="_Toc69823067"/>
        <w:bookmarkStart w:id="6147" w:name="_Toc69823774"/>
        <w:bookmarkStart w:id="6148" w:name="_Toc69912734"/>
        <w:bookmarkStart w:id="6149" w:name="_Toc69913451"/>
        <w:bookmarkEnd w:id="6139"/>
        <w:bookmarkEnd w:id="6140"/>
        <w:bookmarkEnd w:id="6141"/>
        <w:bookmarkEnd w:id="6142"/>
        <w:bookmarkEnd w:id="6143"/>
        <w:bookmarkEnd w:id="6144"/>
        <w:bookmarkEnd w:id="6145"/>
        <w:bookmarkEnd w:id="6146"/>
        <w:bookmarkEnd w:id="6147"/>
        <w:bookmarkEnd w:id="6148"/>
        <w:bookmarkEnd w:id="6149"/>
      </w:del>
    </w:p>
    <w:p w14:paraId="15C31452" w14:textId="72FD504D" w:rsidR="00263D33" w:rsidRPr="000D2AE2" w:rsidDel="004C788F" w:rsidRDefault="00263D33">
      <w:pPr>
        <w:pStyle w:val="Heading2"/>
        <w:numPr>
          <w:ilvl w:val="0"/>
          <w:numId w:val="0"/>
        </w:numPr>
        <w:ind w:left="1134" w:hanging="1134"/>
        <w:rPr>
          <w:del w:id="6150" w:author="Liam Coleman" w:date="2021-04-26T11:56:00Z"/>
          <w:rPrChange w:id="6151" w:author="Liam Coleman" w:date="2021-04-26T11:51:00Z">
            <w:rPr>
              <w:del w:id="6152" w:author="Liam Coleman" w:date="2021-04-26T11:56:00Z"/>
            </w:rPr>
          </w:rPrChange>
        </w:rPr>
        <w:pPrChange w:id="6153" w:author="Liam Coleman" w:date="2021-04-26T11:51:00Z">
          <w:pPr>
            <w:pStyle w:val="Heading3"/>
          </w:pPr>
        </w:pPrChange>
      </w:pPr>
      <w:del w:id="6154" w:author="Liam Coleman" w:date="2021-04-26T11:56:00Z">
        <w:r w:rsidRPr="000D2AE2" w:rsidDel="004C788F">
          <w:rPr>
            <w:rPrChange w:id="6155" w:author="Liam Coleman" w:date="2021-04-26T11:51:00Z">
              <w:rPr/>
            </w:rPrChange>
          </w:rPr>
          <w:delText>ErrorEvent</w:delText>
        </w:r>
        <w:bookmarkStart w:id="6156" w:name="_Toc66781266"/>
        <w:bookmarkStart w:id="6157" w:name="_Toc67314378"/>
        <w:bookmarkStart w:id="6158" w:name="_Toc67315011"/>
        <w:bookmarkStart w:id="6159" w:name="_Toc67322307"/>
        <w:bookmarkStart w:id="6160" w:name="_Toc67322944"/>
        <w:bookmarkStart w:id="6161" w:name="_Toc67405988"/>
        <w:bookmarkStart w:id="6162" w:name="_Toc67406625"/>
        <w:bookmarkStart w:id="6163" w:name="_Toc69823068"/>
        <w:bookmarkStart w:id="6164" w:name="_Toc69823775"/>
        <w:bookmarkStart w:id="6165" w:name="_Toc69912735"/>
        <w:bookmarkStart w:id="6166" w:name="_Toc69913452"/>
        <w:bookmarkEnd w:id="6156"/>
        <w:bookmarkEnd w:id="6157"/>
        <w:bookmarkEnd w:id="6158"/>
        <w:bookmarkEnd w:id="6159"/>
        <w:bookmarkEnd w:id="6160"/>
        <w:bookmarkEnd w:id="6161"/>
        <w:bookmarkEnd w:id="6162"/>
        <w:bookmarkEnd w:id="6163"/>
        <w:bookmarkEnd w:id="6164"/>
        <w:bookmarkEnd w:id="6165"/>
        <w:bookmarkEnd w:id="6166"/>
      </w:del>
    </w:p>
    <w:p w14:paraId="77EF3E44" w14:textId="0FEFB5D4" w:rsidR="00A435DC" w:rsidRPr="000D2AE2" w:rsidDel="004C788F" w:rsidRDefault="00A435DC">
      <w:pPr>
        <w:pStyle w:val="Heading2"/>
        <w:numPr>
          <w:ilvl w:val="0"/>
          <w:numId w:val="0"/>
        </w:numPr>
        <w:ind w:left="1134" w:hanging="1134"/>
        <w:rPr>
          <w:del w:id="6167" w:author="Liam Coleman" w:date="2021-04-26T11:56:00Z"/>
          <w:rPrChange w:id="6168" w:author="Liam Coleman" w:date="2021-04-26T11:51:00Z">
            <w:rPr>
              <w:del w:id="6169" w:author="Liam Coleman" w:date="2021-04-26T11:56:00Z"/>
            </w:rPr>
          </w:rPrChange>
        </w:rPr>
        <w:pPrChange w:id="6170" w:author="Liam Coleman" w:date="2021-04-26T11:51:00Z">
          <w:pPr>
            <w:pStyle w:val="ReviewNotes"/>
          </w:pPr>
        </w:pPrChange>
      </w:pPr>
      <w:del w:id="6171" w:author="Liam Coleman" w:date="2021-04-26T11:56:00Z">
        <w:r w:rsidRPr="000D2AE2" w:rsidDel="004C788F">
          <w:rPr>
            <w:rPrChange w:id="6172" w:author="Liam Coleman" w:date="2021-04-26T11:51:00Z">
              <w:rPr>
                <w:i w:val="0"/>
              </w:rPr>
            </w:rPrChange>
          </w:rPr>
          <w:delText>KF has some examples in PHS DLL code to review.</w:delText>
        </w:r>
        <w:bookmarkStart w:id="6173" w:name="_Toc66781267"/>
        <w:bookmarkStart w:id="6174" w:name="_Toc67314379"/>
        <w:bookmarkStart w:id="6175" w:name="_Toc67315012"/>
        <w:bookmarkStart w:id="6176" w:name="_Toc67322308"/>
        <w:bookmarkStart w:id="6177" w:name="_Toc67322945"/>
        <w:bookmarkStart w:id="6178" w:name="_Toc67405989"/>
        <w:bookmarkStart w:id="6179" w:name="_Toc67406626"/>
        <w:bookmarkStart w:id="6180" w:name="_Toc69823069"/>
        <w:bookmarkStart w:id="6181" w:name="_Toc69823776"/>
        <w:bookmarkStart w:id="6182" w:name="_Toc69912736"/>
        <w:bookmarkStart w:id="6183" w:name="_Toc69913453"/>
        <w:bookmarkEnd w:id="6173"/>
        <w:bookmarkEnd w:id="6174"/>
        <w:bookmarkEnd w:id="6175"/>
        <w:bookmarkEnd w:id="6176"/>
        <w:bookmarkEnd w:id="6177"/>
        <w:bookmarkEnd w:id="6178"/>
        <w:bookmarkEnd w:id="6179"/>
        <w:bookmarkEnd w:id="6180"/>
        <w:bookmarkEnd w:id="6181"/>
        <w:bookmarkEnd w:id="6182"/>
        <w:bookmarkEnd w:id="6183"/>
      </w:del>
    </w:p>
    <w:p w14:paraId="3034A48D" w14:textId="1B72EF05" w:rsidR="00263D33" w:rsidRPr="000D2AE2" w:rsidDel="004C788F" w:rsidRDefault="00263D33">
      <w:pPr>
        <w:pStyle w:val="Heading2"/>
        <w:numPr>
          <w:ilvl w:val="0"/>
          <w:numId w:val="0"/>
        </w:numPr>
        <w:ind w:left="1134" w:hanging="1134"/>
        <w:rPr>
          <w:del w:id="6184" w:author="Liam Coleman" w:date="2021-04-26T11:56:00Z"/>
          <w:rPrChange w:id="6185" w:author="Liam Coleman" w:date="2021-04-26T11:51:00Z">
            <w:rPr>
              <w:del w:id="6186" w:author="Liam Coleman" w:date="2021-04-26T11:56:00Z"/>
            </w:rPr>
          </w:rPrChange>
        </w:rPr>
        <w:pPrChange w:id="6187" w:author="Liam Coleman" w:date="2021-04-26T11:51:00Z">
          <w:pPr/>
        </w:pPrChange>
      </w:pPr>
      <w:del w:id="6188" w:author="Liam Coleman" w:date="2021-04-26T11:56:00Z">
        <w:r w:rsidRPr="000D2AE2" w:rsidDel="004C788F">
          <w:rPr>
            <w:rPrChange w:id="6189" w:author="Liam Coleman" w:date="2021-04-26T11:51:00Z">
              <w:rPr/>
            </w:rPrChange>
          </w:rPr>
          <w:delText xml:space="preserve">This event triggers every time there has been an error. The POS2CG.DLL will store this information consult it after each CG method call. Should errors exist, they will be displayed to the Cashier to resolve. On resolution the </w:delText>
        </w:r>
        <w:r w:rsidR="00DF0FBB" w:rsidRPr="000D2AE2" w:rsidDel="004C788F">
          <w:rPr>
            <w:rPrChange w:id="6190" w:author="Liam Coleman" w:date="2021-04-26T11:51:00Z">
              <w:rPr>
                <w:b/>
              </w:rPr>
            </w:rPrChange>
          </w:rPr>
          <w:delText>Reset</w:delText>
        </w:r>
        <w:r w:rsidR="00DF0FBB" w:rsidRPr="000D2AE2" w:rsidDel="004C788F">
          <w:rPr>
            <w:rPrChange w:id="6191" w:author="Liam Coleman" w:date="2021-04-26T11:51:00Z">
              <w:rPr/>
            </w:rPrChange>
          </w:rPr>
          <w:delText xml:space="preserve"> </w:delText>
        </w:r>
        <w:r w:rsidRPr="000D2AE2" w:rsidDel="004C788F">
          <w:rPr>
            <w:rPrChange w:id="6192" w:author="Liam Coleman" w:date="2021-04-26T11:51:00Z">
              <w:rPr/>
            </w:rPrChange>
          </w:rPr>
          <w:delText>method will be sent and the error</w:delText>
        </w:r>
        <w:r w:rsidR="00231232" w:rsidRPr="000D2AE2" w:rsidDel="004C788F">
          <w:rPr>
            <w:rPrChange w:id="6193" w:author="Liam Coleman" w:date="2021-04-26T11:51:00Z">
              <w:rPr/>
            </w:rPrChange>
          </w:rPr>
          <w:delText xml:space="preserve"> data</w:delText>
        </w:r>
        <w:r w:rsidRPr="000D2AE2" w:rsidDel="004C788F">
          <w:rPr>
            <w:rPrChange w:id="6194" w:author="Liam Coleman" w:date="2021-04-26T11:51:00Z">
              <w:rPr/>
            </w:rPrChange>
          </w:rPr>
          <w:delText xml:space="preserve"> cleared in POS2CG.DLL.</w:delText>
        </w:r>
        <w:bookmarkStart w:id="6195" w:name="_Toc66781268"/>
        <w:bookmarkStart w:id="6196" w:name="_Toc67314380"/>
        <w:bookmarkStart w:id="6197" w:name="_Toc67315013"/>
        <w:bookmarkStart w:id="6198" w:name="_Toc67322309"/>
        <w:bookmarkStart w:id="6199" w:name="_Toc67322946"/>
        <w:bookmarkStart w:id="6200" w:name="_Toc67405990"/>
        <w:bookmarkStart w:id="6201" w:name="_Toc67406627"/>
        <w:bookmarkStart w:id="6202" w:name="_Toc69823070"/>
        <w:bookmarkStart w:id="6203" w:name="_Toc69823777"/>
        <w:bookmarkStart w:id="6204" w:name="_Toc69912737"/>
        <w:bookmarkStart w:id="6205" w:name="_Toc69913454"/>
        <w:bookmarkEnd w:id="6195"/>
        <w:bookmarkEnd w:id="6196"/>
        <w:bookmarkEnd w:id="6197"/>
        <w:bookmarkEnd w:id="6198"/>
        <w:bookmarkEnd w:id="6199"/>
        <w:bookmarkEnd w:id="6200"/>
        <w:bookmarkEnd w:id="6201"/>
        <w:bookmarkEnd w:id="6202"/>
        <w:bookmarkEnd w:id="6203"/>
        <w:bookmarkEnd w:id="6204"/>
        <w:bookmarkEnd w:id="6205"/>
      </w:del>
    </w:p>
    <w:p w14:paraId="6E9973C9" w14:textId="174F145C" w:rsidR="00776ECD" w:rsidRPr="000D2AE2" w:rsidDel="004C788F" w:rsidRDefault="00263D33">
      <w:pPr>
        <w:pStyle w:val="Heading2"/>
        <w:numPr>
          <w:ilvl w:val="0"/>
          <w:numId w:val="0"/>
        </w:numPr>
        <w:ind w:left="1134" w:hanging="1134"/>
        <w:rPr>
          <w:del w:id="6206" w:author="Liam Coleman" w:date="2021-04-26T11:56:00Z"/>
          <w:rPrChange w:id="6207" w:author="Liam Coleman" w:date="2021-04-26T11:51:00Z">
            <w:rPr>
              <w:del w:id="6208" w:author="Liam Coleman" w:date="2021-04-26T11:56:00Z"/>
            </w:rPr>
          </w:rPrChange>
        </w:rPr>
        <w:pPrChange w:id="6209" w:author="Liam Coleman" w:date="2021-04-26T11:51:00Z">
          <w:pPr>
            <w:pStyle w:val="ReviewNotes"/>
          </w:pPr>
        </w:pPrChange>
      </w:pPr>
      <w:del w:id="6210" w:author="Liam Coleman" w:date="2021-04-26T11:56:00Z">
        <w:r w:rsidRPr="000D2AE2" w:rsidDel="004C788F">
          <w:rPr>
            <w:rPrChange w:id="6211" w:author="Liam Coleman" w:date="2021-04-26T11:51:00Z">
              <w:rPr>
                <w:i w:val="0"/>
              </w:rPr>
            </w:rPrChange>
          </w:rPr>
          <w:delText>CG Question does this event Fire during a function or will the function return first. It is no clear.  If not complex threading is required to display the message on the POS</w:delText>
        </w:r>
        <w:r w:rsidR="00DF0FBB" w:rsidRPr="000D2AE2" w:rsidDel="004C788F">
          <w:rPr>
            <w:rPrChange w:id="6212" w:author="Liam Coleman" w:date="2021-04-26T11:51:00Z">
              <w:rPr>
                <w:i w:val="0"/>
              </w:rPr>
            </w:rPrChange>
          </w:rPr>
          <w:delText>? [TG] The Design is ok with CG.</w:delText>
        </w:r>
        <w:bookmarkStart w:id="6213" w:name="_Toc66781269"/>
        <w:bookmarkStart w:id="6214" w:name="_Toc67314381"/>
        <w:bookmarkStart w:id="6215" w:name="_Toc67315014"/>
        <w:bookmarkStart w:id="6216" w:name="_Toc67322310"/>
        <w:bookmarkStart w:id="6217" w:name="_Toc67322947"/>
        <w:bookmarkStart w:id="6218" w:name="_Toc67405991"/>
        <w:bookmarkStart w:id="6219" w:name="_Toc67406628"/>
        <w:bookmarkStart w:id="6220" w:name="_Toc69823071"/>
        <w:bookmarkStart w:id="6221" w:name="_Toc69823778"/>
        <w:bookmarkStart w:id="6222" w:name="_Toc69912738"/>
        <w:bookmarkStart w:id="6223" w:name="_Toc69913455"/>
        <w:bookmarkEnd w:id="6213"/>
        <w:bookmarkEnd w:id="6214"/>
        <w:bookmarkEnd w:id="6215"/>
        <w:bookmarkEnd w:id="6216"/>
        <w:bookmarkEnd w:id="6217"/>
        <w:bookmarkEnd w:id="6218"/>
        <w:bookmarkEnd w:id="6219"/>
        <w:bookmarkEnd w:id="6220"/>
        <w:bookmarkEnd w:id="6221"/>
        <w:bookmarkEnd w:id="6222"/>
        <w:bookmarkEnd w:id="6223"/>
      </w:del>
    </w:p>
    <w:p w14:paraId="0FFBD990" w14:textId="7D7E5B50" w:rsidR="00776ECD" w:rsidRPr="000D2AE2" w:rsidDel="004C788F" w:rsidRDefault="00776ECD">
      <w:pPr>
        <w:pStyle w:val="Heading2"/>
        <w:numPr>
          <w:ilvl w:val="0"/>
          <w:numId w:val="0"/>
        </w:numPr>
        <w:ind w:left="1134" w:hanging="1134"/>
        <w:rPr>
          <w:del w:id="6224" w:author="Liam Coleman" w:date="2021-04-26T11:56:00Z"/>
          <w:rPrChange w:id="6225" w:author="Liam Coleman" w:date="2021-04-26T11:51:00Z">
            <w:rPr>
              <w:del w:id="6226" w:author="Liam Coleman" w:date="2021-04-26T11:56:00Z"/>
            </w:rPr>
          </w:rPrChange>
        </w:rPr>
        <w:pPrChange w:id="6227" w:author="Liam Coleman" w:date="2021-04-26T11:51:00Z">
          <w:pPr/>
        </w:pPrChange>
      </w:pPr>
      <w:del w:id="6228" w:author="Liam Coleman" w:date="2021-04-26T11:56:00Z">
        <w:r w:rsidRPr="000D2AE2" w:rsidDel="004C788F">
          <w:rPr>
            <w:rPrChange w:id="6229" w:author="Liam Coleman" w:date="2021-04-26T11:51:00Z">
              <w:rPr/>
            </w:rPrChange>
          </w:rPr>
          <w:delText>The Error event data contains the following information:</w:delText>
        </w:r>
        <w:bookmarkStart w:id="6230" w:name="_Toc66781270"/>
        <w:bookmarkStart w:id="6231" w:name="_Toc67314382"/>
        <w:bookmarkStart w:id="6232" w:name="_Toc67315015"/>
        <w:bookmarkStart w:id="6233" w:name="_Toc67322311"/>
        <w:bookmarkStart w:id="6234" w:name="_Toc67322948"/>
        <w:bookmarkStart w:id="6235" w:name="_Toc67405992"/>
        <w:bookmarkStart w:id="6236" w:name="_Toc67406629"/>
        <w:bookmarkStart w:id="6237" w:name="_Toc69823072"/>
        <w:bookmarkStart w:id="6238" w:name="_Toc69823779"/>
        <w:bookmarkStart w:id="6239" w:name="_Toc69912739"/>
        <w:bookmarkStart w:id="6240" w:name="_Toc69913456"/>
        <w:bookmarkEnd w:id="6230"/>
        <w:bookmarkEnd w:id="6231"/>
        <w:bookmarkEnd w:id="6232"/>
        <w:bookmarkEnd w:id="6233"/>
        <w:bookmarkEnd w:id="6234"/>
        <w:bookmarkEnd w:id="6235"/>
        <w:bookmarkEnd w:id="6236"/>
        <w:bookmarkEnd w:id="6237"/>
        <w:bookmarkEnd w:id="6238"/>
        <w:bookmarkEnd w:id="6239"/>
        <w:bookmarkEnd w:id="6240"/>
      </w:del>
    </w:p>
    <w:p w14:paraId="4BD62062" w14:textId="79822E0D" w:rsidR="00776ECD" w:rsidRPr="000D2AE2" w:rsidDel="004C788F" w:rsidRDefault="00776ECD">
      <w:pPr>
        <w:pStyle w:val="Heading2"/>
        <w:numPr>
          <w:ilvl w:val="0"/>
          <w:numId w:val="0"/>
        </w:numPr>
        <w:ind w:left="1134" w:hanging="1134"/>
        <w:rPr>
          <w:del w:id="6241" w:author="Liam Coleman" w:date="2021-04-26T11:56:00Z"/>
          <w:rPrChange w:id="6242" w:author="Liam Coleman" w:date="2021-04-26T11:51:00Z">
            <w:rPr>
              <w:del w:id="6243" w:author="Liam Coleman" w:date="2021-04-26T11:56:00Z"/>
              <w:b/>
            </w:rPr>
          </w:rPrChange>
        </w:rPr>
        <w:pPrChange w:id="6244" w:author="Liam Coleman" w:date="2021-04-26T11:51:00Z">
          <w:pPr>
            <w:pStyle w:val="ListParagraph"/>
            <w:numPr>
              <w:numId w:val="78"/>
            </w:numPr>
            <w:ind w:hanging="360"/>
          </w:pPr>
        </w:pPrChange>
      </w:pPr>
      <w:del w:id="6245" w:author="Liam Coleman" w:date="2021-04-26T11:56:00Z">
        <w:r w:rsidRPr="000D2AE2" w:rsidDel="004C788F">
          <w:rPr>
            <w:rPrChange w:id="6246" w:author="Liam Coleman" w:date="2021-04-26T11:51:00Z">
              <w:rPr>
                <w:b/>
              </w:rPr>
            </w:rPrChange>
          </w:rPr>
          <w:delText>ErrorCode</w:delText>
        </w:r>
        <w:r w:rsidRPr="000D2AE2" w:rsidDel="004C788F">
          <w:rPr>
            <w:rPrChange w:id="6247" w:author="Liam Coleman" w:date="2021-04-26T11:51:00Z">
              <w:rPr/>
            </w:rPrChange>
          </w:rPr>
          <w:delText>:</w:delText>
        </w:r>
        <w:r w:rsidRPr="000D2AE2" w:rsidDel="004C788F">
          <w:rPr>
            <w:rPrChange w:id="6248" w:author="Liam Coleman" w:date="2021-04-26T11:51:00Z">
              <w:rPr/>
            </w:rPrChange>
          </w:rPr>
          <w:tab/>
          <w:delText xml:space="preserve">see </w:delText>
        </w:r>
        <w:r w:rsidRPr="000D2AE2" w:rsidDel="004C788F">
          <w:rPr>
            <w:rPrChange w:id="6249" w:author="Liam Coleman" w:date="2021-04-26T11:51:00Z">
              <w:rPr>
                <w:b/>
              </w:rPr>
            </w:rPrChange>
          </w:rPr>
          <w:fldChar w:fldCharType="begin"/>
        </w:r>
        <w:r w:rsidRPr="000D2AE2" w:rsidDel="004C788F">
          <w:rPr>
            <w:rPrChange w:id="6250" w:author="Liam Coleman" w:date="2021-04-26T11:51:00Z">
              <w:rPr>
                <w:b/>
              </w:rPr>
            </w:rPrChange>
          </w:rPr>
          <w:delInstrText xml:space="preserve"> REF _Ref383683866 \h  \* MERGEFORMAT </w:delInstrText>
        </w:r>
        <w:r w:rsidRPr="000D2AE2" w:rsidDel="004C788F">
          <w:rPr>
            <w:rPrChange w:id="6251" w:author="Liam Coleman" w:date="2021-04-26T11:51:00Z">
              <w:rPr>
                <w:rFonts w:ascii="Arial Black" w:hAnsi="Arial Black"/>
                <w:sz w:val="28"/>
              </w:rPr>
            </w:rPrChange>
          </w:rPr>
        </w:r>
        <w:r w:rsidRPr="000D2AE2" w:rsidDel="004C788F">
          <w:rPr>
            <w:rPrChange w:id="6252" w:author="Liam Coleman" w:date="2021-04-26T11:51:00Z">
              <w:rPr>
                <w:b/>
              </w:rPr>
            </w:rPrChange>
          </w:rPr>
          <w:fldChar w:fldCharType="separate"/>
        </w:r>
        <w:r w:rsidR="004D4C32" w:rsidRPr="000D2AE2" w:rsidDel="004C788F">
          <w:rPr>
            <w:rPrChange w:id="6253" w:author="Liam Coleman" w:date="2021-04-26T11:51:00Z">
              <w:rPr>
                <w:b/>
              </w:rPr>
            </w:rPrChange>
          </w:rPr>
          <w:delText>CG Method Return Codes</w:delText>
        </w:r>
        <w:r w:rsidRPr="000D2AE2" w:rsidDel="004C788F">
          <w:rPr>
            <w:rPrChange w:id="6254" w:author="Liam Coleman" w:date="2021-04-26T11:51:00Z">
              <w:rPr>
                <w:b/>
              </w:rPr>
            </w:rPrChange>
          </w:rPr>
          <w:fldChar w:fldCharType="end"/>
        </w:r>
        <w:bookmarkStart w:id="6255" w:name="_Toc66781271"/>
        <w:bookmarkStart w:id="6256" w:name="_Toc67314383"/>
        <w:bookmarkStart w:id="6257" w:name="_Toc67315016"/>
        <w:bookmarkStart w:id="6258" w:name="_Toc67322312"/>
        <w:bookmarkStart w:id="6259" w:name="_Toc67322949"/>
        <w:bookmarkStart w:id="6260" w:name="_Toc67405993"/>
        <w:bookmarkStart w:id="6261" w:name="_Toc67406630"/>
        <w:bookmarkStart w:id="6262" w:name="_Toc69823073"/>
        <w:bookmarkStart w:id="6263" w:name="_Toc69823780"/>
        <w:bookmarkStart w:id="6264" w:name="_Toc69912740"/>
        <w:bookmarkStart w:id="6265" w:name="_Toc69913457"/>
        <w:bookmarkEnd w:id="6255"/>
        <w:bookmarkEnd w:id="6256"/>
        <w:bookmarkEnd w:id="6257"/>
        <w:bookmarkEnd w:id="6258"/>
        <w:bookmarkEnd w:id="6259"/>
        <w:bookmarkEnd w:id="6260"/>
        <w:bookmarkEnd w:id="6261"/>
        <w:bookmarkEnd w:id="6262"/>
        <w:bookmarkEnd w:id="6263"/>
        <w:bookmarkEnd w:id="6264"/>
        <w:bookmarkEnd w:id="6265"/>
      </w:del>
    </w:p>
    <w:p w14:paraId="70A53CD8" w14:textId="50FFB5C5" w:rsidR="00776ECD" w:rsidRPr="000D2AE2" w:rsidDel="004C788F" w:rsidRDefault="00776ECD">
      <w:pPr>
        <w:pStyle w:val="Heading2"/>
        <w:numPr>
          <w:ilvl w:val="0"/>
          <w:numId w:val="0"/>
        </w:numPr>
        <w:ind w:left="1134" w:hanging="1134"/>
        <w:rPr>
          <w:del w:id="6266" w:author="Liam Coleman" w:date="2021-04-26T11:56:00Z"/>
          <w:rPrChange w:id="6267" w:author="Liam Coleman" w:date="2021-04-26T11:51:00Z">
            <w:rPr>
              <w:del w:id="6268" w:author="Liam Coleman" w:date="2021-04-26T11:56:00Z"/>
            </w:rPr>
          </w:rPrChange>
        </w:rPr>
        <w:pPrChange w:id="6269" w:author="Liam Coleman" w:date="2021-04-26T11:51:00Z">
          <w:pPr>
            <w:pStyle w:val="ListParagraph"/>
            <w:numPr>
              <w:numId w:val="78"/>
            </w:numPr>
            <w:ind w:hanging="360"/>
          </w:pPr>
        </w:pPrChange>
      </w:pPr>
      <w:del w:id="6270" w:author="Liam Coleman" w:date="2021-04-26T11:56:00Z">
        <w:r w:rsidRPr="000D2AE2" w:rsidDel="004C788F">
          <w:rPr>
            <w:rPrChange w:id="6271" w:author="Liam Coleman" w:date="2021-04-26T11:51:00Z">
              <w:rPr>
                <w:b/>
              </w:rPr>
            </w:rPrChange>
          </w:rPr>
          <w:delText>ErrorText:</w:delText>
        </w:r>
        <w:r w:rsidRPr="000D2AE2" w:rsidDel="004C788F">
          <w:rPr>
            <w:rPrChange w:id="6272" w:author="Liam Coleman" w:date="2021-04-26T11:51:00Z">
              <w:rPr>
                <w:b/>
              </w:rPr>
            </w:rPrChange>
          </w:rPr>
          <w:tab/>
        </w:r>
        <w:r w:rsidRPr="000D2AE2" w:rsidDel="004C788F">
          <w:rPr>
            <w:rPrChange w:id="6273" w:author="Liam Coleman" w:date="2021-04-26T11:51:00Z">
              <w:rPr/>
            </w:rPrChange>
          </w:rPr>
          <w:delText>(64 chars) error message that can be displayed on the POS.</w:delText>
        </w:r>
        <w:bookmarkStart w:id="6274" w:name="_Toc66781272"/>
        <w:bookmarkStart w:id="6275" w:name="_Toc67314384"/>
        <w:bookmarkStart w:id="6276" w:name="_Toc67315017"/>
        <w:bookmarkStart w:id="6277" w:name="_Toc67322313"/>
        <w:bookmarkStart w:id="6278" w:name="_Toc67322950"/>
        <w:bookmarkStart w:id="6279" w:name="_Toc67405994"/>
        <w:bookmarkStart w:id="6280" w:name="_Toc67406631"/>
        <w:bookmarkStart w:id="6281" w:name="_Toc69823074"/>
        <w:bookmarkStart w:id="6282" w:name="_Toc69823781"/>
        <w:bookmarkStart w:id="6283" w:name="_Toc69912741"/>
        <w:bookmarkStart w:id="6284" w:name="_Toc69913458"/>
        <w:bookmarkEnd w:id="6274"/>
        <w:bookmarkEnd w:id="6275"/>
        <w:bookmarkEnd w:id="6276"/>
        <w:bookmarkEnd w:id="6277"/>
        <w:bookmarkEnd w:id="6278"/>
        <w:bookmarkEnd w:id="6279"/>
        <w:bookmarkEnd w:id="6280"/>
        <w:bookmarkEnd w:id="6281"/>
        <w:bookmarkEnd w:id="6282"/>
        <w:bookmarkEnd w:id="6283"/>
        <w:bookmarkEnd w:id="6284"/>
      </w:del>
    </w:p>
    <w:p w14:paraId="0E1C243B" w14:textId="6E6743C0" w:rsidR="00776ECD" w:rsidRPr="000D2AE2" w:rsidDel="004C788F" w:rsidRDefault="00776ECD">
      <w:pPr>
        <w:pStyle w:val="Heading2"/>
        <w:numPr>
          <w:ilvl w:val="0"/>
          <w:numId w:val="0"/>
        </w:numPr>
        <w:ind w:left="1134" w:hanging="1134"/>
        <w:rPr>
          <w:del w:id="6285" w:author="Liam Coleman" w:date="2021-04-26T11:56:00Z"/>
          <w:rPrChange w:id="6286" w:author="Liam Coleman" w:date="2021-04-26T11:51:00Z">
            <w:rPr>
              <w:del w:id="6287" w:author="Liam Coleman" w:date="2021-04-26T11:56:00Z"/>
            </w:rPr>
          </w:rPrChange>
        </w:rPr>
        <w:pPrChange w:id="6288" w:author="Liam Coleman" w:date="2021-04-26T11:51:00Z">
          <w:pPr>
            <w:pStyle w:val="ListParagraph"/>
            <w:numPr>
              <w:numId w:val="78"/>
            </w:numPr>
            <w:ind w:hanging="360"/>
          </w:pPr>
        </w:pPrChange>
      </w:pPr>
      <w:del w:id="6289" w:author="Liam Coleman" w:date="2021-04-26T11:56:00Z">
        <w:r w:rsidRPr="000D2AE2" w:rsidDel="004C788F">
          <w:rPr>
            <w:rPrChange w:id="6290" w:author="Liam Coleman" w:date="2021-04-26T11:51:00Z">
              <w:rPr>
                <w:b/>
              </w:rPr>
            </w:rPrChange>
          </w:rPr>
          <w:delText>ExtInfo:</w:delText>
        </w:r>
        <w:r w:rsidRPr="000D2AE2" w:rsidDel="004C788F">
          <w:rPr>
            <w:rPrChange w:id="6291" w:author="Liam Coleman" w:date="2021-04-26T11:51:00Z">
              <w:rPr>
                <w:b/>
              </w:rPr>
            </w:rPrChange>
          </w:rPr>
          <w:tab/>
        </w:r>
        <w:r w:rsidRPr="000D2AE2" w:rsidDel="004C788F">
          <w:rPr>
            <w:rPrChange w:id="6292" w:author="Liam Coleman" w:date="2021-04-26T11:51:00Z">
              <w:rPr/>
            </w:rPrChange>
          </w:rPr>
          <w:delText>for potential future use (can be ignored).</w:delText>
        </w:r>
        <w:bookmarkStart w:id="6293" w:name="_Toc66781273"/>
        <w:bookmarkStart w:id="6294" w:name="_Toc67314385"/>
        <w:bookmarkStart w:id="6295" w:name="_Toc67315018"/>
        <w:bookmarkStart w:id="6296" w:name="_Toc67322314"/>
        <w:bookmarkStart w:id="6297" w:name="_Toc67322951"/>
        <w:bookmarkStart w:id="6298" w:name="_Toc67405995"/>
        <w:bookmarkStart w:id="6299" w:name="_Toc67406632"/>
        <w:bookmarkStart w:id="6300" w:name="_Toc69823075"/>
        <w:bookmarkStart w:id="6301" w:name="_Toc69823782"/>
        <w:bookmarkStart w:id="6302" w:name="_Toc69912742"/>
        <w:bookmarkStart w:id="6303" w:name="_Toc69913459"/>
        <w:bookmarkEnd w:id="6293"/>
        <w:bookmarkEnd w:id="6294"/>
        <w:bookmarkEnd w:id="6295"/>
        <w:bookmarkEnd w:id="6296"/>
        <w:bookmarkEnd w:id="6297"/>
        <w:bookmarkEnd w:id="6298"/>
        <w:bookmarkEnd w:id="6299"/>
        <w:bookmarkEnd w:id="6300"/>
        <w:bookmarkEnd w:id="6301"/>
        <w:bookmarkEnd w:id="6302"/>
        <w:bookmarkEnd w:id="6303"/>
      </w:del>
    </w:p>
    <w:p w14:paraId="68A6A55A" w14:textId="12A58B28" w:rsidR="00263D33" w:rsidRPr="000D2AE2" w:rsidDel="004C788F" w:rsidRDefault="00776ECD">
      <w:pPr>
        <w:pStyle w:val="Heading2"/>
        <w:numPr>
          <w:ilvl w:val="0"/>
          <w:numId w:val="0"/>
        </w:numPr>
        <w:ind w:left="1134" w:hanging="1134"/>
        <w:rPr>
          <w:del w:id="6304" w:author="Liam Coleman" w:date="2021-04-26T11:56:00Z"/>
          <w:rPrChange w:id="6305" w:author="Liam Coleman" w:date="2021-04-26T11:51:00Z">
            <w:rPr>
              <w:del w:id="6306" w:author="Liam Coleman" w:date="2021-04-26T11:56:00Z"/>
            </w:rPr>
          </w:rPrChange>
        </w:rPr>
        <w:pPrChange w:id="6307" w:author="Liam Coleman" w:date="2021-04-26T11:51:00Z">
          <w:pPr/>
        </w:pPrChange>
      </w:pPr>
      <w:del w:id="6308" w:author="Liam Coleman" w:date="2021-04-26T11:56:00Z">
        <w:r w:rsidRPr="000D2AE2" w:rsidDel="004C788F">
          <w:rPr>
            <w:rPrChange w:id="6309" w:author="Liam Coleman" w:date="2021-04-26T11:51:00Z">
              <w:rPr>
                <w:i/>
              </w:rPr>
            </w:rPrChange>
          </w:rPr>
          <w:delText xml:space="preserve"> </w:delText>
        </w:r>
        <w:bookmarkStart w:id="6310" w:name="_Toc66781274"/>
        <w:bookmarkStart w:id="6311" w:name="_Toc67314386"/>
        <w:bookmarkStart w:id="6312" w:name="_Toc67315019"/>
        <w:bookmarkStart w:id="6313" w:name="_Toc67322315"/>
        <w:bookmarkStart w:id="6314" w:name="_Toc67322952"/>
        <w:bookmarkStart w:id="6315" w:name="_Toc67405996"/>
        <w:bookmarkStart w:id="6316" w:name="_Toc67406633"/>
        <w:bookmarkStart w:id="6317" w:name="_Toc69823076"/>
        <w:bookmarkStart w:id="6318" w:name="_Toc69823783"/>
        <w:bookmarkStart w:id="6319" w:name="_Toc69912743"/>
        <w:bookmarkStart w:id="6320" w:name="_Toc69913460"/>
        <w:bookmarkEnd w:id="6310"/>
        <w:bookmarkEnd w:id="6311"/>
        <w:bookmarkEnd w:id="6312"/>
        <w:bookmarkEnd w:id="6313"/>
        <w:bookmarkEnd w:id="6314"/>
        <w:bookmarkEnd w:id="6315"/>
        <w:bookmarkEnd w:id="6316"/>
        <w:bookmarkEnd w:id="6317"/>
        <w:bookmarkEnd w:id="6318"/>
        <w:bookmarkEnd w:id="6319"/>
        <w:bookmarkEnd w:id="6320"/>
      </w:del>
    </w:p>
    <w:p w14:paraId="5C225731" w14:textId="47898F26" w:rsidR="00263D33" w:rsidRPr="000D2AE2" w:rsidDel="004C788F" w:rsidRDefault="00263D33">
      <w:pPr>
        <w:pStyle w:val="Heading2"/>
        <w:numPr>
          <w:ilvl w:val="0"/>
          <w:numId w:val="0"/>
        </w:numPr>
        <w:ind w:left="1134" w:hanging="1134"/>
        <w:rPr>
          <w:del w:id="6321" w:author="Liam Coleman" w:date="2021-04-26T11:56:00Z"/>
          <w:rPrChange w:id="6322" w:author="Liam Coleman" w:date="2021-04-26T11:51:00Z">
            <w:rPr>
              <w:del w:id="6323" w:author="Liam Coleman" w:date="2021-04-26T11:56:00Z"/>
            </w:rPr>
          </w:rPrChange>
        </w:rPr>
        <w:pPrChange w:id="6324" w:author="Liam Coleman" w:date="2021-04-26T11:51:00Z">
          <w:pPr>
            <w:pStyle w:val="Heading3"/>
          </w:pPr>
        </w:pPrChange>
      </w:pPr>
      <w:del w:id="6325" w:author="Liam Coleman" w:date="2021-04-26T11:56:00Z">
        <w:r w:rsidRPr="000D2AE2" w:rsidDel="004C788F">
          <w:rPr>
            <w:rPrChange w:id="6326" w:author="Liam Coleman" w:date="2021-04-26T11:51:00Z">
              <w:rPr/>
            </w:rPrChange>
          </w:rPr>
          <w:delText>LevelWarningEvent</w:delText>
        </w:r>
        <w:bookmarkStart w:id="6327" w:name="_Toc66781275"/>
        <w:bookmarkStart w:id="6328" w:name="_Toc67314387"/>
        <w:bookmarkStart w:id="6329" w:name="_Toc67315020"/>
        <w:bookmarkStart w:id="6330" w:name="_Toc67322316"/>
        <w:bookmarkStart w:id="6331" w:name="_Toc67322953"/>
        <w:bookmarkStart w:id="6332" w:name="_Toc67405997"/>
        <w:bookmarkStart w:id="6333" w:name="_Toc67406634"/>
        <w:bookmarkStart w:id="6334" w:name="_Toc69823077"/>
        <w:bookmarkStart w:id="6335" w:name="_Toc69823784"/>
        <w:bookmarkStart w:id="6336" w:name="_Toc69912744"/>
        <w:bookmarkStart w:id="6337" w:name="_Toc69913461"/>
        <w:bookmarkEnd w:id="6327"/>
        <w:bookmarkEnd w:id="6328"/>
        <w:bookmarkEnd w:id="6329"/>
        <w:bookmarkEnd w:id="6330"/>
        <w:bookmarkEnd w:id="6331"/>
        <w:bookmarkEnd w:id="6332"/>
        <w:bookmarkEnd w:id="6333"/>
        <w:bookmarkEnd w:id="6334"/>
        <w:bookmarkEnd w:id="6335"/>
        <w:bookmarkEnd w:id="6336"/>
        <w:bookmarkEnd w:id="6337"/>
      </w:del>
    </w:p>
    <w:p w14:paraId="2C77E96A" w14:textId="2EDA2386" w:rsidR="00263D33" w:rsidRPr="000D2AE2" w:rsidDel="004C788F" w:rsidRDefault="00263D33">
      <w:pPr>
        <w:pStyle w:val="Heading2"/>
        <w:numPr>
          <w:ilvl w:val="0"/>
          <w:numId w:val="0"/>
        </w:numPr>
        <w:ind w:left="1134" w:hanging="1134"/>
        <w:rPr>
          <w:del w:id="6338" w:author="Liam Coleman" w:date="2021-04-26T11:56:00Z"/>
          <w:rPrChange w:id="6339" w:author="Liam Coleman" w:date="2021-04-26T11:51:00Z">
            <w:rPr>
              <w:del w:id="6340" w:author="Liam Coleman" w:date="2021-04-26T11:56:00Z"/>
            </w:rPr>
          </w:rPrChange>
        </w:rPr>
        <w:pPrChange w:id="6341" w:author="Liam Coleman" w:date="2021-04-26T11:51:00Z">
          <w:pPr/>
        </w:pPrChange>
      </w:pPr>
      <w:del w:id="6342" w:author="Liam Coleman" w:date="2021-04-26T11:56:00Z">
        <w:r w:rsidRPr="000D2AE2" w:rsidDel="004C788F">
          <w:rPr>
            <w:rPrChange w:id="6343" w:author="Liam Coleman" w:date="2021-04-26T11:51:00Z">
              <w:rPr/>
            </w:rPrChange>
          </w:rPr>
          <w:delText>This event triggers every time a CG note or coin denomination dispenser is almost full or empty. The warning levels are configured using the CG back office application. This event only fires for the Login, Deposit &amp; Dispense functions the POS2CG.DLL.</w:delText>
        </w:r>
        <w:bookmarkStart w:id="6344" w:name="_Toc66781276"/>
        <w:bookmarkStart w:id="6345" w:name="_Toc67314388"/>
        <w:bookmarkStart w:id="6346" w:name="_Toc67315021"/>
        <w:bookmarkStart w:id="6347" w:name="_Toc67322317"/>
        <w:bookmarkStart w:id="6348" w:name="_Toc67322954"/>
        <w:bookmarkStart w:id="6349" w:name="_Toc67405998"/>
        <w:bookmarkStart w:id="6350" w:name="_Toc67406635"/>
        <w:bookmarkStart w:id="6351" w:name="_Toc69823078"/>
        <w:bookmarkStart w:id="6352" w:name="_Toc69823785"/>
        <w:bookmarkStart w:id="6353" w:name="_Toc69912745"/>
        <w:bookmarkStart w:id="6354" w:name="_Toc69913462"/>
        <w:bookmarkEnd w:id="6344"/>
        <w:bookmarkEnd w:id="6345"/>
        <w:bookmarkEnd w:id="6346"/>
        <w:bookmarkEnd w:id="6347"/>
        <w:bookmarkEnd w:id="6348"/>
        <w:bookmarkEnd w:id="6349"/>
        <w:bookmarkEnd w:id="6350"/>
        <w:bookmarkEnd w:id="6351"/>
        <w:bookmarkEnd w:id="6352"/>
        <w:bookmarkEnd w:id="6353"/>
        <w:bookmarkEnd w:id="6354"/>
      </w:del>
    </w:p>
    <w:p w14:paraId="0F424F98" w14:textId="30DE62F1" w:rsidR="00531F84" w:rsidRPr="000D2AE2" w:rsidDel="004C788F" w:rsidRDefault="00263D33">
      <w:pPr>
        <w:pStyle w:val="Heading2"/>
        <w:numPr>
          <w:ilvl w:val="0"/>
          <w:numId w:val="0"/>
        </w:numPr>
        <w:ind w:left="1134" w:hanging="1134"/>
        <w:rPr>
          <w:del w:id="6355" w:author="Liam Coleman" w:date="2021-04-26T11:56:00Z"/>
          <w:rPrChange w:id="6356" w:author="Liam Coleman" w:date="2021-04-26T11:51:00Z">
            <w:rPr>
              <w:del w:id="6357" w:author="Liam Coleman" w:date="2021-04-26T11:56:00Z"/>
            </w:rPr>
          </w:rPrChange>
        </w:rPr>
        <w:pPrChange w:id="6358" w:author="Liam Coleman" w:date="2021-04-26T11:51:00Z">
          <w:pPr/>
        </w:pPrChange>
      </w:pPr>
      <w:del w:id="6359" w:author="Liam Coleman" w:date="2021-04-26T11:56:00Z">
        <w:r w:rsidRPr="000D2AE2" w:rsidDel="004C788F">
          <w:rPr>
            <w:rPrChange w:id="6360" w:author="Liam Coleman" w:date="2021-04-26T11:51:00Z">
              <w:rPr/>
            </w:rPrChange>
          </w:rPr>
          <w:delText xml:space="preserve">POS2CG.DLL will store these warning levels in a specific Class list and display them at the start of each sale. These events fire every one second for each note or coin denomination dispenser. Two second elapses after the last level warning event is received to indicate there are no more warnings events to be fired. There for if four dispensers trigger event warnings fire, there would be 4 + 2 = 6 seconds delay added to the POS at the start of each sale. The POS2CG.DLL will update an existing stored level warning for a denomination with a new </w:delText>
        </w:r>
        <w:r w:rsidR="00231232" w:rsidRPr="000D2AE2" w:rsidDel="004C788F">
          <w:rPr>
            <w:rPrChange w:id="6361" w:author="Liam Coleman" w:date="2021-04-26T11:51:00Z">
              <w:rPr/>
            </w:rPrChange>
          </w:rPr>
          <w:delText>data</w:delText>
        </w:r>
        <w:r w:rsidRPr="000D2AE2" w:rsidDel="004C788F">
          <w:rPr>
            <w:rPrChange w:id="6362" w:author="Liam Coleman" w:date="2021-04-26T11:51:00Z">
              <w:rPr/>
            </w:rPrChange>
          </w:rPr>
          <w:delText xml:space="preserve"> if received</w:delText>
        </w:r>
        <w:r w:rsidR="00231232" w:rsidRPr="000D2AE2" w:rsidDel="004C788F">
          <w:rPr>
            <w:rPrChange w:id="6363" w:author="Liam Coleman" w:date="2021-04-26T11:51:00Z">
              <w:rPr/>
            </w:rPrChange>
          </w:rPr>
          <w:delText xml:space="preserve"> for the same denomination</w:delText>
        </w:r>
        <w:r w:rsidRPr="000D2AE2" w:rsidDel="004C788F">
          <w:rPr>
            <w:rPrChange w:id="6364" w:author="Liam Coleman" w:date="2021-04-26T11:51:00Z">
              <w:rPr/>
            </w:rPrChange>
          </w:rPr>
          <w:delText>.</w:delText>
        </w:r>
        <w:r w:rsidR="00A435DC" w:rsidRPr="000D2AE2" w:rsidDel="004C788F">
          <w:rPr>
            <w:rPrChange w:id="6365" w:author="Liam Coleman" w:date="2021-04-26T11:51:00Z">
              <w:rPr/>
            </w:rPrChange>
          </w:rPr>
          <w:delText xml:space="preserve">  </w:delText>
        </w:r>
        <w:r w:rsidR="00531F84" w:rsidRPr="000D2AE2" w:rsidDel="004C788F">
          <w:rPr>
            <w:rStyle w:val="ReviewNotesChar"/>
            <w:rFonts w:ascii="Arial Black" w:hAnsi="Arial Black"/>
            <w:i w:val="0"/>
            <w:color w:val="auto"/>
            <w:sz w:val="28"/>
            <w:rPrChange w:id="6366" w:author="Liam Coleman" w:date="2021-04-26T11:51:00Z">
              <w:rPr>
                <w:rStyle w:val="ReviewNotesChar"/>
              </w:rPr>
            </w:rPrChange>
          </w:rPr>
          <w:delText>We will not wait for warnings, if the POS2CG.dll contains LevelWarnings they will be displayed, otherwise we’ll move on to the next sale.</w:delText>
        </w:r>
        <w:r w:rsidR="00DF0FBB" w:rsidRPr="000D2AE2" w:rsidDel="004C788F">
          <w:rPr>
            <w:rStyle w:val="ReviewNotesChar"/>
            <w:rFonts w:ascii="Arial Black" w:hAnsi="Arial Black"/>
            <w:i w:val="0"/>
            <w:color w:val="auto"/>
            <w:sz w:val="28"/>
            <w:rPrChange w:id="6367" w:author="Liam Coleman" w:date="2021-04-26T11:51:00Z">
              <w:rPr>
                <w:rStyle w:val="ReviewNotesChar"/>
              </w:rPr>
            </w:rPrChange>
          </w:rPr>
          <w:delText xml:space="preserve"> [TG this design is ok with CG.</w:delText>
        </w:r>
        <w:bookmarkStart w:id="6368" w:name="_Toc66781277"/>
        <w:bookmarkStart w:id="6369" w:name="_Toc67314389"/>
        <w:bookmarkStart w:id="6370" w:name="_Toc67315022"/>
        <w:bookmarkStart w:id="6371" w:name="_Toc67322318"/>
        <w:bookmarkStart w:id="6372" w:name="_Toc67322955"/>
        <w:bookmarkStart w:id="6373" w:name="_Toc67405999"/>
        <w:bookmarkStart w:id="6374" w:name="_Toc67406636"/>
        <w:bookmarkStart w:id="6375" w:name="_Toc69823079"/>
        <w:bookmarkStart w:id="6376" w:name="_Toc69823786"/>
        <w:bookmarkStart w:id="6377" w:name="_Toc69912746"/>
        <w:bookmarkStart w:id="6378" w:name="_Toc69913463"/>
        <w:bookmarkEnd w:id="6368"/>
        <w:bookmarkEnd w:id="6369"/>
        <w:bookmarkEnd w:id="6370"/>
        <w:bookmarkEnd w:id="6371"/>
        <w:bookmarkEnd w:id="6372"/>
        <w:bookmarkEnd w:id="6373"/>
        <w:bookmarkEnd w:id="6374"/>
        <w:bookmarkEnd w:id="6375"/>
        <w:bookmarkEnd w:id="6376"/>
        <w:bookmarkEnd w:id="6377"/>
        <w:bookmarkEnd w:id="6378"/>
      </w:del>
    </w:p>
    <w:p w14:paraId="7DF423A7" w14:textId="0D610298" w:rsidR="00263D33" w:rsidRPr="000D2AE2" w:rsidDel="004C788F" w:rsidRDefault="00263D33">
      <w:pPr>
        <w:pStyle w:val="Heading2"/>
        <w:numPr>
          <w:ilvl w:val="0"/>
          <w:numId w:val="0"/>
        </w:numPr>
        <w:ind w:left="1134" w:hanging="1134"/>
        <w:rPr>
          <w:del w:id="6379" w:author="Liam Coleman" w:date="2021-04-26T11:56:00Z"/>
          <w:rPrChange w:id="6380" w:author="Liam Coleman" w:date="2021-04-26T11:51:00Z">
            <w:rPr>
              <w:del w:id="6381" w:author="Liam Coleman" w:date="2021-04-26T11:56:00Z"/>
            </w:rPr>
          </w:rPrChange>
        </w:rPr>
        <w:pPrChange w:id="6382" w:author="Liam Coleman" w:date="2021-04-26T11:51:00Z">
          <w:pPr/>
        </w:pPrChange>
      </w:pPr>
      <w:del w:id="6383" w:author="Liam Coleman" w:date="2021-04-26T11:56:00Z">
        <w:r w:rsidRPr="000D2AE2" w:rsidDel="004C788F">
          <w:rPr>
            <w:rPrChange w:id="6384" w:author="Liam Coleman" w:date="2021-04-26T11:51:00Z">
              <w:rPr/>
            </w:rPrChange>
          </w:rPr>
          <w:delText xml:space="preserve">From initial research using the CG </w:delText>
        </w:r>
        <w:r w:rsidR="00231232" w:rsidRPr="000D2AE2" w:rsidDel="004C788F">
          <w:rPr>
            <w:rPrChange w:id="6385" w:author="Liam Coleman" w:date="2021-04-26T11:51:00Z">
              <w:rPr/>
            </w:rPrChange>
          </w:rPr>
          <w:delText>supplied si</w:delText>
        </w:r>
        <w:r w:rsidRPr="000D2AE2" w:rsidDel="004C788F">
          <w:rPr>
            <w:rPrChange w:id="6386" w:author="Liam Coleman" w:date="2021-04-26T11:51:00Z">
              <w:rPr/>
            </w:rPrChange>
          </w:rPr>
          <w:delText>mulator these events took a while to fire. However they do state the simulator is slower than the actual hardware. Therefore we will log timestamp to track this mechanism when checking for Warning levels at the start of each sale</w:delText>
        </w:r>
        <w:r w:rsidR="00231232" w:rsidRPr="000D2AE2" w:rsidDel="004C788F">
          <w:rPr>
            <w:rPrChange w:id="6387" w:author="Liam Coleman" w:date="2021-04-26T11:51:00Z">
              <w:rPr/>
            </w:rPrChange>
          </w:rPr>
          <w:delText xml:space="preserve"> and will only wait the specified time.</w:delText>
        </w:r>
        <w:bookmarkStart w:id="6388" w:name="_Toc66781278"/>
        <w:bookmarkStart w:id="6389" w:name="_Toc67314390"/>
        <w:bookmarkStart w:id="6390" w:name="_Toc67315023"/>
        <w:bookmarkStart w:id="6391" w:name="_Toc67322319"/>
        <w:bookmarkStart w:id="6392" w:name="_Toc67322956"/>
        <w:bookmarkStart w:id="6393" w:name="_Toc67406000"/>
        <w:bookmarkStart w:id="6394" w:name="_Toc67406637"/>
        <w:bookmarkStart w:id="6395" w:name="_Toc69823080"/>
        <w:bookmarkStart w:id="6396" w:name="_Toc69823787"/>
        <w:bookmarkStart w:id="6397" w:name="_Toc69912747"/>
        <w:bookmarkStart w:id="6398" w:name="_Toc69913464"/>
        <w:bookmarkEnd w:id="6388"/>
        <w:bookmarkEnd w:id="6389"/>
        <w:bookmarkEnd w:id="6390"/>
        <w:bookmarkEnd w:id="6391"/>
        <w:bookmarkEnd w:id="6392"/>
        <w:bookmarkEnd w:id="6393"/>
        <w:bookmarkEnd w:id="6394"/>
        <w:bookmarkEnd w:id="6395"/>
        <w:bookmarkEnd w:id="6396"/>
        <w:bookmarkEnd w:id="6397"/>
        <w:bookmarkEnd w:id="6398"/>
      </w:del>
    </w:p>
    <w:p w14:paraId="1A08A8AB" w14:textId="5DAD3165" w:rsidR="00263D33" w:rsidRPr="000D2AE2" w:rsidDel="004C788F" w:rsidRDefault="00263D33">
      <w:pPr>
        <w:pStyle w:val="Heading2"/>
        <w:numPr>
          <w:ilvl w:val="0"/>
          <w:numId w:val="0"/>
        </w:numPr>
        <w:ind w:left="1134" w:hanging="1134"/>
        <w:rPr>
          <w:del w:id="6399" w:author="Liam Coleman" w:date="2021-04-26T11:56:00Z"/>
          <w:rPrChange w:id="6400" w:author="Liam Coleman" w:date="2021-04-26T11:51:00Z">
            <w:rPr>
              <w:del w:id="6401" w:author="Liam Coleman" w:date="2021-04-26T11:56:00Z"/>
            </w:rPr>
          </w:rPrChange>
        </w:rPr>
        <w:pPrChange w:id="6402" w:author="Liam Coleman" w:date="2021-04-26T11:51:00Z">
          <w:pPr/>
        </w:pPrChange>
      </w:pPr>
      <w:bookmarkStart w:id="6403" w:name="_Toc66781279"/>
      <w:bookmarkStart w:id="6404" w:name="_Toc67314391"/>
      <w:bookmarkStart w:id="6405" w:name="_Toc67315024"/>
      <w:bookmarkStart w:id="6406" w:name="_Toc67322320"/>
      <w:bookmarkStart w:id="6407" w:name="_Toc67322957"/>
      <w:bookmarkStart w:id="6408" w:name="_Toc67406001"/>
      <w:bookmarkStart w:id="6409" w:name="_Toc67406638"/>
      <w:bookmarkStart w:id="6410" w:name="_Toc69823081"/>
      <w:bookmarkStart w:id="6411" w:name="_Toc69823788"/>
      <w:bookmarkStart w:id="6412" w:name="_Toc69912748"/>
      <w:bookmarkStart w:id="6413" w:name="_Toc69913465"/>
      <w:bookmarkEnd w:id="6403"/>
      <w:bookmarkEnd w:id="6404"/>
      <w:bookmarkEnd w:id="6405"/>
      <w:bookmarkEnd w:id="6406"/>
      <w:bookmarkEnd w:id="6407"/>
      <w:bookmarkEnd w:id="6408"/>
      <w:bookmarkEnd w:id="6409"/>
      <w:bookmarkEnd w:id="6410"/>
      <w:bookmarkEnd w:id="6411"/>
      <w:bookmarkEnd w:id="6412"/>
      <w:bookmarkEnd w:id="6413"/>
    </w:p>
    <w:p w14:paraId="593B6A48" w14:textId="31528A28" w:rsidR="00263D33" w:rsidRPr="000D2AE2" w:rsidDel="004C788F" w:rsidRDefault="00263D33">
      <w:pPr>
        <w:pStyle w:val="Heading2"/>
        <w:numPr>
          <w:ilvl w:val="0"/>
          <w:numId w:val="0"/>
        </w:numPr>
        <w:ind w:left="1134" w:hanging="1134"/>
        <w:rPr>
          <w:del w:id="6414" w:author="Liam Coleman" w:date="2021-04-26T11:56:00Z"/>
          <w:rPrChange w:id="6415" w:author="Liam Coleman" w:date="2021-04-26T11:51:00Z">
            <w:rPr>
              <w:del w:id="6416" w:author="Liam Coleman" w:date="2021-04-26T11:56:00Z"/>
              <w:b/>
            </w:rPr>
          </w:rPrChange>
        </w:rPr>
        <w:pPrChange w:id="6417" w:author="Liam Coleman" w:date="2021-04-26T11:51:00Z">
          <w:pPr/>
        </w:pPrChange>
      </w:pPr>
      <w:del w:id="6418" w:author="Liam Coleman" w:date="2021-04-26T11:56:00Z">
        <w:r w:rsidRPr="000D2AE2" w:rsidDel="004C788F">
          <w:rPr>
            <w:rPrChange w:id="6419" w:author="Liam Coleman" w:date="2021-04-26T11:51:00Z">
              <w:rPr>
                <w:b/>
              </w:rPr>
            </w:rPrChange>
          </w:rPr>
          <w:delText>Denomination Dispenser Warning Level Cashier Indication Mechanism</w:delText>
        </w:r>
        <w:bookmarkStart w:id="6420" w:name="_Toc66781280"/>
        <w:bookmarkStart w:id="6421" w:name="_Toc67314392"/>
        <w:bookmarkStart w:id="6422" w:name="_Toc67315025"/>
        <w:bookmarkStart w:id="6423" w:name="_Toc67322321"/>
        <w:bookmarkStart w:id="6424" w:name="_Toc67322958"/>
        <w:bookmarkStart w:id="6425" w:name="_Toc67406002"/>
        <w:bookmarkStart w:id="6426" w:name="_Toc67406639"/>
        <w:bookmarkStart w:id="6427" w:name="_Toc69823082"/>
        <w:bookmarkStart w:id="6428" w:name="_Toc69823789"/>
        <w:bookmarkStart w:id="6429" w:name="_Toc69912749"/>
        <w:bookmarkStart w:id="6430" w:name="_Toc69913466"/>
        <w:bookmarkEnd w:id="6420"/>
        <w:bookmarkEnd w:id="6421"/>
        <w:bookmarkEnd w:id="6422"/>
        <w:bookmarkEnd w:id="6423"/>
        <w:bookmarkEnd w:id="6424"/>
        <w:bookmarkEnd w:id="6425"/>
        <w:bookmarkEnd w:id="6426"/>
        <w:bookmarkEnd w:id="6427"/>
        <w:bookmarkEnd w:id="6428"/>
        <w:bookmarkEnd w:id="6429"/>
        <w:bookmarkEnd w:id="6430"/>
      </w:del>
    </w:p>
    <w:p w14:paraId="576934E8" w14:textId="1D76C6D6" w:rsidR="00263D33" w:rsidRPr="000D2AE2" w:rsidDel="004C788F" w:rsidRDefault="00263D33">
      <w:pPr>
        <w:pStyle w:val="Heading2"/>
        <w:numPr>
          <w:ilvl w:val="0"/>
          <w:numId w:val="0"/>
        </w:numPr>
        <w:ind w:left="1134" w:hanging="1134"/>
        <w:rPr>
          <w:del w:id="6431" w:author="Liam Coleman" w:date="2021-04-26T11:56:00Z"/>
          <w:rPrChange w:id="6432" w:author="Liam Coleman" w:date="2021-04-26T11:51:00Z">
            <w:rPr>
              <w:del w:id="6433" w:author="Liam Coleman" w:date="2021-04-26T11:56:00Z"/>
            </w:rPr>
          </w:rPrChange>
        </w:rPr>
        <w:pPrChange w:id="6434" w:author="Liam Coleman" w:date="2021-04-26T11:51:00Z">
          <w:pPr>
            <w:ind w:left="720"/>
          </w:pPr>
        </w:pPrChange>
      </w:pPr>
      <w:del w:id="6435" w:author="Liam Coleman" w:date="2021-04-26T11:56:00Z">
        <w:r w:rsidRPr="00250CB5" w:rsidDel="004C788F">
          <w:delText xml:space="preserve">CBE should recommend a minimum denomination dispense warning level of 15 which can be Configure on the CG BackOffice </w:delText>
        </w:r>
        <w:r w:rsidRPr="000D2AE2" w:rsidDel="004C788F">
          <w:rPr>
            <w:rPrChange w:id="6436" w:author="Liam Coleman" w:date="2021-04-26T11:51:00Z">
              <w:rPr/>
            </w:rPrChange>
          </w:rPr>
          <w:delText>application. This will support the following Cashier Level warning indicator mechanism.</w:delText>
        </w:r>
        <w:bookmarkStart w:id="6437" w:name="_Toc66781281"/>
        <w:bookmarkStart w:id="6438" w:name="_Toc67314393"/>
        <w:bookmarkStart w:id="6439" w:name="_Toc67315026"/>
        <w:bookmarkStart w:id="6440" w:name="_Toc67322322"/>
        <w:bookmarkStart w:id="6441" w:name="_Toc67322959"/>
        <w:bookmarkStart w:id="6442" w:name="_Toc67406003"/>
        <w:bookmarkStart w:id="6443" w:name="_Toc67406640"/>
        <w:bookmarkStart w:id="6444" w:name="_Toc69823083"/>
        <w:bookmarkStart w:id="6445" w:name="_Toc69823790"/>
        <w:bookmarkStart w:id="6446" w:name="_Toc69912750"/>
        <w:bookmarkStart w:id="6447" w:name="_Toc69913467"/>
        <w:bookmarkEnd w:id="6437"/>
        <w:bookmarkEnd w:id="6438"/>
        <w:bookmarkEnd w:id="6439"/>
        <w:bookmarkEnd w:id="6440"/>
        <w:bookmarkEnd w:id="6441"/>
        <w:bookmarkEnd w:id="6442"/>
        <w:bookmarkEnd w:id="6443"/>
        <w:bookmarkEnd w:id="6444"/>
        <w:bookmarkEnd w:id="6445"/>
        <w:bookmarkEnd w:id="6446"/>
        <w:bookmarkEnd w:id="6447"/>
      </w:del>
    </w:p>
    <w:p w14:paraId="7A1F7F92" w14:textId="4D981861" w:rsidR="00263D33" w:rsidRPr="000D2AE2" w:rsidDel="004C788F" w:rsidRDefault="00263D33">
      <w:pPr>
        <w:pStyle w:val="Heading2"/>
        <w:numPr>
          <w:ilvl w:val="0"/>
          <w:numId w:val="0"/>
        </w:numPr>
        <w:ind w:left="1134" w:hanging="1134"/>
        <w:rPr>
          <w:del w:id="6448" w:author="Liam Coleman" w:date="2021-04-26T11:56:00Z"/>
          <w:rPrChange w:id="6449" w:author="Liam Coleman" w:date="2021-04-26T11:51:00Z">
            <w:rPr>
              <w:del w:id="6450" w:author="Liam Coleman" w:date="2021-04-26T11:56:00Z"/>
            </w:rPr>
          </w:rPrChange>
        </w:rPr>
        <w:pPrChange w:id="6451" w:author="Liam Coleman" w:date="2021-04-26T11:51:00Z">
          <w:pPr>
            <w:ind w:left="720"/>
          </w:pPr>
        </w:pPrChange>
      </w:pPr>
      <w:del w:id="6452" w:author="Liam Coleman" w:date="2021-04-26T11:56:00Z">
        <w:r w:rsidRPr="000D2AE2" w:rsidDel="004C788F">
          <w:rPr>
            <w:rPrChange w:id="6453" w:author="Liam Coleman" w:date="2021-04-26T11:51:00Z">
              <w:rPr/>
            </w:rPrChange>
          </w:rPr>
          <w:delText xml:space="preserve">If Warning levels are present at the beginning of sale, a low indication message will be display </w:delText>
        </w:r>
        <w:r w:rsidR="00231232" w:rsidRPr="000D2AE2" w:rsidDel="004C788F">
          <w:rPr>
            <w:rPrChange w:id="6454" w:author="Liam Coleman" w:date="2021-04-26T11:51:00Z">
              <w:rPr/>
            </w:rPrChange>
          </w:rPr>
          <w:delText>within</w:delText>
        </w:r>
        <w:r w:rsidRPr="000D2AE2" w:rsidDel="004C788F">
          <w:rPr>
            <w:rPrChange w:id="6455" w:author="Liam Coleman" w:date="2021-04-26T11:51:00Z">
              <w:rPr/>
            </w:rPrChange>
          </w:rPr>
          <w:delText xml:space="preserve"> the Total area in the POS similar to the “pickup required” prompt.  If there have been three sales since the first indicator, The POS will display a message asking the Cashier to attend to the CG using on site procedures.  Dominations levels will not be displayed on the POS. The Cashier or Supervisor can use the </w:delText>
        </w:r>
        <w:r w:rsidR="00231232" w:rsidRPr="000D2AE2" w:rsidDel="004C788F">
          <w:rPr>
            <w:rPrChange w:id="6456" w:author="Liam Coleman" w:date="2021-04-26T11:51:00Z">
              <w:rPr/>
            </w:rPrChange>
          </w:rPr>
          <w:delText xml:space="preserve">CG </w:delText>
        </w:r>
        <w:r w:rsidRPr="000D2AE2" w:rsidDel="004C788F">
          <w:rPr>
            <w:rPrChange w:id="6457" w:author="Liam Coleman" w:date="2021-04-26T11:51:00Z">
              <w:rPr/>
            </w:rPrChange>
          </w:rPr>
          <w:delText xml:space="preserve">back office application to determine </w:delText>
        </w:r>
        <w:r w:rsidR="00231232" w:rsidRPr="000D2AE2" w:rsidDel="004C788F">
          <w:rPr>
            <w:rPrChange w:id="6458" w:author="Liam Coleman" w:date="2021-04-26T11:51:00Z">
              <w:rPr/>
            </w:rPrChange>
          </w:rPr>
          <w:delText>levels</w:delText>
        </w:r>
        <w:r w:rsidRPr="000D2AE2" w:rsidDel="004C788F">
          <w:rPr>
            <w:rPrChange w:id="6459" w:author="Liam Coleman" w:date="2021-04-26T11:51:00Z">
              <w:rPr/>
            </w:rPrChange>
          </w:rPr>
          <w:delText>. Informing the CG needs attend should be sufficient. However the POS2CG.Dll will contain this data if required in a</w:delText>
        </w:r>
        <w:r w:rsidR="00231232" w:rsidRPr="000D2AE2" w:rsidDel="004C788F">
          <w:rPr>
            <w:rPrChange w:id="6460" w:author="Liam Coleman" w:date="2021-04-26T11:51:00Z">
              <w:rPr/>
            </w:rPrChange>
          </w:rPr>
          <w:delText xml:space="preserve"> future</w:delText>
        </w:r>
        <w:r w:rsidRPr="000D2AE2" w:rsidDel="004C788F">
          <w:rPr>
            <w:rPrChange w:id="6461" w:author="Liam Coleman" w:date="2021-04-26T11:51:00Z">
              <w:rPr/>
            </w:rPrChange>
          </w:rPr>
          <w:delText xml:space="preserve"> CR.  On clearing the message prompt the store warning levels in POS2CG.dll are cleared. A new sale can then be started. </w:delText>
        </w:r>
        <w:bookmarkStart w:id="6462" w:name="_Toc66781282"/>
        <w:bookmarkStart w:id="6463" w:name="_Toc67314394"/>
        <w:bookmarkStart w:id="6464" w:name="_Toc67315027"/>
        <w:bookmarkStart w:id="6465" w:name="_Toc67322323"/>
        <w:bookmarkStart w:id="6466" w:name="_Toc67322960"/>
        <w:bookmarkStart w:id="6467" w:name="_Toc67406004"/>
        <w:bookmarkStart w:id="6468" w:name="_Toc67406641"/>
        <w:bookmarkStart w:id="6469" w:name="_Toc69823084"/>
        <w:bookmarkStart w:id="6470" w:name="_Toc69823791"/>
        <w:bookmarkStart w:id="6471" w:name="_Toc69912751"/>
        <w:bookmarkStart w:id="6472" w:name="_Toc69913468"/>
        <w:bookmarkEnd w:id="6462"/>
        <w:bookmarkEnd w:id="6463"/>
        <w:bookmarkEnd w:id="6464"/>
        <w:bookmarkEnd w:id="6465"/>
        <w:bookmarkEnd w:id="6466"/>
        <w:bookmarkEnd w:id="6467"/>
        <w:bookmarkEnd w:id="6468"/>
        <w:bookmarkEnd w:id="6469"/>
        <w:bookmarkEnd w:id="6470"/>
        <w:bookmarkEnd w:id="6471"/>
        <w:bookmarkEnd w:id="6472"/>
      </w:del>
    </w:p>
    <w:p w14:paraId="256DF555" w14:textId="21F1AA49" w:rsidR="00875712" w:rsidRPr="000D2AE2" w:rsidDel="004C788F" w:rsidRDefault="00875712">
      <w:pPr>
        <w:pStyle w:val="Heading2"/>
        <w:numPr>
          <w:ilvl w:val="0"/>
          <w:numId w:val="0"/>
        </w:numPr>
        <w:ind w:left="1134" w:hanging="1134"/>
        <w:rPr>
          <w:del w:id="6473" w:author="Liam Coleman" w:date="2021-04-26T11:56:00Z"/>
          <w:rPrChange w:id="6474" w:author="Liam Coleman" w:date="2021-04-26T11:51:00Z">
            <w:rPr>
              <w:del w:id="6475" w:author="Liam Coleman" w:date="2021-04-26T11:56:00Z"/>
            </w:rPr>
          </w:rPrChange>
        </w:rPr>
        <w:pPrChange w:id="6476" w:author="Liam Coleman" w:date="2021-04-26T11:51:00Z">
          <w:pPr>
            <w:pStyle w:val="ReviewNotes"/>
            <w:ind w:left="720"/>
          </w:pPr>
        </w:pPrChange>
      </w:pPr>
      <w:del w:id="6477" w:author="Liam Coleman" w:date="2021-04-26T11:56:00Z">
        <w:r w:rsidRPr="000D2AE2" w:rsidDel="004C788F">
          <w:rPr>
            <w:rPrChange w:id="6478" w:author="Liam Coleman" w:date="2021-04-26T11:51:00Z">
              <w:rPr>
                <w:i w:val="0"/>
              </w:rPr>
            </w:rPrChange>
          </w:rPr>
          <w:delText>The Mechanism is to be configurable, if low prompt is configured to 0, then prompts are displayed immediately.</w:delText>
        </w:r>
        <w:bookmarkStart w:id="6479" w:name="_Toc66781283"/>
        <w:bookmarkStart w:id="6480" w:name="_Toc67314395"/>
        <w:bookmarkStart w:id="6481" w:name="_Toc67315028"/>
        <w:bookmarkStart w:id="6482" w:name="_Toc67322324"/>
        <w:bookmarkStart w:id="6483" w:name="_Toc67322961"/>
        <w:bookmarkStart w:id="6484" w:name="_Toc67406005"/>
        <w:bookmarkStart w:id="6485" w:name="_Toc67406642"/>
        <w:bookmarkStart w:id="6486" w:name="_Toc69823085"/>
        <w:bookmarkStart w:id="6487" w:name="_Toc69823792"/>
        <w:bookmarkStart w:id="6488" w:name="_Toc69912752"/>
        <w:bookmarkStart w:id="6489" w:name="_Toc69913469"/>
        <w:bookmarkEnd w:id="6479"/>
        <w:bookmarkEnd w:id="6480"/>
        <w:bookmarkEnd w:id="6481"/>
        <w:bookmarkEnd w:id="6482"/>
        <w:bookmarkEnd w:id="6483"/>
        <w:bookmarkEnd w:id="6484"/>
        <w:bookmarkEnd w:id="6485"/>
        <w:bookmarkEnd w:id="6486"/>
        <w:bookmarkEnd w:id="6487"/>
        <w:bookmarkEnd w:id="6488"/>
        <w:bookmarkEnd w:id="6489"/>
      </w:del>
    </w:p>
    <w:p w14:paraId="066989EF" w14:textId="5F9452C5" w:rsidR="00263D33" w:rsidRPr="000D2AE2" w:rsidDel="004C788F" w:rsidRDefault="00263D33">
      <w:pPr>
        <w:pStyle w:val="Heading2"/>
        <w:numPr>
          <w:ilvl w:val="0"/>
          <w:numId w:val="0"/>
        </w:numPr>
        <w:ind w:left="1134" w:hanging="1134"/>
        <w:rPr>
          <w:del w:id="6490" w:author="Liam Coleman" w:date="2021-04-26T11:56:00Z"/>
          <w:rPrChange w:id="6491" w:author="Liam Coleman" w:date="2021-04-26T11:51:00Z">
            <w:rPr>
              <w:del w:id="6492" w:author="Liam Coleman" w:date="2021-04-26T11:56:00Z"/>
            </w:rPr>
          </w:rPrChange>
        </w:rPr>
        <w:pPrChange w:id="6493" w:author="Liam Coleman" w:date="2021-04-26T11:51:00Z">
          <w:pPr>
            <w:pStyle w:val="Heading3"/>
          </w:pPr>
        </w:pPrChange>
      </w:pPr>
      <w:del w:id="6494" w:author="Liam Coleman" w:date="2021-04-26T11:56:00Z">
        <w:r w:rsidRPr="000D2AE2" w:rsidDel="004C788F">
          <w:rPr>
            <w:rPrChange w:id="6495" w:author="Liam Coleman" w:date="2021-04-26T11:51:00Z">
              <w:rPr/>
            </w:rPrChange>
          </w:rPr>
          <w:delText>CashSession Event</w:delText>
        </w:r>
        <w:bookmarkStart w:id="6496" w:name="_Toc66781284"/>
        <w:bookmarkStart w:id="6497" w:name="_Toc67314396"/>
        <w:bookmarkStart w:id="6498" w:name="_Toc67315029"/>
        <w:bookmarkStart w:id="6499" w:name="_Toc67322325"/>
        <w:bookmarkStart w:id="6500" w:name="_Toc67322962"/>
        <w:bookmarkStart w:id="6501" w:name="_Toc67406006"/>
        <w:bookmarkStart w:id="6502" w:name="_Toc67406643"/>
        <w:bookmarkStart w:id="6503" w:name="_Toc69823086"/>
        <w:bookmarkStart w:id="6504" w:name="_Toc69823793"/>
        <w:bookmarkStart w:id="6505" w:name="_Toc69912753"/>
        <w:bookmarkStart w:id="6506" w:name="_Toc69913470"/>
        <w:bookmarkEnd w:id="6496"/>
        <w:bookmarkEnd w:id="6497"/>
        <w:bookmarkEnd w:id="6498"/>
        <w:bookmarkEnd w:id="6499"/>
        <w:bookmarkEnd w:id="6500"/>
        <w:bookmarkEnd w:id="6501"/>
        <w:bookmarkEnd w:id="6502"/>
        <w:bookmarkEnd w:id="6503"/>
        <w:bookmarkEnd w:id="6504"/>
        <w:bookmarkEnd w:id="6505"/>
        <w:bookmarkEnd w:id="6506"/>
      </w:del>
    </w:p>
    <w:p w14:paraId="19DD5750" w14:textId="51C9E0D7" w:rsidR="00263D33" w:rsidRPr="000D2AE2" w:rsidDel="004C788F" w:rsidRDefault="00263D33">
      <w:pPr>
        <w:pStyle w:val="Heading2"/>
        <w:numPr>
          <w:ilvl w:val="0"/>
          <w:numId w:val="0"/>
        </w:numPr>
        <w:ind w:left="1134" w:hanging="1134"/>
        <w:rPr>
          <w:del w:id="6507" w:author="Liam Coleman" w:date="2021-04-26T11:56:00Z"/>
          <w:rPrChange w:id="6508" w:author="Liam Coleman" w:date="2021-04-26T11:51:00Z">
            <w:rPr>
              <w:del w:id="6509" w:author="Liam Coleman" w:date="2021-04-26T11:56:00Z"/>
            </w:rPr>
          </w:rPrChange>
        </w:rPr>
        <w:pPrChange w:id="6510" w:author="Liam Coleman" w:date="2021-04-26T11:51:00Z">
          <w:pPr/>
        </w:pPrChange>
      </w:pPr>
      <w:del w:id="6511" w:author="Liam Coleman" w:date="2021-04-26T11:56:00Z">
        <w:r w:rsidRPr="000D2AE2" w:rsidDel="004C788F">
          <w:rPr>
            <w:rPrChange w:id="6512" w:author="Liam Coleman" w:date="2021-04-26T11:51:00Z">
              <w:rPr/>
            </w:rPrChange>
          </w:rPr>
          <w:delText>This event provides session totals for Cash deposited or dispense. It is fired during login and logout. The event can be toggle on or off using the CG Back office App.</w:delText>
        </w:r>
        <w:bookmarkStart w:id="6513" w:name="_Toc66781285"/>
        <w:bookmarkStart w:id="6514" w:name="_Toc67314397"/>
        <w:bookmarkStart w:id="6515" w:name="_Toc67315030"/>
        <w:bookmarkStart w:id="6516" w:name="_Toc67322326"/>
        <w:bookmarkStart w:id="6517" w:name="_Toc67322963"/>
        <w:bookmarkStart w:id="6518" w:name="_Toc67406007"/>
        <w:bookmarkStart w:id="6519" w:name="_Toc67406644"/>
        <w:bookmarkStart w:id="6520" w:name="_Toc69823087"/>
        <w:bookmarkStart w:id="6521" w:name="_Toc69823794"/>
        <w:bookmarkStart w:id="6522" w:name="_Toc69912754"/>
        <w:bookmarkStart w:id="6523" w:name="_Toc69913471"/>
        <w:bookmarkEnd w:id="6513"/>
        <w:bookmarkEnd w:id="6514"/>
        <w:bookmarkEnd w:id="6515"/>
        <w:bookmarkEnd w:id="6516"/>
        <w:bookmarkEnd w:id="6517"/>
        <w:bookmarkEnd w:id="6518"/>
        <w:bookmarkEnd w:id="6519"/>
        <w:bookmarkEnd w:id="6520"/>
        <w:bookmarkEnd w:id="6521"/>
        <w:bookmarkEnd w:id="6522"/>
        <w:bookmarkEnd w:id="6523"/>
      </w:del>
    </w:p>
    <w:p w14:paraId="5B6B6876" w14:textId="104FBC0D" w:rsidR="00263D33" w:rsidRPr="000D2AE2" w:rsidDel="004C788F" w:rsidRDefault="00263D33">
      <w:pPr>
        <w:pStyle w:val="Heading2"/>
        <w:numPr>
          <w:ilvl w:val="0"/>
          <w:numId w:val="0"/>
        </w:numPr>
        <w:ind w:left="1134" w:hanging="1134"/>
        <w:rPr>
          <w:del w:id="6524" w:author="Liam Coleman" w:date="2021-04-26T11:56:00Z"/>
          <w:rPrChange w:id="6525" w:author="Liam Coleman" w:date="2021-04-26T11:51:00Z">
            <w:rPr>
              <w:del w:id="6526" w:author="Liam Coleman" w:date="2021-04-26T11:56:00Z"/>
            </w:rPr>
          </w:rPrChange>
        </w:rPr>
        <w:pPrChange w:id="6527" w:author="Liam Coleman" w:date="2021-04-26T11:51:00Z">
          <w:pPr/>
        </w:pPrChange>
      </w:pPr>
      <w:del w:id="6528" w:author="Liam Coleman" w:date="2021-04-26T11:56:00Z">
        <w:r w:rsidRPr="000D2AE2" w:rsidDel="004C788F">
          <w:rPr>
            <w:rPrChange w:id="6529" w:author="Liam Coleman" w:date="2021-04-26T11:51:00Z">
              <w:rPr/>
            </w:rPrChange>
          </w:rPr>
          <w:delText>The POS2CG.DLLwill simple log this data when received.</w:delText>
        </w:r>
        <w:bookmarkStart w:id="6530" w:name="_Toc66781286"/>
        <w:bookmarkStart w:id="6531" w:name="_Toc67314398"/>
        <w:bookmarkStart w:id="6532" w:name="_Toc67315031"/>
        <w:bookmarkStart w:id="6533" w:name="_Toc67322327"/>
        <w:bookmarkStart w:id="6534" w:name="_Toc67322964"/>
        <w:bookmarkStart w:id="6535" w:name="_Toc67406008"/>
        <w:bookmarkStart w:id="6536" w:name="_Toc67406645"/>
        <w:bookmarkStart w:id="6537" w:name="_Toc69823088"/>
        <w:bookmarkStart w:id="6538" w:name="_Toc69823795"/>
        <w:bookmarkStart w:id="6539" w:name="_Toc69912755"/>
        <w:bookmarkStart w:id="6540" w:name="_Toc69913472"/>
        <w:bookmarkEnd w:id="6530"/>
        <w:bookmarkEnd w:id="6531"/>
        <w:bookmarkEnd w:id="6532"/>
        <w:bookmarkEnd w:id="6533"/>
        <w:bookmarkEnd w:id="6534"/>
        <w:bookmarkEnd w:id="6535"/>
        <w:bookmarkEnd w:id="6536"/>
        <w:bookmarkEnd w:id="6537"/>
        <w:bookmarkEnd w:id="6538"/>
        <w:bookmarkEnd w:id="6539"/>
        <w:bookmarkEnd w:id="6540"/>
      </w:del>
    </w:p>
    <w:p w14:paraId="42934CE3" w14:textId="645F76E8" w:rsidR="00263D33" w:rsidRPr="000D2AE2" w:rsidDel="004C788F" w:rsidRDefault="00263D33">
      <w:pPr>
        <w:pStyle w:val="Heading2"/>
        <w:numPr>
          <w:ilvl w:val="0"/>
          <w:numId w:val="0"/>
        </w:numPr>
        <w:ind w:left="1134" w:hanging="1134"/>
        <w:rPr>
          <w:del w:id="6541" w:author="Liam Coleman" w:date="2021-04-26T11:56:00Z"/>
          <w:rPrChange w:id="6542" w:author="Liam Coleman" w:date="2021-04-26T11:51:00Z">
            <w:rPr>
              <w:del w:id="6543" w:author="Liam Coleman" w:date="2021-04-26T11:56:00Z"/>
              <w:i/>
              <w:strike/>
            </w:rPr>
          </w:rPrChange>
        </w:rPr>
        <w:pPrChange w:id="6544" w:author="Liam Coleman" w:date="2021-04-26T11:51:00Z">
          <w:pPr/>
        </w:pPrChange>
      </w:pPr>
      <w:del w:id="6545" w:author="Liam Coleman" w:date="2021-04-26T11:56:00Z">
        <w:r w:rsidRPr="000D2AE2" w:rsidDel="004C788F">
          <w:rPr>
            <w:rPrChange w:id="6546" w:author="Liam Coleman" w:date="2021-04-26T11:51:00Z">
              <w:rPr>
                <w:b/>
                <w:i/>
                <w:strike/>
                <w:color w:val="C00000"/>
              </w:rPr>
            </w:rPrChange>
          </w:rPr>
          <w:delText>Question</w:delText>
        </w:r>
        <w:r w:rsidRPr="000D2AE2" w:rsidDel="004C788F">
          <w:rPr>
            <w:rPrChange w:id="6547" w:author="Liam Coleman" w:date="2021-04-26T11:51:00Z">
              <w:rPr>
                <w:i/>
                <w:strike/>
                <w:color w:val="C00000"/>
              </w:rPr>
            </w:rPrChange>
          </w:rPr>
          <w:delText>: Should we issue a receipt here these events fire. Would need to be configurable to accommodate auto logout after sale (i.e. too many receipts been printed)</w:delText>
        </w:r>
        <w:r w:rsidRPr="000D2AE2" w:rsidDel="004C788F">
          <w:rPr>
            <w:rPrChange w:id="6548" w:author="Liam Coleman" w:date="2021-04-26T11:51:00Z">
              <w:rPr>
                <w:i/>
                <w:strike/>
              </w:rPr>
            </w:rPrChange>
          </w:rPr>
          <w:delText>.</w:delText>
        </w:r>
        <w:bookmarkStart w:id="6549" w:name="_Toc66781287"/>
        <w:bookmarkStart w:id="6550" w:name="_Toc67314399"/>
        <w:bookmarkStart w:id="6551" w:name="_Toc67315032"/>
        <w:bookmarkStart w:id="6552" w:name="_Toc67322328"/>
        <w:bookmarkStart w:id="6553" w:name="_Toc67322965"/>
        <w:bookmarkStart w:id="6554" w:name="_Toc67406009"/>
        <w:bookmarkStart w:id="6555" w:name="_Toc67406646"/>
        <w:bookmarkStart w:id="6556" w:name="_Toc69823089"/>
        <w:bookmarkStart w:id="6557" w:name="_Toc69823796"/>
        <w:bookmarkStart w:id="6558" w:name="_Toc69912756"/>
        <w:bookmarkStart w:id="6559" w:name="_Toc69913473"/>
        <w:bookmarkEnd w:id="6549"/>
        <w:bookmarkEnd w:id="6550"/>
        <w:bookmarkEnd w:id="6551"/>
        <w:bookmarkEnd w:id="6552"/>
        <w:bookmarkEnd w:id="6553"/>
        <w:bookmarkEnd w:id="6554"/>
        <w:bookmarkEnd w:id="6555"/>
        <w:bookmarkEnd w:id="6556"/>
        <w:bookmarkEnd w:id="6557"/>
        <w:bookmarkEnd w:id="6558"/>
        <w:bookmarkEnd w:id="6559"/>
      </w:del>
    </w:p>
    <w:p w14:paraId="27F96806" w14:textId="04B7A922" w:rsidR="00A435DC" w:rsidRPr="000D2AE2" w:rsidDel="004C788F" w:rsidRDefault="00A435DC">
      <w:pPr>
        <w:pStyle w:val="Heading2"/>
        <w:numPr>
          <w:ilvl w:val="0"/>
          <w:numId w:val="0"/>
        </w:numPr>
        <w:ind w:left="1134" w:hanging="1134"/>
        <w:rPr>
          <w:del w:id="6560" w:author="Liam Coleman" w:date="2021-04-26T11:56:00Z"/>
          <w:rPrChange w:id="6561" w:author="Liam Coleman" w:date="2021-04-26T11:51:00Z">
            <w:rPr>
              <w:del w:id="6562" w:author="Liam Coleman" w:date="2021-04-26T11:56:00Z"/>
            </w:rPr>
          </w:rPrChange>
        </w:rPr>
        <w:pPrChange w:id="6563" w:author="Liam Coleman" w:date="2021-04-26T11:51:00Z">
          <w:pPr>
            <w:pStyle w:val="ReviewNotes"/>
          </w:pPr>
        </w:pPrChange>
      </w:pPr>
      <w:del w:id="6564" w:author="Liam Coleman" w:date="2021-04-26T11:56:00Z">
        <w:r w:rsidRPr="00250CB5" w:rsidDel="004C788F">
          <w:delText xml:space="preserve">No </w:delText>
        </w:r>
        <w:r w:rsidRPr="000D2AE2" w:rsidDel="004C788F">
          <w:rPr>
            <w:rPrChange w:id="6565" w:author="Liam Coleman" w:date="2021-04-26T11:51:00Z">
              <w:rPr>
                <w:b/>
                <w:i w:val="0"/>
              </w:rPr>
            </w:rPrChange>
          </w:rPr>
          <w:delText>CashSession</w:delText>
        </w:r>
        <w:r w:rsidRPr="000D2AE2" w:rsidDel="004C788F">
          <w:rPr>
            <w:rPrChange w:id="6566" w:author="Liam Coleman" w:date="2021-04-26T11:51:00Z">
              <w:rPr>
                <w:i w:val="0"/>
              </w:rPr>
            </w:rPrChange>
          </w:rPr>
          <w:delText xml:space="preserve"> Reports are to be printed, however the POS2CG.dll is to capture these report data and log it.</w:delText>
        </w:r>
        <w:bookmarkStart w:id="6567" w:name="_Toc66781288"/>
        <w:bookmarkStart w:id="6568" w:name="_Toc67314400"/>
        <w:bookmarkStart w:id="6569" w:name="_Toc67315033"/>
        <w:bookmarkStart w:id="6570" w:name="_Toc67322329"/>
        <w:bookmarkStart w:id="6571" w:name="_Toc67322966"/>
        <w:bookmarkStart w:id="6572" w:name="_Toc67406010"/>
        <w:bookmarkStart w:id="6573" w:name="_Toc67406647"/>
        <w:bookmarkStart w:id="6574" w:name="_Toc69823090"/>
        <w:bookmarkStart w:id="6575" w:name="_Toc69823797"/>
        <w:bookmarkStart w:id="6576" w:name="_Toc69912757"/>
        <w:bookmarkStart w:id="6577" w:name="_Toc69913474"/>
        <w:bookmarkEnd w:id="6567"/>
        <w:bookmarkEnd w:id="6568"/>
        <w:bookmarkEnd w:id="6569"/>
        <w:bookmarkEnd w:id="6570"/>
        <w:bookmarkEnd w:id="6571"/>
        <w:bookmarkEnd w:id="6572"/>
        <w:bookmarkEnd w:id="6573"/>
        <w:bookmarkEnd w:id="6574"/>
        <w:bookmarkEnd w:id="6575"/>
        <w:bookmarkEnd w:id="6576"/>
        <w:bookmarkEnd w:id="6577"/>
      </w:del>
    </w:p>
    <w:p w14:paraId="26187391" w14:textId="14E0213F" w:rsidR="00A435DC" w:rsidRPr="000D2AE2" w:rsidDel="004C788F" w:rsidRDefault="00A435DC">
      <w:pPr>
        <w:pStyle w:val="Heading2"/>
        <w:numPr>
          <w:ilvl w:val="0"/>
          <w:numId w:val="0"/>
        </w:numPr>
        <w:ind w:left="1134" w:hanging="1134"/>
        <w:rPr>
          <w:del w:id="6578" w:author="Liam Coleman" w:date="2021-04-26T11:56:00Z"/>
          <w:rPrChange w:id="6579" w:author="Liam Coleman" w:date="2021-04-26T11:51:00Z">
            <w:rPr>
              <w:del w:id="6580" w:author="Liam Coleman" w:date="2021-04-26T11:56:00Z"/>
              <w:i/>
              <w:strike/>
            </w:rPr>
          </w:rPrChange>
        </w:rPr>
        <w:pPrChange w:id="6581" w:author="Liam Coleman" w:date="2021-04-26T11:51:00Z">
          <w:pPr/>
        </w:pPrChange>
      </w:pPr>
      <w:bookmarkStart w:id="6582" w:name="_Toc66781289"/>
      <w:bookmarkStart w:id="6583" w:name="_Toc67314401"/>
      <w:bookmarkStart w:id="6584" w:name="_Toc67315034"/>
      <w:bookmarkStart w:id="6585" w:name="_Toc67322330"/>
      <w:bookmarkStart w:id="6586" w:name="_Toc67322967"/>
      <w:bookmarkStart w:id="6587" w:name="_Toc67406011"/>
      <w:bookmarkStart w:id="6588" w:name="_Toc67406648"/>
      <w:bookmarkStart w:id="6589" w:name="_Toc69823091"/>
      <w:bookmarkStart w:id="6590" w:name="_Toc69823798"/>
      <w:bookmarkStart w:id="6591" w:name="_Toc69912758"/>
      <w:bookmarkStart w:id="6592" w:name="_Toc69913475"/>
      <w:bookmarkEnd w:id="6582"/>
      <w:bookmarkEnd w:id="6583"/>
      <w:bookmarkEnd w:id="6584"/>
      <w:bookmarkEnd w:id="6585"/>
      <w:bookmarkEnd w:id="6586"/>
      <w:bookmarkEnd w:id="6587"/>
      <w:bookmarkEnd w:id="6588"/>
      <w:bookmarkEnd w:id="6589"/>
      <w:bookmarkEnd w:id="6590"/>
      <w:bookmarkEnd w:id="6591"/>
      <w:bookmarkEnd w:id="6592"/>
    </w:p>
    <w:p w14:paraId="1CBB8BB6" w14:textId="5AE1A673" w:rsidR="004610BC" w:rsidRDefault="00816894" w:rsidP="00502200">
      <w:pPr>
        <w:pStyle w:val="ListParagraph"/>
        <w:numPr>
          <w:ilvl w:val="0"/>
          <w:numId w:val="99"/>
        </w:numPr>
        <w:rPr>
          <w:ins w:id="6593" w:author="Liam Coleman" w:date="2021-04-20T15:18:00Z"/>
        </w:rPr>
      </w:pPr>
      <w:del w:id="6594" w:author="Liam Coleman" w:date="2021-04-26T11:56:00Z">
        <w:r w:rsidRPr="000D2AE2" w:rsidDel="004C788F">
          <w:delText>Exception and Error Handling</w:delText>
        </w:r>
      </w:del>
      <w:ins w:id="6595" w:author="Liam Coleman" w:date="2021-04-20T15:17:00Z">
        <w:r w:rsidR="00584D82">
          <w:t xml:space="preserve">Install date </w:t>
        </w:r>
        <w:r w:rsidR="00502200">
          <w:t>cannot be a future date from today’s date.</w:t>
        </w:r>
      </w:ins>
    </w:p>
    <w:p w14:paraId="38519A41" w14:textId="07458A6B" w:rsidR="00B5771F" w:rsidRDefault="00B5771F">
      <w:pPr>
        <w:pStyle w:val="ListParagraph"/>
        <w:numPr>
          <w:ilvl w:val="0"/>
          <w:numId w:val="99"/>
        </w:numPr>
        <w:rPr>
          <w:ins w:id="6596" w:author="Liam Coleman" w:date="2021-04-26T09:57:00Z"/>
        </w:rPr>
      </w:pPr>
      <w:ins w:id="6597" w:author="Liam Coleman" w:date="2021-04-20T15:18:00Z">
        <w:r>
          <w:t>Character limit in textboxes (tbc)</w:t>
        </w:r>
      </w:ins>
    </w:p>
    <w:p w14:paraId="11DBE4DE" w14:textId="3B5CCCD8" w:rsidR="00873CD1" w:rsidRPr="006D1413" w:rsidRDefault="00615E43">
      <w:pPr>
        <w:pStyle w:val="ListParagraph"/>
        <w:numPr>
          <w:ilvl w:val="0"/>
          <w:numId w:val="99"/>
        </w:numPr>
        <w:pPrChange w:id="6598" w:author="Liam Coleman" w:date="2021-04-20T15:17:00Z">
          <w:pPr>
            <w:pStyle w:val="Heading2"/>
          </w:pPr>
        </w:pPrChange>
      </w:pPr>
      <w:ins w:id="6599" w:author="Liam Coleman" w:date="2021-04-26T09:57:00Z">
        <w:r>
          <w:t>Receipt total</w:t>
        </w:r>
      </w:ins>
      <w:ins w:id="6600" w:author="Liam Coleman" w:date="2021-04-26T09:58:00Z">
        <w:r>
          <w:t xml:space="preserve">s will be checked after parsing, and an error message will advise user something is a </w:t>
        </w:r>
        <w:proofErr w:type="gramStart"/>
        <w:r>
          <w:t>miss</w:t>
        </w:r>
      </w:ins>
      <w:proofErr w:type="gramEnd"/>
    </w:p>
    <w:p w14:paraId="57271DA6" w14:textId="3DD1ECFF" w:rsidR="00D521F7" w:rsidDel="00091580" w:rsidRDefault="00D521F7" w:rsidP="00091580">
      <w:pPr>
        <w:ind w:left="360"/>
        <w:rPr>
          <w:del w:id="6601" w:author="Liam Coleman" w:date="2021-04-26T11:58:00Z"/>
        </w:rPr>
      </w:pPr>
      <w:del w:id="6602" w:author="Liam Coleman" w:date="2021-04-26T11:58:00Z">
        <w:r w:rsidRPr="000D2AE2" w:rsidDel="00091580">
          <w:delText>The subsequent sections consider exception and error handling</w:delText>
        </w:r>
        <w:bookmarkStart w:id="6603" w:name="_Toc66781291"/>
        <w:bookmarkStart w:id="6604" w:name="_Toc67314403"/>
        <w:bookmarkStart w:id="6605" w:name="_Toc67315036"/>
        <w:bookmarkStart w:id="6606" w:name="_Toc67322332"/>
        <w:bookmarkStart w:id="6607" w:name="_Toc67322969"/>
        <w:bookmarkStart w:id="6608" w:name="_Toc67406013"/>
        <w:bookmarkStart w:id="6609" w:name="_Toc67406650"/>
        <w:bookmarkStart w:id="6610" w:name="_Toc69823093"/>
        <w:bookmarkStart w:id="6611" w:name="_Toc69823800"/>
        <w:bookmarkStart w:id="6612" w:name="_Toc69912760"/>
        <w:bookmarkStart w:id="6613" w:name="_Toc69913477"/>
        <w:bookmarkStart w:id="6614" w:name="_Toc70329516"/>
        <w:bookmarkEnd w:id="6603"/>
        <w:bookmarkEnd w:id="6604"/>
        <w:bookmarkEnd w:id="6605"/>
        <w:bookmarkEnd w:id="6606"/>
        <w:bookmarkEnd w:id="6607"/>
        <w:bookmarkEnd w:id="6608"/>
        <w:bookmarkEnd w:id="6609"/>
        <w:bookmarkEnd w:id="6610"/>
        <w:bookmarkEnd w:id="6611"/>
        <w:bookmarkEnd w:id="6612"/>
        <w:bookmarkEnd w:id="6613"/>
        <w:bookmarkEnd w:id="6614"/>
      </w:del>
    </w:p>
    <w:p w14:paraId="397DCE46" w14:textId="4D170ED9" w:rsidR="00091580" w:rsidRDefault="00091580" w:rsidP="00091580">
      <w:pPr>
        <w:ind w:left="360"/>
        <w:rPr>
          <w:ins w:id="6615" w:author="Liam Coleman" w:date="2021-04-26T11:58:00Z"/>
        </w:rPr>
      </w:pPr>
    </w:p>
    <w:p w14:paraId="08A18529" w14:textId="64EC2E36" w:rsidR="00091580" w:rsidRPr="00250CB5" w:rsidRDefault="00945A95">
      <w:pPr>
        <w:pStyle w:val="Heading2"/>
        <w:numPr>
          <w:ilvl w:val="0"/>
          <w:numId w:val="0"/>
        </w:numPr>
        <w:ind w:left="1134" w:hanging="1134"/>
        <w:rPr>
          <w:ins w:id="6616" w:author="Liam Coleman" w:date="2021-04-26T11:58:00Z"/>
        </w:rPr>
        <w:pPrChange w:id="6617" w:author="Liam Coleman" w:date="2021-04-26T11:58:00Z">
          <w:pPr/>
        </w:pPrChange>
      </w:pPr>
      <w:bookmarkStart w:id="6618" w:name="_Toc76630287"/>
      <w:ins w:id="6619" w:author="Liam Coleman (Student - STC)" w:date="2021-07-07T14:31:00Z">
        <w:r>
          <w:t>9</w:t>
        </w:r>
      </w:ins>
      <w:ins w:id="6620" w:author="Liam Coleman" w:date="2021-05-25T09:44:00Z">
        <w:del w:id="6621" w:author="Liam Coleman (Student - STC)" w:date="2021-07-07T14:31:00Z">
          <w:r w:rsidR="005E5B14" w:rsidDel="00945A95">
            <w:delText>7</w:delText>
          </w:r>
        </w:del>
        <w:r w:rsidR="005E5B14">
          <w:t xml:space="preserve"> </w:t>
        </w:r>
      </w:ins>
      <w:ins w:id="6622" w:author="Liam Coleman" w:date="2021-04-26T11:58:00Z">
        <w:r w:rsidR="00091580">
          <w:t>Configurations</w:t>
        </w:r>
        <w:bookmarkEnd w:id="6618"/>
      </w:ins>
    </w:p>
    <w:p w14:paraId="12A94458" w14:textId="66631CB8" w:rsidR="00A866BC" w:rsidRPr="000D2AE2" w:rsidDel="00091580" w:rsidRDefault="000E7A19">
      <w:pPr>
        <w:rPr>
          <w:del w:id="6623" w:author="Liam Coleman" w:date="2021-04-26T11:58:00Z"/>
          <w:rPrChange w:id="6624" w:author="Liam Coleman" w:date="2021-04-26T11:51:00Z">
            <w:rPr>
              <w:del w:id="6625" w:author="Liam Coleman" w:date="2021-04-26T11:58:00Z"/>
            </w:rPr>
          </w:rPrChange>
        </w:rPr>
        <w:pPrChange w:id="6626" w:author="Liam Coleman" w:date="2021-04-26T11:59:00Z">
          <w:pPr>
            <w:pStyle w:val="Heading3"/>
          </w:pPr>
        </w:pPrChange>
      </w:pPr>
      <w:bookmarkStart w:id="6627" w:name="_Ref383683866"/>
      <w:del w:id="6628" w:author="Liam Coleman" w:date="2021-04-26T11:58:00Z">
        <w:r w:rsidRPr="00250CB5" w:rsidDel="00091580">
          <w:delText>CG</w:delText>
        </w:r>
        <w:r w:rsidR="00A866BC" w:rsidRPr="000D2AE2" w:rsidDel="00091580">
          <w:rPr>
            <w:rPrChange w:id="6629" w:author="Liam Coleman" w:date="2021-04-26T11:51:00Z">
              <w:rPr/>
            </w:rPrChange>
          </w:rPr>
          <w:delText xml:space="preserve"> Method Return Codes</w:delText>
        </w:r>
        <w:bookmarkStart w:id="6630" w:name="_Toc66781292"/>
        <w:bookmarkStart w:id="6631" w:name="_Toc67314404"/>
        <w:bookmarkStart w:id="6632" w:name="_Toc67315037"/>
        <w:bookmarkStart w:id="6633" w:name="_Toc67322333"/>
        <w:bookmarkStart w:id="6634" w:name="_Toc67322970"/>
        <w:bookmarkStart w:id="6635" w:name="_Toc67406014"/>
        <w:bookmarkStart w:id="6636" w:name="_Toc67406651"/>
        <w:bookmarkStart w:id="6637" w:name="_Toc69823094"/>
        <w:bookmarkStart w:id="6638" w:name="_Toc69823801"/>
        <w:bookmarkStart w:id="6639" w:name="_Toc69912761"/>
        <w:bookmarkStart w:id="6640" w:name="_Toc69913478"/>
        <w:bookmarkStart w:id="6641" w:name="_Toc70329517"/>
        <w:bookmarkEnd w:id="6627"/>
        <w:bookmarkEnd w:id="6630"/>
        <w:bookmarkEnd w:id="6631"/>
        <w:bookmarkEnd w:id="6632"/>
        <w:bookmarkEnd w:id="6633"/>
        <w:bookmarkEnd w:id="6634"/>
        <w:bookmarkEnd w:id="6635"/>
        <w:bookmarkEnd w:id="6636"/>
        <w:bookmarkEnd w:id="6637"/>
        <w:bookmarkEnd w:id="6638"/>
        <w:bookmarkEnd w:id="6639"/>
        <w:bookmarkEnd w:id="6640"/>
        <w:bookmarkEnd w:id="6641"/>
      </w:del>
    </w:p>
    <w:p w14:paraId="02AFB20C" w14:textId="0D4214A6" w:rsidR="007D4A2A" w:rsidRPr="000D2AE2" w:rsidDel="00091580" w:rsidRDefault="00F964A5">
      <w:pPr>
        <w:rPr>
          <w:del w:id="6642" w:author="Liam Coleman" w:date="2021-04-26T11:58:00Z"/>
        </w:rPr>
      </w:pPr>
      <w:del w:id="6643" w:author="Liam Coleman" w:date="2021-04-26T11:58:00Z">
        <w:r w:rsidRPr="000D2AE2" w:rsidDel="00091580">
          <w:delText xml:space="preserve">The aforementioned </w:delText>
        </w:r>
        <w:r w:rsidR="000E7A19" w:rsidRPr="000D2AE2" w:rsidDel="00091580">
          <w:delText>CG</w:delText>
        </w:r>
        <w:r w:rsidRPr="000D2AE2" w:rsidDel="00091580">
          <w:delText xml:space="preserve"> methods can return any of the following error </w:delText>
        </w:r>
        <w:r w:rsidR="00C55B2C" w:rsidRPr="000D2AE2" w:rsidDel="00091580">
          <w:delText>values</w:delText>
        </w:r>
        <w:r w:rsidRPr="000D2AE2" w:rsidDel="00091580">
          <w:delText xml:space="preserve">. </w:delText>
        </w:r>
        <w:bookmarkStart w:id="6644" w:name="_Toc66781293"/>
        <w:bookmarkStart w:id="6645" w:name="_Toc67314405"/>
        <w:bookmarkStart w:id="6646" w:name="_Toc67315038"/>
        <w:bookmarkStart w:id="6647" w:name="_Toc67322334"/>
        <w:bookmarkStart w:id="6648" w:name="_Toc67322971"/>
        <w:bookmarkStart w:id="6649" w:name="_Toc67406015"/>
        <w:bookmarkStart w:id="6650" w:name="_Toc67406652"/>
        <w:bookmarkStart w:id="6651" w:name="_Toc69823095"/>
        <w:bookmarkStart w:id="6652" w:name="_Toc69823802"/>
        <w:bookmarkStart w:id="6653" w:name="_Toc69912762"/>
        <w:bookmarkStart w:id="6654" w:name="_Toc69913479"/>
        <w:bookmarkStart w:id="6655" w:name="_Toc70329518"/>
        <w:bookmarkEnd w:id="6644"/>
        <w:bookmarkEnd w:id="6645"/>
        <w:bookmarkEnd w:id="6646"/>
        <w:bookmarkEnd w:id="6647"/>
        <w:bookmarkEnd w:id="6648"/>
        <w:bookmarkEnd w:id="6649"/>
        <w:bookmarkEnd w:id="6650"/>
        <w:bookmarkEnd w:id="6651"/>
        <w:bookmarkEnd w:id="6652"/>
        <w:bookmarkEnd w:id="6653"/>
        <w:bookmarkEnd w:id="6654"/>
        <w:bookmarkEnd w:id="6655"/>
      </w:del>
    </w:p>
    <w:p w14:paraId="294E342D" w14:textId="71869C80" w:rsidR="00C55B2C" w:rsidRPr="000D2AE2" w:rsidDel="00091580" w:rsidRDefault="00C55B2C">
      <w:pPr>
        <w:rPr>
          <w:del w:id="6656" w:author="Liam Coleman" w:date="2021-04-26T11:58:00Z"/>
        </w:rPr>
        <w:pPrChange w:id="6657" w:author="Liam Coleman" w:date="2021-04-26T11:59:00Z">
          <w:pPr>
            <w:pStyle w:val="ListParagraph"/>
            <w:numPr>
              <w:numId w:val="62"/>
            </w:numPr>
            <w:ind w:hanging="360"/>
          </w:pPr>
        </w:pPrChange>
      </w:pPr>
      <w:del w:id="6658" w:author="Liam Coleman" w:date="2021-04-26T11:58:00Z">
        <w:r w:rsidRPr="000D2AE2" w:rsidDel="00091580">
          <w:delText>CG_STATUS_OK</w:delText>
        </w:r>
        <w:bookmarkStart w:id="6659" w:name="_Toc66781294"/>
        <w:bookmarkStart w:id="6660" w:name="_Toc67314406"/>
        <w:bookmarkStart w:id="6661" w:name="_Toc67315039"/>
        <w:bookmarkStart w:id="6662" w:name="_Toc67322335"/>
        <w:bookmarkStart w:id="6663" w:name="_Toc67322972"/>
        <w:bookmarkStart w:id="6664" w:name="_Toc67406016"/>
        <w:bookmarkStart w:id="6665" w:name="_Toc67406653"/>
        <w:bookmarkStart w:id="6666" w:name="_Toc69823096"/>
        <w:bookmarkStart w:id="6667" w:name="_Toc69823803"/>
        <w:bookmarkStart w:id="6668" w:name="_Toc69912763"/>
        <w:bookmarkStart w:id="6669" w:name="_Toc69913480"/>
        <w:bookmarkStart w:id="6670" w:name="_Toc70329519"/>
        <w:bookmarkEnd w:id="6659"/>
        <w:bookmarkEnd w:id="6660"/>
        <w:bookmarkEnd w:id="6661"/>
        <w:bookmarkEnd w:id="6662"/>
        <w:bookmarkEnd w:id="6663"/>
        <w:bookmarkEnd w:id="6664"/>
        <w:bookmarkEnd w:id="6665"/>
        <w:bookmarkEnd w:id="6666"/>
        <w:bookmarkEnd w:id="6667"/>
        <w:bookmarkEnd w:id="6668"/>
        <w:bookmarkEnd w:id="6669"/>
        <w:bookmarkEnd w:id="6670"/>
      </w:del>
    </w:p>
    <w:p w14:paraId="38347692" w14:textId="7E795F3E" w:rsidR="00C55B2C" w:rsidRPr="000D2AE2" w:rsidDel="00091580" w:rsidRDefault="00C55B2C">
      <w:pPr>
        <w:rPr>
          <w:del w:id="6671" w:author="Liam Coleman" w:date="2021-04-26T11:58:00Z"/>
        </w:rPr>
        <w:pPrChange w:id="6672" w:author="Liam Coleman" w:date="2021-04-26T11:59:00Z">
          <w:pPr>
            <w:pStyle w:val="ListParagraph"/>
            <w:numPr>
              <w:numId w:val="62"/>
            </w:numPr>
            <w:ind w:hanging="360"/>
          </w:pPr>
        </w:pPrChange>
      </w:pPr>
      <w:del w:id="6673" w:author="Liam Coleman" w:date="2021-04-26T11:58:00Z">
        <w:r w:rsidRPr="000D2AE2" w:rsidDel="00091580">
          <w:delText xml:space="preserve">CG_STATUS_BUSY </w:delText>
        </w:r>
        <w:bookmarkStart w:id="6674" w:name="_Toc66781295"/>
        <w:bookmarkStart w:id="6675" w:name="_Toc67314407"/>
        <w:bookmarkStart w:id="6676" w:name="_Toc67315040"/>
        <w:bookmarkStart w:id="6677" w:name="_Toc67322336"/>
        <w:bookmarkStart w:id="6678" w:name="_Toc67322973"/>
        <w:bookmarkStart w:id="6679" w:name="_Toc67406017"/>
        <w:bookmarkStart w:id="6680" w:name="_Toc67406654"/>
        <w:bookmarkStart w:id="6681" w:name="_Toc69823097"/>
        <w:bookmarkStart w:id="6682" w:name="_Toc69823804"/>
        <w:bookmarkStart w:id="6683" w:name="_Toc69912764"/>
        <w:bookmarkStart w:id="6684" w:name="_Toc69913481"/>
        <w:bookmarkStart w:id="6685" w:name="_Toc70329520"/>
        <w:bookmarkEnd w:id="6674"/>
        <w:bookmarkEnd w:id="6675"/>
        <w:bookmarkEnd w:id="6676"/>
        <w:bookmarkEnd w:id="6677"/>
        <w:bookmarkEnd w:id="6678"/>
        <w:bookmarkEnd w:id="6679"/>
        <w:bookmarkEnd w:id="6680"/>
        <w:bookmarkEnd w:id="6681"/>
        <w:bookmarkEnd w:id="6682"/>
        <w:bookmarkEnd w:id="6683"/>
        <w:bookmarkEnd w:id="6684"/>
        <w:bookmarkEnd w:id="6685"/>
      </w:del>
    </w:p>
    <w:p w14:paraId="4FB58FD0" w14:textId="21890981" w:rsidR="00C55B2C" w:rsidRPr="000D2AE2" w:rsidDel="00091580" w:rsidRDefault="00C55B2C">
      <w:pPr>
        <w:rPr>
          <w:del w:id="6686" w:author="Liam Coleman" w:date="2021-04-26T11:58:00Z"/>
        </w:rPr>
        <w:pPrChange w:id="6687" w:author="Liam Coleman" w:date="2021-04-26T11:59:00Z">
          <w:pPr>
            <w:pStyle w:val="ListParagraph"/>
            <w:numPr>
              <w:numId w:val="62"/>
            </w:numPr>
            <w:ind w:hanging="360"/>
          </w:pPr>
        </w:pPrChange>
      </w:pPr>
      <w:del w:id="6688" w:author="Liam Coleman" w:date="2021-04-26T11:58:00Z">
        <w:r w:rsidRPr="000D2AE2" w:rsidDel="00091580">
          <w:delText xml:space="preserve">CG_STATUS_ERROR </w:delText>
        </w:r>
        <w:bookmarkStart w:id="6689" w:name="_Toc66781296"/>
        <w:bookmarkStart w:id="6690" w:name="_Toc67314408"/>
        <w:bookmarkStart w:id="6691" w:name="_Toc67315041"/>
        <w:bookmarkStart w:id="6692" w:name="_Toc67322337"/>
        <w:bookmarkStart w:id="6693" w:name="_Toc67322974"/>
        <w:bookmarkStart w:id="6694" w:name="_Toc67406018"/>
        <w:bookmarkStart w:id="6695" w:name="_Toc67406655"/>
        <w:bookmarkStart w:id="6696" w:name="_Toc69823098"/>
        <w:bookmarkStart w:id="6697" w:name="_Toc69823805"/>
        <w:bookmarkStart w:id="6698" w:name="_Toc69912765"/>
        <w:bookmarkStart w:id="6699" w:name="_Toc69913482"/>
        <w:bookmarkStart w:id="6700" w:name="_Toc70329521"/>
        <w:bookmarkEnd w:id="6689"/>
        <w:bookmarkEnd w:id="6690"/>
        <w:bookmarkEnd w:id="6691"/>
        <w:bookmarkEnd w:id="6692"/>
        <w:bookmarkEnd w:id="6693"/>
        <w:bookmarkEnd w:id="6694"/>
        <w:bookmarkEnd w:id="6695"/>
        <w:bookmarkEnd w:id="6696"/>
        <w:bookmarkEnd w:id="6697"/>
        <w:bookmarkEnd w:id="6698"/>
        <w:bookmarkEnd w:id="6699"/>
        <w:bookmarkEnd w:id="6700"/>
      </w:del>
    </w:p>
    <w:p w14:paraId="035AF110" w14:textId="03628AB8" w:rsidR="00C55B2C" w:rsidRPr="000D2AE2" w:rsidDel="00091580" w:rsidRDefault="00C55B2C">
      <w:pPr>
        <w:rPr>
          <w:del w:id="6701" w:author="Liam Coleman" w:date="2021-04-26T11:58:00Z"/>
        </w:rPr>
        <w:pPrChange w:id="6702" w:author="Liam Coleman" w:date="2021-04-26T11:59:00Z">
          <w:pPr>
            <w:pStyle w:val="ListParagraph"/>
            <w:numPr>
              <w:numId w:val="62"/>
            </w:numPr>
            <w:ind w:hanging="360"/>
          </w:pPr>
        </w:pPrChange>
      </w:pPr>
      <w:del w:id="6703" w:author="Liam Coleman" w:date="2021-04-26T11:58:00Z">
        <w:r w:rsidRPr="000D2AE2" w:rsidDel="00091580">
          <w:delText>CG_STATUS_WARNING</w:delText>
        </w:r>
        <w:bookmarkStart w:id="6704" w:name="_Toc66781297"/>
        <w:bookmarkStart w:id="6705" w:name="_Toc67314409"/>
        <w:bookmarkStart w:id="6706" w:name="_Toc67315042"/>
        <w:bookmarkStart w:id="6707" w:name="_Toc67322338"/>
        <w:bookmarkStart w:id="6708" w:name="_Toc67322975"/>
        <w:bookmarkStart w:id="6709" w:name="_Toc67406019"/>
        <w:bookmarkStart w:id="6710" w:name="_Toc67406656"/>
        <w:bookmarkStart w:id="6711" w:name="_Toc69823099"/>
        <w:bookmarkStart w:id="6712" w:name="_Toc69823806"/>
        <w:bookmarkStart w:id="6713" w:name="_Toc69912766"/>
        <w:bookmarkStart w:id="6714" w:name="_Toc69913483"/>
        <w:bookmarkStart w:id="6715" w:name="_Toc70329522"/>
        <w:bookmarkEnd w:id="6704"/>
        <w:bookmarkEnd w:id="6705"/>
        <w:bookmarkEnd w:id="6706"/>
        <w:bookmarkEnd w:id="6707"/>
        <w:bookmarkEnd w:id="6708"/>
        <w:bookmarkEnd w:id="6709"/>
        <w:bookmarkEnd w:id="6710"/>
        <w:bookmarkEnd w:id="6711"/>
        <w:bookmarkEnd w:id="6712"/>
        <w:bookmarkEnd w:id="6713"/>
        <w:bookmarkEnd w:id="6714"/>
        <w:bookmarkEnd w:id="6715"/>
      </w:del>
    </w:p>
    <w:p w14:paraId="52DEA5C3" w14:textId="55D504CB" w:rsidR="00C55B2C" w:rsidRPr="000D2AE2" w:rsidDel="00091580" w:rsidRDefault="00C55B2C">
      <w:pPr>
        <w:rPr>
          <w:del w:id="6716" w:author="Liam Coleman" w:date="2021-04-26T11:58:00Z"/>
        </w:rPr>
        <w:pPrChange w:id="6717" w:author="Liam Coleman" w:date="2021-04-26T11:59:00Z">
          <w:pPr>
            <w:pStyle w:val="ListParagraph"/>
            <w:numPr>
              <w:numId w:val="62"/>
            </w:numPr>
            <w:ind w:hanging="360"/>
          </w:pPr>
        </w:pPrChange>
      </w:pPr>
      <w:del w:id="6718" w:author="Liam Coleman" w:date="2021-04-26T11:58:00Z">
        <w:r w:rsidRPr="000D2AE2" w:rsidDel="00091580">
          <w:delText xml:space="preserve">CG_STATUS_INPUT_PARAM_ERROR </w:delText>
        </w:r>
        <w:bookmarkStart w:id="6719" w:name="_Toc66781298"/>
        <w:bookmarkStart w:id="6720" w:name="_Toc67314410"/>
        <w:bookmarkStart w:id="6721" w:name="_Toc67315043"/>
        <w:bookmarkStart w:id="6722" w:name="_Toc67322339"/>
        <w:bookmarkStart w:id="6723" w:name="_Toc67322976"/>
        <w:bookmarkStart w:id="6724" w:name="_Toc67406020"/>
        <w:bookmarkStart w:id="6725" w:name="_Toc67406657"/>
        <w:bookmarkStart w:id="6726" w:name="_Toc69823100"/>
        <w:bookmarkStart w:id="6727" w:name="_Toc69823807"/>
        <w:bookmarkStart w:id="6728" w:name="_Toc69912767"/>
        <w:bookmarkStart w:id="6729" w:name="_Toc69913484"/>
        <w:bookmarkStart w:id="6730" w:name="_Toc70329523"/>
        <w:bookmarkEnd w:id="6719"/>
        <w:bookmarkEnd w:id="6720"/>
        <w:bookmarkEnd w:id="6721"/>
        <w:bookmarkEnd w:id="6722"/>
        <w:bookmarkEnd w:id="6723"/>
        <w:bookmarkEnd w:id="6724"/>
        <w:bookmarkEnd w:id="6725"/>
        <w:bookmarkEnd w:id="6726"/>
        <w:bookmarkEnd w:id="6727"/>
        <w:bookmarkEnd w:id="6728"/>
        <w:bookmarkEnd w:id="6729"/>
        <w:bookmarkEnd w:id="6730"/>
      </w:del>
    </w:p>
    <w:p w14:paraId="428A1776" w14:textId="0EA30F3F" w:rsidR="00C55B2C" w:rsidRPr="000D2AE2" w:rsidDel="00091580" w:rsidRDefault="00C55B2C">
      <w:pPr>
        <w:rPr>
          <w:del w:id="6731" w:author="Liam Coleman" w:date="2021-04-26T11:58:00Z"/>
        </w:rPr>
        <w:pPrChange w:id="6732" w:author="Liam Coleman" w:date="2021-04-26T11:59:00Z">
          <w:pPr>
            <w:pStyle w:val="ListParagraph"/>
            <w:numPr>
              <w:numId w:val="62"/>
            </w:numPr>
            <w:ind w:hanging="360"/>
          </w:pPr>
        </w:pPrChange>
      </w:pPr>
      <w:del w:id="6733" w:author="Liam Coleman" w:date="2021-04-26T11:58:00Z">
        <w:r w:rsidRPr="000D2AE2" w:rsidDel="00091580">
          <w:delText xml:space="preserve">CG_STATUS_CLOSED </w:delText>
        </w:r>
        <w:bookmarkStart w:id="6734" w:name="_Toc66781299"/>
        <w:bookmarkStart w:id="6735" w:name="_Toc67314411"/>
        <w:bookmarkStart w:id="6736" w:name="_Toc67315044"/>
        <w:bookmarkStart w:id="6737" w:name="_Toc67322340"/>
        <w:bookmarkStart w:id="6738" w:name="_Toc67322977"/>
        <w:bookmarkStart w:id="6739" w:name="_Toc67406021"/>
        <w:bookmarkStart w:id="6740" w:name="_Toc67406658"/>
        <w:bookmarkStart w:id="6741" w:name="_Toc69823101"/>
        <w:bookmarkStart w:id="6742" w:name="_Toc69823808"/>
        <w:bookmarkStart w:id="6743" w:name="_Toc69912768"/>
        <w:bookmarkStart w:id="6744" w:name="_Toc69913485"/>
        <w:bookmarkStart w:id="6745" w:name="_Toc70329524"/>
        <w:bookmarkEnd w:id="6734"/>
        <w:bookmarkEnd w:id="6735"/>
        <w:bookmarkEnd w:id="6736"/>
        <w:bookmarkEnd w:id="6737"/>
        <w:bookmarkEnd w:id="6738"/>
        <w:bookmarkEnd w:id="6739"/>
        <w:bookmarkEnd w:id="6740"/>
        <w:bookmarkEnd w:id="6741"/>
        <w:bookmarkEnd w:id="6742"/>
        <w:bookmarkEnd w:id="6743"/>
        <w:bookmarkEnd w:id="6744"/>
        <w:bookmarkEnd w:id="6745"/>
      </w:del>
    </w:p>
    <w:p w14:paraId="46B2D9BE" w14:textId="4F99F9CC" w:rsidR="00C55B2C" w:rsidRPr="000D2AE2" w:rsidDel="00091580" w:rsidRDefault="00C55B2C">
      <w:pPr>
        <w:rPr>
          <w:del w:id="6746" w:author="Liam Coleman" w:date="2021-04-26T11:58:00Z"/>
        </w:rPr>
        <w:pPrChange w:id="6747" w:author="Liam Coleman" w:date="2021-04-26T11:59:00Z">
          <w:pPr>
            <w:pStyle w:val="ListParagraph"/>
            <w:numPr>
              <w:numId w:val="62"/>
            </w:numPr>
            <w:ind w:hanging="360"/>
          </w:pPr>
        </w:pPrChange>
      </w:pPr>
      <w:del w:id="6748" w:author="Liam Coleman" w:date="2021-04-26T11:58:00Z">
        <w:r w:rsidRPr="000D2AE2" w:rsidDel="00091580">
          <w:delText xml:space="preserve">CG_STATUS_TIMEOUT </w:delText>
        </w:r>
        <w:bookmarkStart w:id="6749" w:name="_Toc66781300"/>
        <w:bookmarkStart w:id="6750" w:name="_Toc67314412"/>
        <w:bookmarkStart w:id="6751" w:name="_Toc67315045"/>
        <w:bookmarkStart w:id="6752" w:name="_Toc67322341"/>
        <w:bookmarkStart w:id="6753" w:name="_Toc67322978"/>
        <w:bookmarkStart w:id="6754" w:name="_Toc67406022"/>
        <w:bookmarkStart w:id="6755" w:name="_Toc67406659"/>
        <w:bookmarkStart w:id="6756" w:name="_Toc69823102"/>
        <w:bookmarkStart w:id="6757" w:name="_Toc69823809"/>
        <w:bookmarkStart w:id="6758" w:name="_Toc69912769"/>
        <w:bookmarkStart w:id="6759" w:name="_Toc69913486"/>
        <w:bookmarkStart w:id="6760" w:name="_Toc70329525"/>
        <w:bookmarkEnd w:id="6749"/>
        <w:bookmarkEnd w:id="6750"/>
        <w:bookmarkEnd w:id="6751"/>
        <w:bookmarkEnd w:id="6752"/>
        <w:bookmarkEnd w:id="6753"/>
        <w:bookmarkEnd w:id="6754"/>
        <w:bookmarkEnd w:id="6755"/>
        <w:bookmarkEnd w:id="6756"/>
        <w:bookmarkEnd w:id="6757"/>
        <w:bookmarkEnd w:id="6758"/>
        <w:bookmarkEnd w:id="6759"/>
        <w:bookmarkEnd w:id="6760"/>
      </w:del>
    </w:p>
    <w:p w14:paraId="565819A0" w14:textId="60B7CEC2" w:rsidR="00C55B2C" w:rsidRPr="000D2AE2" w:rsidDel="00091580" w:rsidRDefault="00C55B2C">
      <w:pPr>
        <w:rPr>
          <w:del w:id="6761" w:author="Liam Coleman" w:date="2021-04-26T11:58:00Z"/>
        </w:rPr>
        <w:pPrChange w:id="6762" w:author="Liam Coleman" w:date="2021-04-26T11:59:00Z">
          <w:pPr>
            <w:pStyle w:val="ListParagraph"/>
            <w:numPr>
              <w:numId w:val="62"/>
            </w:numPr>
            <w:ind w:hanging="360"/>
          </w:pPr>
        </w:pPrChange>
      </w:pPr>
      <w:del w:id="6763" w:author="Liam Coleman" w:date="2021-04-26T11:58:00Z">
        <w:r w:rsidRPr="000D2AE2" w:rsidDel="00091580">
          <w:delText xml:space="preserve">CG_STATUS_SENDFAILED </w:delText>
        </w:r>
        <w:bookmarkStart w:id="6764" w:name="_Toc66781301"/>
        <w:bookmarkStart w:id="6765" w:name="_Toc67314413"/>
        <w:bookmarkStart w:id="6766" w:name="_Toc67315046"/>
        <w:bookmarkStart w:id="6767" w:name="_Toc67322342"/>
        <w:bookmarkStart w:id="6768" w:name="_Toc67322979"/>
        <w:bookmarkStart w:id="6769" w:name="_Toc67406023"/>
        <w:bookmarkStart w:id="6770" w:name="_Toc67406660"/>
        <w:bookmarkStart w:id="6771" w:name="_Toc69823103"/>
        <w:bookmarkStart w:id="6772" w:name="_Toc69823810"/>
        <w:bookmarkStart w:id="6773" w:name="_Toc69912770"/>
        <w:bookmarkStart w:id="6774" w:name="_Toc69913487"/>
        <w:bookmarkStart w:id="6775" w:name="_Toc70329526"/>
        <w:bookmarkEnd w:id="6764"/>
        <w:bookmarkEnd w:id="6765"/>
        <w:bookmarkEnd w:id="6766"/>
        <w:bookmarkEnd w:id="6767"/>
        <w:bookmarkEnd w:id="6768"/>
        <w:bookmarkEnd w:id="6769"/>
        <w:bookmarkEnd w:id="6770"/>
        <w:bookmarkEnd w:id="6771"/>
        <w:bookmarkEnd w:id="6772"/>
        <w:bookmarkEnd w:id="6773"/>
        <w:bookmarkEnd w:id="6774"/>
        <w:bookmarkEnd w:id="6775"/>
      </w:del>
    </w:p>
    <w:p w14:paraId="0CDBF388" w14:textId="07F06D08" w:rsidR="00C55B2C" w:rsidRPr="000D2AE2" w:rsidDel="00091580" w:rsidRDefault="00C55B2C">
      <w:pPr>
        <w:rPr>
          <w:del w:id="6776" w:author="Liam Coleman" w:date="2021-04-26T11:58:00Z"/>
        </w:rPr>
        <w:pPrChange w:id="6777" w:author="Liam Coleman" w:date="2021-04-26T11:59:00Z">
          <w:pPr>
            <w:pStyle w:val="ListParagraph"/>
            <w:numPr>
              <w:numId w:val="62"/>
            </w:numPr>
            <w:ind w:hanging="360"/>
          </w:pPr>
        </w:pPrChange>
      </w:pPr>
      <w:del w:id="6778" w:author="Liam Coleman" w:date="2021-04-26T11:58:00Z">
        <w:r w:rsidRPr="000D2AE2" w:rsidDel="00091580">
          <w:delText xml:space="preserve">CG_STATUS_PAYOUT_REST </w:delText>
        </w:r>
        <w:bookmarkStart w:id="6779" w:name="_Toc66781302"/>
        <w:bookmarkStart w:id="6780" w:name="_Toc67314414"/>
        <w:bookmarkStart w:id="6781" w:name="_Toc67315047"/>
        <w:bookmarkStart w:id="6782" w:name="_Toc67322343"/>
        <w:bookmarkStart w:id="6783" w:name="_Toc67322980"/>
        <w:bookmarkStart w:id="6784" w:name="_Toc67406024"/>
        <w:bookmarkStart w:id="6785" w:name="_Toc67406661"/>
        <w:bookmarkStart w:id="6786" w:name="_Toc69823104"/>
        <w:bookmarkStart w:id="6787" w:name="_Toc69823811"/>
        <w:bookmarkStart w:id="6788" w:name="_Toc69912771"/>
        <w:bookmarkStart w:id="6789" w:name="_Toc69913488"/>
        <w:bookmarkStart w:id="6790" w:name="_Toc70329527"/>
        <w:bookmarkEnd w:id="6779"/>
        <w:bookmarkEnd w:id="6780"/>
        <w:bookmarkEnd w:id="6781"/>
        <w:bookmarkEnd w:id="6782"/>
        <w:bookmarkEnd w:id="6783"/>
        <w:bookmarkEnd w:id="6784"/>
        <w:bookmarkEnd w:id="6785"/>
        <w:bookmarkEnd w:id="6786"/>
        <w:bookmarkEnd w:id="6787"/>
        <w:bookmarkEnd w:id="6788"/>
        <w:bookmarkEnd w:id="6789"/>
        <w:bookmarkEnd w:id="6790"/>
      </w:del>
    </w:p>
    <w:p w14:paraId="6D1A6B2A" w14:textId="1017526E" w:rsidR="00C55B2C" w:rsidRPr="000D2AE2" w:rsidDel="00091580" w:rsidRDefault="00C55B2C">
      <w:pPr>
        <w:rPr>
          <w:del w:id="6791" w:author="Liam Coleman" w:date="2021-04-26T11:58:00Z"/>
        </w:rPr>
        <w:pPrChange w:id="6792" w:author="Liam Coleman" w:date="2021-04-26T11:59:00Z">
          <w:pPr>
            <w:pStyle w:val="ListParagraph"/>
            <w:numPr>
              <w:numId w:val="62"/>
            </w:numPr>
            <w:ind w:hanging="360"/>
          </w:pPr>
        </w:pPrChange>
      </w:pPr>
      <w:del w:id="6793" w:author="Liam Coleman" w:date="2021-04-26T11:58:00Z">
        <w:r w:rsidRPr="000D2AE2" w:rsidDel="00091580">
          <w:delText xml:space="preserve">CG_STATUS_PORT_ERROR </w:delText>
        </w:r>
        <w:bookmarkStart w:id="6794" w:name="_Toc66781303"/>
        <w:bookmarkStart w:id="6795" w:name="_Toc67314415"/>
        <w:bookmarkStart w:id="6796" w:name="_Toc67315048"/>
        <w:bookmarkStart w:id="6797" w:name="_Toc67322344"/>
        <w:bookmarkStart w:id="6798" w:name="_Toc67322981"/>
        <w:bookmarkStart w:id="6799" w:name="_Toc67406025"/>
        <w:bookmarkStart w:id="6800" w:name="_Toc67406662"/>
        <w:bookmarkStart w:id="6801" w:name="_Toc69823105"/>
        <w:bookmarkStart w:id="6802" w:name="_Toc69823812"/>
        <w:bookmarkStart w:id="6803" w:name="_Toc69912772"/>
        <w:bookmarkStart w:id="6804" w:name="_Toc69913489"/>
        <w:bookmarkStart w:id="6805" w:name="_Toc70329528"/>
        <w:bookmarkEnd w:id="6794"/>
        <w:bookmarkEnd w:id="6795"/>
        <w:bookmarkEnd w:id="6796"/>
        <w:bookmarkEnd w:id="6797"/>
        <w:bookmarkEnd w:id="6798"/>
        <w:bookmarkEnd w:id="6799"/>
        <w:bookmarkEnd w:id="6800"/>
        <w:bookmarkEnd w:id="6801"/>
        <w:bookmarkEnd w:id="6802"/>
        <w:bookmarkEnd w:id="6803"/>
        <w:bookmarkEnd w:id="6804"/>
        <w:bookmarkEnd w:id="6805"/>
      </w:del>
    </w:p>
    <w:p w14:paraId="298E2465" w14:textId="527C847F" w:rsidR="00C55B2C" w:rsidRPr="000D2AE2" w:rsidDel="00091580" w:rsidRDefault="00C55B2C">
      <w:pPr>
        <w:rPr>
          <w:del w:id="6806" w:author="Liam Coleman" w:date="2021-04-26T11:58:00Z"/>
        </w:rPr>
        <w:pPrChange w:id="6807" w:author="Liam Coleman" w:date="2021-04-26T11:59:00Z">
          <w:pPr>
            <w:pStyle w:val="ListParagraph"/>
            <w:numPr>
              <w:numId w:val="62"/>
            </w:numPr>
            <w:ind w:hanging="360"/>
          </w:pPr>
        </w:pPrChange>
      </w:pPr>
      <w:del w:id="6808" w:author="Liam Coleman" w:date="2021-04-26T11:58:00Z">
        <w:r w:rsidRPr="000D2AE2" w:rsidDel="00091580">
          <w:delText xml:space="preserve">CG_STATUS_PAYCLEAR_ERROR </w:delText>
        </w:r>
        <w:bookmarkStart w:id="6809" w:name="_Toc66781304"/>
        <w:bookmarkStart w:id="6810" w:name="_Toc67314416"/>
        <w:bookmarkStart w:id="6811" w:name="_Toc67315049"/>
        <w:bookmarkStart w:id="6812" w:name="_Toc67322345"/>
        <w:bookmarkStart w:id="6813" w:name="_Toc67322982"/>
        <w:bookmarkStart w:id="6814" w:name="_Toc67406026"/>
        <w:bookmarkStart w:id="6815" w:name="_Toc67406663"/>
        <w:bookmarkStart w:id="6816" w:name="_Toc69823106"/>
        <w:bookmarkStart w:id="6817" w:name="_Toc69823813"/>
        <w:bookmarkStart w:id="6818" w:name="_Toc69912773"/>
        <w:bookmarkStart w:id="6819" w:name="_Toc69913490"/>
        <w:bookmarkStart w:id="6820" w:name="_Toc70329529"/>
        <w:bookmarkEnd w:id="6809"/>
        <w:bookmarkEnd w:id="6810"/>
        <w:bookmarkEnd w:id="6811"/>
        <w:bookmarkEnd w:id="6812"/>
        <w:bookmarkEnd w:id="6813"/>
        <w:bookmarkEnd w:id="6814"/>
        <w:bookmarkEnd w:id="6815"/>
        <w:bookmarkEnd w:id="6816"/>
        <w:bookmarkEnd w:id="6817"/>
        <w:bookmarkEnd w:id="6818"/>
        <w:bookmarkEnd w:id="6819"/>
        <w:bookmarkEnd w:id="6820"/>
      </w:del>
    </w:p>
    <w:p w14:paraId="4D16ED2A" w14:textId="5E30EBD2" w:rsidR="00C55B2C" w:rsidRPr="000D2AE2" w:rsidDel="00091580" w:rsidRDefault="00C55B2C">
      <w:pPr>
        <w:rPr>
          <w:del w:id="6821" w:author="Liam Coleman" w:date="2021-04-26T11:58:00Z"/>
        </w:rPr>
        <w:pPrChange w:id="6822" w:author="Liam Coleman" w:date="2021-04-26T11:59:00Z">
          <w:pPr>
            <w:pStyle w:val="ListParagraph"/>
            <w:numPr>
              <w:numId w:val="62"/>
            </w:numPr>
            <w:ind w:hanging="360"/>
          </w:pPr>
        </w:pPrChange>
      </w:pPr>
      <w:del w:id="6823" w:author="Liam Coleman" w:date="2021-04-26T11:58:00Z">
        <w:r w:rsidRPr="000D2AE2" w:rsidDel="00091580">
          <w:delText xml:space="preserve">CG_STATUS_PAYOUT_LIMIT </w:delText>
        </w:r>
        <w:bookmarkStart w:id="6824" w:name="_Toc66781305"/>
        <w:bookmarkStart w:id="6825" w:name="_Toc67314417"/>
        <w:bookmarkStart w:id="6826" w:name="_Toc67315050"/>
        <w:bookmarkStart w:id="6827" w:name="_Toc67322346"/>
        <w:bookmarkStart w:id="6828" w:name="_Toc67322983"/>
        <w:bookmarkStart w:id="6829" w:name="_Toc67406027"/>
        <w:bookmarkStart w:id="6830" w:name="_Toc67406664"/>
        <w:bookmarkStart w:id="6831" w:name="_Toc69823107"/>
        <w:bookmarkStart w:id="6832" w:name="_Toc69823814"/>
        <w:bookmarkStart w:id="6833" w:name="_Toc69912774"/>
        <w:bookmarkStart w:id="6834" w:name="_Toc69913491"/>
        <w:bookmarkStart w:id="6835" w:name="_Toc70329530"/>
        <w:bookmarkEnd w:id="6824"/>
        <w:bookmarkEnd w:id="6825"/>
        <w:bookmarkEnd w:id="6826"/>
        <w:bookmarkEnd w:id="6827"/>
        <w:bookmarkEnd w:id="6828"/>
        <w:bookmarkEnd w:id="6829"/>
        <w:bookmarkEnd w:id="6830"/>
        <w:bookmarkEnd w:id="6831"/>
        <w:bookmarkEnd w:id="6832"/>
        <w:bookmarkEnd w:id="6833"/>
        <w:bookmarkEnd w:id="6834"/>
        <w:bookmarkEnd w:id="6835"/>
      </w:del>
    </w:p>
    <w:p w14:paraId="03954020" w14:textId="74CC15D5" w:rsidR="00C55B2C" w:rsidRPr="000D2AE2" w:rsidDel="00091580" w:rsidRDefault="00C55B2C">
      <w:pPr>
        <w:rPr>
          <w:del w:id="6836" w:author="Liam Coleman" w:date="2021-04-26T11:58:00Z"/>
        </w:rPr>
        <w:pPrChange w:id="6837" w:author="Liam Coleman" w:date="2021-04-26T11:59:00Z">
          <w:pPr>
            <w:pStyle w:val="ListParagraph"/>
            <w:numPr>
              <w:numId w:val="62"/>
            </w:numPr>
            <w:ind w:hanging="360"/>
          </w:pPr>
        </w:pPrChange>
      </w:pPr>
      <w:del w:id="6838" w:author="Liam Coleman" w:date="2021-04-26T11:58:00Z">
        <w:r w:rsidRPr="000D2AE2" w:rsidDel="00091580">
          <w:delText>CG_STATUS_NOT_SUPPORTED</w:delText>
        </w:r>
        <w:bookmarkStart w:id="6839" w:name="_Toc66781306"/>
        <w:bookmarkStart w:id="6840" w:name="_Toc67314418"/>
        <w:bookmarkStart w:id="6841" w:name="_Toc67315051"/>
        <w:bookmarkStart w:id="6842" w:name="_Toc67322347"/>
        <w:bookmarkStart w:id="6843" w:name="_Toc67322984"/>
        <w:bookmarkStart w:id="6844" w:name="_Toc67406028"/>
        <w:bookmarkStart w:id="6845" w:name="_Toc67406665"/>
        <w:bookmarkStart w:id="6846" w:name="_Toc69823108"/>
        <w:bookmarkStart w:id="6847" w:name="_Toc69823815"/>
        <w:bookmarkStart w:id="6848" w:name="_Toc69912775"/>
        <w:bookmarkStart w:id="6849" w:name="_Toc69913492"/>
        <w:bookmarkStart w:id="6850" w:name="_Toc70329531"/>
        <w:bookmarkEnd w:id="6839"/>
        <w:bookmarkEnd w:id="6840"/>
        <w:bookmarkEnd w:id="6841"/>
        <w:bookmarkEnd w:id="6842"/>
        <w:bookmarkEnd w:id="6843"/>
        <w:bookmarkEnd w:id="6844"/>
        <w:bookmarkEnd w:id="6845"/>
        <w:bookmarkEnd w:id="6846"/>
        <w:bookmarkEnd w:id="6847"/>
        <w:bookmarkEnd w:id="6848"/>
        <w:bookmarkEnd w:id="6849"/>
        <w:bookmarkEnd w:id="6850"/>
      </w:del>
    </w:p>
    <w:p w14:paraId="0FC9B344" w14:textId="35D3A975" w:rsidR="00D521F7" w:rsidRPr="000D2AE2" w:rsidDel="00091580" w:rsidRDefault="00D521F7">
      <w:pPr>
        <w:rPr>
          <w:del w:id="6851" w:author="Liam Coleman" w:date="2021-04-26T11:58:00Z"/>
        </w:rPr>
      </w:pPr>
      <w:del w:id="6852" w:author="Liam Coleman" w:date="2021-04-26T11:58:00Z">
        <w:r w:rsidRPr="000D2AE2" w:rsidDel="00091580">
          <w:delText xml:space="preserve">The </w:delText>
        </w:r>
        <w:r w:rsidRPr="000D2AE2" w:rsidDel="00091580">
          <w:rPr>
            <w:rPrChange w:id="6853" w:author="Liam Coleman" w:date="2021-04-26T11:51:00Z">
              <w:rPr>
                <w:b/>
              </w:rPr>
            </w:rPrChange>
          </w:rPr>
          <w:delText>ErrorEvent</w:delText>
        </w:r>
        <w:r w:rsidRPr="000D2AE2" w:rsidDel="00091580">
          <w:delText xml:space="preserve"> </w:delText>
        </w:r>
        <w:r w:rsidR="00231232" w:rsidRPr="000D2AE2" w:rsidDel="00091580">
          <w:delText>should be</w:delText>
        </w:r>
        <w:r w:rsidRPr="000D2AE2" w:rsidDel="00091580">
          <w:delText xml:space="preserve"> consulted if a method call fails see subsequent section.</w:delText>
        </w:r>
        <w:r w:rsidR="002661B1" w:rsidRPr="000D2AE2" w:rsidDel="00091580">
          <w:delText xml:space="preserve"> This error text is additional to the CG Method returns code string and is located in the </w:delText>
        </w:r>
        <w:r w:rsidR="004975F6" w:rsidRPr="000D2AE2" w:rsidDel="00091580">
          <w:delText>cglang.ini. This text will be displayed in conjunction with the mapped CG Method returns code string</w:delText>
        </w:r>
        <w:bookmarkStart w:id="6854" w:name="_Toc66781307"/>
        <w:bookmarkStart w:id="6855" w:name="_Toc67314419"/>
        <w:bookmarkStart w:id="6856" w:name="_Toc67315052"/>
        <w:bookmarkStart w:id="6857" w:name="_Toc67322348"/>
        <w:bookmarkStart w:id="6858" w:name="_Toc67322985"/>
        <w:bookmarkStart w:id="6859" w:name="_Toc67406029"/>
        <w:bookmarkStart w:id="6860" w:name="_Toc67406666"/>
        <w:bookmarkStart w:id="6861" w:name="_Toc69823109"/>
        <w:bookmarkStart w:id="6862" w:name="_Toc69823816"/>
        <w:bookmarkStart w:id="6863" w:name="_Toc69912776"/>
        <w:bookmarkStart w:id="6864" w:name="_Toc69913493"/>
        <w:bookmarkStart w:id="6865" w:name="_Toc70329532"/>
        <w:bookmarkEnd w:id="6854"/>
        <w:bookmarkEnd w:id="6855"/>
        <w:bookmarkEnd w:id="6856"/>
        <w:bookmarkEnd w:id="6857"/>
        <w:bookmarkEnd w:id="6858"/>
        <w:bookmarkEnd w:id="6859"/>
        <w:bookmarkEnd w:id="6860"/>
        <w:bookmarkEnd w:id="6861"/>
        <w:bookmarkEnd w:id="6862"/>
        <w:bookmarkEnd w:id="6863"/>
        <w:bookmarkEnd w:id="6864"/>
        <w:bookmarkEnd w:id="6865"/>
      </w:del>
    </w:p>
    <w:p w14:paraId="47EEEE8D" w14:textId="122374FE" w:rsidR="004975F6" w:rsidRPr="000D2AE2" w:rsidDel="00091580" w:rsidRDefault="004975F6">
      <w:pPr>
        <w:rPr>
          <w:del w:id="6866" w:author="Liam Coleman" w:date="2021-04-26T11:58:00Z"/>
          <w:rPrChange w:id="6867" w:author="Liam Coleman" w:date="2021-04-26T11:51:00Z">
            <w:rPr>
              <w:del w:id="6868" w:author="Liam Coleman" w:date="2021-04-26T11:58:00Z"/>
            </w:rPr>
          </w:rPrChange>
        </w:rPr>
        <w:pPrChange w:id="6869" w:author="Liam Coleman" w:date="2021-04-26T11:59:00Z">
          <w:pPr>
            <w:pStyle w:val="Code"/>
            <w:ind w:left="720"/>
          </w:pPr>
        </w:pPrChange>
      </w:pPr>
      <w:del w:id="6870" w:author="Liam Coleman" w:date="2021-04-26T11:58:00Z">
        <w:r w:rsidRPr="00250CB5" w:rsidDel="00091580">
          <w:delText>## Error Event Texts</w:delText>
        </w:r>
        <w:bookmarkStart w:id="6871" w:name="_Toc66781308"/>
        <w:bookmarkStart w:id="6872" w:name="_Toc67314420"/>
        <w:bookmarkStart w:id="6873" w:name="_Toc67315053"/>
        <w:bookmarkStart w:id="6874" w:name="_Toc67322349"/>
        <w:bookmarkStart w:id="6875" w:name="_Toc67322986"/>
        <w:bookmarkStart w:id="6876" w:name="_Toc67406030"/>
        <w:bookmarkStart w:id="6877" w:name="_Toc67406667"/>
        <w:bookmarkStart w:id="6878" w:name="_Toc69823110"/>
        <w:bookmarkStart w:id="6879" w:name="_Toc69823817"/>
        <w:bookmarkStart w:id="6880" w:name="_Toc69912777"/>
        <w:bookmarkStart w:id="6881" w:name="_Toc69913494"/>
        <w:bookmarkStart w:id="6882" w:name="_Toc70329533"/>
        <w:bookmarkEnd w:id="6871"/>
        <w:bookmarkEnd w:id="6872"/>
        <w:bookmarkEnd w:id="6873"/>
        <w:bookmarkEnd w:id="6874"/>
        <w:bookmarkEnd w:id="6875"/>
        <w:bookmarkEnd w:id="6876"/>
        <w:bookmarkEnd w:id="6877"/>
        <w:bookmarkEnd w:id="6878"/>
        <w:bookmarkEnd w:id="6879"/>
        <w:bookmarkEnd w:id="6880"/>
        <w:bookmarkEnd w:id="6881"/>
        <w:bookmarkEnd w:id="6882"/>
      </w:del>
    </w:p>
    <w:p w14:paraId="34426F90" w14:textId="7EEC210D" w:rsidR="004975F6" w:rsidRPr="000D2AE2" w:rsidDel="00091580" w:rsidRDefault="004975F6">
      <w:pPr>
        <w:rPr>
          <w:del w:id="6883" w:author="Liam Coleman" w:date="2021-04-26T11:58:00Z"/>
          <w:rPrChange w:id="6884" w:author="Liam Coleman" w:date="2021-04-26T11:51:00Z">
            <w:rPr>
              <w:del w:id="6885" w:author="Liam Coleman" w:date="2021-04-26T11:58:00Z"/>
            </w:rPr>
          </w:rPrChange>
        </w:rPr>
        <w:pPrChange w:id="6886" w:author="Liam Coleman" w:date="2021-04-26T11:59:00Z">
          <w:pPr>
            <w:pStyle w:val="Code"/>
            <w:ind w:left="720"/>
          </w:pPr>
        </w:pPrChange>
      </w:pPr>
      <w:del w:id="6887" w:author="Liam Coleman" w:date="2021-04-26T11:58:00Z">
        <w:r w:rsidRPr="000D2AE2" w:rsidDel="00091580">
          <w:rPr>
            <w:rPrChange w:id="6888" w:author="Liam Coleman" w:date="2021-04-26T11:51:00Z">
              <w:rPr/>
            </w:rPrChange>
          </w:rPr>
          <w:delText>Error Code 0=Lost connection to CashGuard.</w:delText>
        </w:r>
        <w:bookmarkStart w:id="6889" w:name="_Toc66781309"/>
        <w:bookmarkStart w:id="6890" w:name="_Toc67314421"/>
        <w:bookmarkStart w:id="6891" w:name="_Toc67315054"/>
        <w:bookmarkStart w:id="6892" w:name="_Toc67322350"/>
        <w:bookmarkStart w:id="6893" w:name="_Toc67322987"/>
        <w:bookmarkStart w:id="6894" w:name="_Toc67406031"/>
        <w:bookmarkStart w:id="6895" w:name="_Toc67406668"/>
        <w:bookmarkStart w:id="6896" w:name="_Toc69823111"/>
        <w:bookmarkStart w:id="6897" w:name="_Toc69823818"/>
        <w:bookmarkStart w:id="6898" w:name="_Toc69912778"/>
        <w:bookmarkStart w:id="6899" w:name="_Toc69913495"/>
        <w:bookmarkStart w:id="6900" w:name="_Toc70329534"/>
        <w:bookmarkEnd w:id="6889"/>
        <w:bookmarkEnd w:id="6890"/>
        <w:bookmarkEnd w:id="6891"/>
        <w:bookmarkEnd w:id="6892"/>
        <w:bookmarkEnd w:id="6893"/>
        <w:bookmarkEnd w:id="6894"/>
        <w:bookmarkEnd w:id="6895"/>
        <w:bookmarkEnd w:id="6896"/>
        <w:bookmarkEnd w:id="6897"/>
        <w:bookmarkEnd w:id="6898"/>
        <w:bookmarkEnd w:id="6899"/>
        <w:bookmarkEnd w:id="6900"/>
      </w:del>
    </w:p>
    <w:p w14:paraId="73BEC711" w14:textId="43DF96BD" w:rsidR="004975F6" w:rsidRPr="000D2AE2" w:rsidDel="00091580" w:rsidRDefault="004975F6">
      <w:pPr>
        <w:rPr>
          <w:del w:id="6901" w:author="Liam Coleman" w:date="2021-04-26T11:58:00Z"/>
          <w:rPrChange w:id="6902" w:author="Liam Coleman" w:date="2021-04-26T11:51:00Z">
            <w:rPr>
              <w:del w:id="6903" w:author="Liam Coleman" w:date="2021-04-26T11:58:00Z"/>
            </w:rPr>
          </w:rPrChange>
        </w:rPr>
        <w:pPrChange w:id="6904" w:author="Liam Coleman" w:date="2021-04-26T11:59:00Z">
          <w:pPr>
            <w:pStyle w:val="Code"/>
            <w:ind w:left="720"/>
          </w:pPr>
        </w:pPrChange>
      </w:pPr>
      <w:del w:id="6905" w:author="Liam Coleman" w:date="2021-04-26T11:58:00Z">
        <w:r w:rsidRPr="000D2AE2" w:rsidDel="00091580">
          <w:rPr>
            <w:rPrChange w:id="6906" w:author="Liam Coleman" w:date="2021-04-26T11:51:00Z">
              <w:rPr/>
            </w:rPrChange>
          </w:rPr>
          <w:delText>Error Code 1=Incorrect EPROM memory in the CPU.</w:delText>
        </w:r>
        <w:bookmarkStart w:id="6907" w:name="_Toc66781310"/>
        <w:bookmarkStart w:id="6908" w:name="_Toc67314422"/>
        <w:bookmarkStart w:id="6909" w:name="_Toc67315055"/>
        <w:bookmarkStart w:id="6910" w:name="_Toc67322351"/>
        <w:bookmarkStart w:id="6911" w:name="_Toc67322988"/>
        <w:bookmarkStart w:id="6912" w:name="_Toc67406032"/>
        <w:bookmarkStart w:id="6913" w:name="_Toc67406669"/>
        <w:bookmarkStart w:id="6914" w:name="_Toc69823112"/>
        <w:bookmarkStart w:id="6915" w:name="_Toc69823819"/>
        <w:bookmarkStart w:id="6916" w:name="_Toc69912779"/>
        <w:bookmarkStart w:id="6917" w:name="_Toc69913496"/>
        <w:bookmarkStart w:id="6918" w:name="_Toc70329535"/>
        <w:bookmarkEnd w:id="6907"/>
        <w:bookmarkEnd w:id="6908"/>
        <w:bookmarkEnd w:id="6909"/>
        <w:bookmarkEnd w:id="6910"/>
        <w:bookmarkEnd w:id="6911"/>
        <w:bookmarkEnd w:id="6912"/>
        <w:bookmarkEnd w:id="6913"/>
        <w:bookmarkEnd w:id="6914"/>
        <w:bookmarkEnd w:id="6915"/>
        <w:bookmarkEnd w:id="6916"/>
        <w:bookmarkEnd w:id="6917"/>
        <w:bookmarkEnd w:id="6918"/>
      </w:del>
    </w:p>
    <w:p w14:paraId="78E7DC9F" w14:textId="5CA85981" w:rsidR="004975F6" w:rsidRPr="000D2AE2" w:rsidDel="00091580" w:rsidRDefault="004975F6">
      <w:pPr>
        <w:rPr>
          <w:del w:id="6919" w:author="Liam Coleman" w:date="2021-04-26T11:58:00Z"/>
          <w:rPrChange w:id="6920" w:author="Liam Coleman" w:date="2021-04-26T11:51:00Z">
            <w:rPr>
              <w:del w:id="6921" w:author="Liam Coleman" w:date="2021-04-26T11:58:00Z"/>
            </w:rPr>
          </w:rPrChange>
        </w:rPr>
        <w:pPrChange w:id="6922" w:author="Liam Coleman" w:date="2021-04-26T11:59:00Z">
          <w:pPr>
            <w:pStyle w:val="Code"/>
            <w:ind w:left="720"/>
          </w:pPr>
        </w:pPrChange>
      </w:pPr>
      <w:del w:id="6923" w:author="Liam Coleman" w:date="2021-04-26T11:58:00Z">
        <w:r w:rsidRPr="000D2AE2" w:rsidDel="00091580">
          <w:rPr>
            <w:rPrChange w:id="6924" w:author="Liam Coleman" w:date="2021-04-26T11:51:00Z">
              <w:rPr/>
            </w:rPrChange>
          </w:rPr>
          <w:delText>Error Code 2=Motor blocked in note cassette.</w:delText>
        </w:r>
        <w:bookmarkStart w:id="6925" w:name="_Toc66781311"/>
        <w:bookmarkStart w:id="6926" w:name="_Toc67314423"/>
        <w:bookmarkStart w:id="6927" w:name="_Toc67315056"/>
        <w:bookmarkStart w:id="6928" w:name="_Toc67322352"/>
        <w:bookmarkStart w:id="6929" w:name="_Toc67322989"/>
        <w:bookmarkStart w:id="6930" w:name="_Toc67406033"/>
        <w:bookmarkStart w:id="6931" w:name="_Toc67406670"/>
        <w:bookmarkStart w:id="6932" w:name="_Toc69823113"/>
        <w:bookmarkStart w:id="6933" w:name="_Toc69823820"/>
        <w:bookmarkStart w:id="6934" w:name="_Toc69912780"/>
        <w:bookmarkStart w:id="6935" w:name="_Toc69913497"/>
        <w:bookmarkStart w:id="6936" w:name="_Toc70329536"/>
        <w:bookmarkEnd w:id="6925"/>
        <w:bookmarkEnd w:id="6926"/>
        <w:bookmarkEnd w:id="6927"/>
        <w:bookmarkEnd w:id="6928"/>
        <w:bookmarkEnd w:id="6929"/>
        <w:bookmarkEnd w:id="6930"/>
        <w:bookmarkEnd w:id="6931"/>
        <w:bookmarkEnd w:id="6932"/>
        <w:bookmarkEnd w:id="6933"/>
        <w:bookmarkEnd w:id="6934"/>
        <w:bookmarkEnd w:id="6935"/>
        <w:bookmarkEnd w:id="6936"/>
      </w:del>
    </w:p>
    <w:p w14:paraId="7207ACEE" w14:textId="545DC8CF" w:rsidR="004975F6" w:rsidRPr="000D2AE2" w:rsidDel="00091580" w:rsidRDefault="004975F6">
      <w:pPr>
        <w:rPr>
          <w:del w:id="6937" w:author="Liam Coleman" w:date="2021-04-26T11:58:00Z"/>
          <w:rPrChange w:id="6938" w:author="Liam Coleman" w:date="2021-04-26T11:51:00Z">
            <w:rPr>
              <w:del w:id="6939" w:author="Liam Coleman" w:date="2021-04-26T11:58:00Z"/>
            </w:rPr>
          </w:rPrChange>
        </w:rPr>
        <w:pPrChange w:id="6940" w:author="Liam Coleman" w:date="2021-04-26T11:59:00Z">
          <w:pPr>
            <w:pStyle w:val="Code"/>
            <w:ind w:left="720"/>
          </w:pPr>
        </w:pPrChange>
      </w:pPr>
      <w:del w:id="6941" w:author="Liam Coleman" w:date="2021-04-26T11:58:00Z">
        <w:r w:rsidRPr="000D2AE2" w:rsidDel="00091580">
          <w:rPr>
            <w:rPrChange w:id="6942" w:author="Liam Coleman" w:date="2021-04-26T11:51:00Z">
              <w:rPr/>
            </w:rPrChange>
          </w:rPr>
          <w:delText>Error Code 4=Error in counter for notes and/or coins accept.</w:delText>
        </w:r>
        <w:bookmarkStart w:id="6943" w:name="_Toc66781312"/>
        <w:bookmarkStart w:id="6944" w:name="_Toc67314424"/>
        <w:bookmarkStart w:id="6945" w:name="_Toc67315057"/>
        <w:bookmarkStart w:id="6946" w:name="_Toc67322353"/>
        <w:bookmarkStart w:id="6947" w:name="_Toc67322990"/>
        <w:bookmarkStart w:id="6948" w:name="_Toc67406034"/>
        <w:bookmarkStart w:id="6949" w:name="_Toc67406671"/>
        <w:bookmarkStart w:id="6950" w:name="_Toc69823114"/>
        <w:bookmarkStart w:id="6951" w:name="_Toc69823821"/>
        <w:bookmarkStart w:id="6952" w:name="_Toc69912781"/>
        <w:bookmarkStart w:id="6953" w:name="_Toc69913498"/>
        <w:bookmarkStart w:id="6954" w:name="_Toc70329537"/>
        <w:bookmarkEnd w:id="6943"/>
        <w:bookmarkEnd w:id="6944"/>
        <w:bookmarkEnd w:id="6945"/>
        <w:bookmarkEnd w:id="6946"/>
        <w:bookmarkEnd w:id="6947"/>
        <w:bookmarkEnd w:id="6948"/>
        <w:bookmarkEnd w:id="6949"/>
        <w:bookmarkEnd w:id="6950"/>
        <w:bookmarkEnd w:id="6951"/>
        <w:bookmarkEnd w:id="6952"/>
        <w:bookmarkEnd w:id="6953"/>
        <w:bookmarkEnd w:id="6954"/>
      </w:del>
    </w:p>
    <w:p w14:paraId="2B821954" w14:textId="3330D077" w:rsidR="004975F6" w:rsidRPr="000D2AE2" w:rsidDel="00091580" w:rsidRDefault="004975F6">
      <w:pPr>
        <w:rPr>
          <w:del w:id="6955" w:author="Liam Coleman" w:date="2021-04-26T11:58:00Z"/>
          <w:rPrChange w:id="6956" w:author="Liam Coleman" w:date="2021-04-26T11:51:00Z">
            <w:rPr>
              <w:del w:id="6957" w:author="Liam Coleman" w:date="2021-04-26T11:58:00Z"/>
            </w:rPr>
          </w:rPrChange>
        </w:rPr>
        <w:pPrChange w:id="6958" w:author="Liam Coleman" w:date="2021-04-26T11:59:00Z">
          <w:pPr>
            <w:pStyle w:val="Code"/>
            <w:ind w:left="720"/>
          </w:pPr>
        </w:pPrChange>
      </w:pPr>
      <w:del w:id="6959" w:author="Liam Coleman" w:date="2021-04-26T11:58:00Z">
        <w:r w:rsidRPr="000D2AE2" w:rsidDel="00091580">
          <w:rPr>
            <w:rPrChange w:id="6960" w:author="Liam Coleman" w:date="2021-04-26T11:51:00Z">
              <w:rPr/>
            </w:rPrChange>
          </w:rPr>
          <w:delText>Error Code 5=Note sensor covered after note rejection.</w:delText>
        </w:r>
        <w:bookmarkStart w:id="6961" w:name="_Toc66781313"/>
        <w:bookmarkStart w:id="6962" w:name="_Toc67314425"/>
        <w:bookmarkStart w:id="6963" w:name="_Toc67315058"/>
        <w:bookmarkStart w:id="6964" w:name="_Toc67322354"/>
        <w:bookmarkStart w:id="6965" w:name="_Toc67322991"/>
        <w:bookmarkStart w:id="6966" w:name="_Toc67406035"/>
        <w:bookmarkStart w:id="6967" w:name="_Toc67406672"/>
        <w:bookmarkStart w:id="6968" w:name="_Toc69823115"/>
        <w:bookmarkStart w:id="6969" w:name="_Toc69823822"/>
        <w:bookmarkStart w:id="6970" w:name="_Toc69912782"/>
        <w:bookmarkStart w:id="6971" w:name="_Toc69913499"/>
        <w:bookmarkStart w:id="6972" w:name="_Toc70329538"/>
        <w:bookmarkEnd w:id="6961"/>
        <w:bookmarkEnd w:id="6962"/>
        <w:bookmarkEnd w:id="6963"/>
        <w:bookmarkEnd w:id="6964"/>
        <w:bookmarkEnd w:id="6965"/>
        <w:bookmarkEnd w:id="6966"/>
        <w:bookmarkEnd w:id="6967"/>
        <w:bookmarkEnd w:id="6968"/>
        <w:bookmarkEnd w:id="6969"/>
        <w:bookmarkEnd w:id="6970"/>
        <w:bookmarkEnd w:id="6971"/>
        <w:bookmarkEnd w:id="6972"/>
      </w:del>
    </w:p>
    <w:p w14:paraId="39127086" w14:textId="6B9CE388" w:rsidR="004975F6" w:rsidRPr="000D2AE2" w:rsidDel="00091580" w:rsidRDefault="004975F6">
      <w:pPr>
        <w:rPr>
          <w:del w:id="6973" w:author="Liam Coleman" w:date="2021-04-26T11:58:00Z"/>
          <w:rPrChange w:id="6974" w:author="Liam Coleman" w:date="2021-04-26T11:51:00Z">
            <w:rPr>
              <w:del w:id="6975" w:author="Liam Coleman" w:date="2021-04-26T11:58:00Z"/>
            </w:rPr>
          </w:rPrChange>
        </w:rPr>
        <w:pPrChange w:id="6976" w:author="Liam Coleman" w:date="2021-04-26T11:59:00Z">
          <w:pPr>
            <w:pStyle w:val="Code"/>
            <w:ind w:left="720"/>
          </w:pPr>
        </w:pPrChange>
      </w:pPr>
      <w:del w:id="6977" w:author="Liam Coleman" w:date="2021-04-26T11:58:00Z">
        <w:r w:rsidRPr="000D2AE2" w:rsidDel="00091580">
          <w:rPr>
            <w:rPrChange w:id="6978" w:author="Liam Coleman" w:date="2021-04-26T11:51:00Z">
              <w:rPr/>
            </w:rPrChange>
          </w:rPr>
          <w:delText>Error Code 6=Faulty note sensor.</w:delText>
        </w:r>
        <w:bookmarkStart w:id="6979" w:name="_Toc66781314"/>
        <w:bookmarkStart w:id="6980" w:name="_Toc67314426"/>
        <w:bookmarkStart w:id="6981" w:name="_Toc67315059"/>
        <w:bookmarkStart w:id="6982" w:name="_Toc67322355"/>
        <w:bookmarkStart w:id="6983" w:name="_Toc67322992"/>
        <w:bookmarkStart w:id="6984" w:name="_Toc67406036"/>
        <w:bookmarkStart w:id="6985" w:name="_Toc67406673"/>
        <w:bookmarkStart w:id="6986" w:name="_Toc69823116"/>
        <w:bookmarkStart w:id="6987" w:name="_Toc69823823"/>
        <w:bookmarkStart w:id="6988" w:name="_Toc69912783"/>
        <w:bookmarkStart w:id="6989" w:name="_Toc69913500"/>
        <w:bookmarkStart w:id="6990" w:name="_Toc70329539"/>
        <w:bookmarkEnd w:id="6979"/>
        <w:bookmarkEnd w:id="6980"/>
        <w:bookmarkEnd w:id="6981"/>
        <w:bookmarkEnd w:id="6982"/>
        <w:bookmarkEnd w:id="6983"/>
        <w:bookmarkEnd w:id="6984"/>
        <w:bookmarkEnd w:id="6985"/>
        <w:bookmarkEnd w:id="6986"/>
        <w:bookmarkEnd w:id="6987"/>
        <w:bookmarkEnd w:id="6988"/>
        <w:bookmarkEnd w:id="6989"/>
        <w:bookmarkEnd w:id="6990"/>
      </w:del>
    </w:p>
    <w:p w14:paraId="1373A9B0" w14:textId="16A6CA7F" w:rsidR="004975F6" w:rsidRPr="000D2AE2" w:rsidDel="00091580" w:rsidRDefault="004975F6">
      <w:pPr>
        <w:rPr>
          <w:del w:id="6991" w:author="Liam Coleman" w:date="2021-04-26T11:58:00Z"/>
          <w:rPrChange w:id="6992" w:author="Liam Coleman" w:date="2021-04-26T11:51:00Z">
            <w:rPr>
              <w:del w:id="6993" w:author="Liam Coleman" w:date="2021-04-26T11:58:00Z"/>
            </w:rPr>
          </w:rPrChange>
        </w:rPr>
        <w:pPrChange w:id="6994" w:author="Liam Coleman" w:date="2021-04-26T11:59:00Z">
          <w:pPr>
            <w:pStyle w:val="Code"/>
            <w:ind w:left="720"/>
          </w:pPr>
        </w:pPrChange>
      </w:pPr>
      <w:del w:id="6995" w:author="Liam Coleman" w:date="2021-04-26T11:58:00Z">
        <w:r w:rsidRPr="000D2AE2" w:rsidDel="00091580">
          <w:rPr>
            <w:rPrChange w:id="6996" w:author="Liam Coleman" w:date="2021-04-26T11:51:00Z">
              <w:rPr/>
            </w:rPrChange>
          </w:rPr>
          <w:delText>Error Code 8=Error in length measurement.</w:delText>
        </w:r>
        <w:bookmarkStart w:id="6997" w:name="_Toc66781315"/>
        <w:bookmarkStart w:id="6998" w:name="_Toc67314427"/>
        <w:bookmarkStart w:id="6999" w:name="_Toc67315060"/>
        <w:bookmarkStart w:id="7000" w:name="_Toc67322356"/>
        <w:bookmarkStart w:id="7001" w:name="_Toc67322993"/>
        <w:bookmarkStart w:id="7002" w:name="_Toc67406037"/>
        <w:bookmarkStart w:id="7003" w:name="_Toc67406674"/>
        <w:bookmarkStart w:id="7004" w:name="_Toc69823117"/>
        <w:bookmarkStart w:id="7005" w:name="_Toc69823824"/>
        <w:bookmarkStart w:id="7006" w:name="_Toc69912784"/>
        <w:bookmarkStart w:id="7007" w:name="_Toc69913501"/>
        <w:bookmarkStart w:id="7008" w:name="_Toc70329540"/>
        <w:bookmarkEnd w:id="6997"/>
        <w:bookmarkEnd w:id="6998"/>
        <w:bookmarkEnd w:id="6999"/>
        <w:bookmarkEnd w:id="7000"/>
        <w:bookmarkEnd w:id="7001"/>
        <w:bookmarkEnd w:id="7002"/>
        <w:bookmarkEnd w:id="7003"/>
        <w:bookmarkEnd w:id="7004"/>
        <w:bookmarkEnd w:id="7005"/>
        <w:bookmarkEnd w:id="7006"/>
        <w:bookmarkEnd w:id="7007"/>
        <w:bookmarkEnd w:id="7008"/>
      </w:del>
    </w:p>
    <w:p w14:paraId="574172B8" w14:textId="4C6FEE1F" w:rsidR="004975F6" w:rsidRPr="000D2AE2" w:rsidDel="00091580" w:rsidRDefault="004975F6">
      <w:pPr>
        <w:rPr>
          <w:del w:id="7009" w:author="Liam Coleman" w:date="2021-04-26T11:58:00Z"/>
          <w:rPrChange w:id="7010" w:author="Liam Coleman" w:date="2021-04-26T11:51:00Z">
            <w:rPr>
              <w:del w:id="7011" w:author="Liam Coleman" w:date="2021-04-26T11:58:00Z"/>
            </w:rPr>
          </w:rPrChange>
        </w:rPr>
        <w:pPrChange w:id="7012" w:author="Liam Coleman" w:date="2021-04-26T11:59:00Z">
          <w:pPr>
            <w:pStyle w:val="Code"/>
            <w:ind w:left="720"/>
          </w:pPr>
        </w:pPrChange>
      </w:pPr>
      <w:del w:id="7013" w:author="Liam Coleman" w:date="2021-04-26T11:58:00Z">
        <w:r w:rsidRPr="000D2AE2" w:rsidDel="00091580">
          <w:rPr>
            <w:rPrChange w:id="7014" w:author="Liam Coleman" w:date="2021-04-26T11:51:00Z">
              <w:rPr/>
            </w:rPrChange>
          </w:rPr>
          <w:delText>Error Code 9=Note cassette in wrong position.</w:delText>
        </w:r>
        <w:bookmarkStart w:id="7015" w:name="_Toc66781316"/>
        <w:bookmarkStart w:id="7016" w:name="_Toc67314428"/>
        <w:bookmarkStart w:id="7017" w:name="_Toc67315061"/>
        <w:bookmarkStart w:id="7018" w:name="_Toc67322357"/>
        <w:bookmarkStart w:id="7019" w:name="_Toc67322994"/>
        <w:bookmarkStart w:id="7020" w:name="_Toc67406038"/>
        <w:bookmarkStart w:id="7021" w:name="_Toc67406675"/>
        <w:bookmarkStart w:id="7022" w:name="_Toc69823118"/>
        <w:bookmarkStart w:id="7023" w:name="_Toc69823825"/>
        <w:bookmarkStart w:id="7024" w:name="_Toc69912785"/>
        <w:bookmarkStart w:id="7025" w:name="_Toc69913502"/>
        <w:bookmarkStart w:id="7026" w:name="_Toc70329541"/>
        <w:bookmarkEnd w:id="7015"/>
        <w:bookmarkEnd w:id="7016"/>
        <w:bookmarkEnd w:id="7017"/>
        <w:bookmarkEnd w:id="7018"/>
        <w:bookmarkEnd w:id="7019"/>
        <w:bookmarkEnd w:id="7020"/>
        <w:bookmarkEnd w:id="7021"/>
        <w:bookmarkEnd w:id="7022"/>
        <w:bookmarkEnd w:id="7023"/>
        <w:bookmarkEnd w:id="7024"/>
        <w:bookmarkEnd w:id="7025"/>
        <w:bookmarkEnd w:id="7026"/>
      </w:del>
    </w:p>
    <w:p w14:paraId="04DAD603" w14:textId="43986433" w:rsidR="004975F6" w:rsidRPr="000D2AE2" w:rsidDel="00091580" w:rsidRDefault="004975F6">
      <w:pPr>
        <w:rPr>
          <w:del w:id="7027" w:author="Liam Coleman" w:date="2021-04-26T11:58:00Z"/>
          <w:rPrChange w:id="7028" w:author="Liam Coleman" w:date="2021-04-26T11:51:00Z">
            <w:rPr>
              <w:del w:id="7029" w:author="Liam Coleman" w:date="2021-04-26T11:58:00Z"/>
            </w:rPr>
          </w:rPrChange>
        </w:rPr>
        <w:pPrChange w:id="7030" w:author="Liam Coleman" w:date="2021-04-26T11:59:00Z">
          <w:pPr>
            <w:pStyle w:val="Code"/>
            <w:ind w:left="720"/>
          </w:pPr>
        </w:pPrChange>
      </w:pPr>
      <w:del w:id="7031" w:author="Liam Coleman" w:date="2021-04-26T11:58:00Z">
        <w:r w:rsidRPr="000D2AE2" w:rsidDel="00091580">
          <w:rPr>
            <w:rPrChange w:id="7032" w:author="Liam Coleman" w:date="2021-04-26T11:51:00Z">
              <w:rPr/>
            </w:rPrChange>
          </w:rPr>
          <w:delText>Error Code 10=CashGuard closed at payout request.</w:delText>
        </w:r>
        <w:bookmarkStart w:id="7033" w:name="_Toc66781317"/>
        <w:bookmarkStart w:id="7034" w:name="_Toc67314429"/>
        <w:bookmarkStart w:id="7035" w:name="_Toc67315062"/>
        <w:bookmarkStart w:id="7036" w:name="_Toc67322358"/>
        <w:bookmarkStart w:id="7037" w:name="_Toc67322995"/>
        <w:bookmarkStart w:id="7038" w:name="_Toc67406039"/>
        <w:bookmarkStart w:id="7039" w:name="_Toc67406676"/>
        <w:bookmarkStart w:id="7040" w:name="_Toc69823119"/>
        <w:bookmarkStart w:id="7041" w:name="_Toc69823826"/>
        <w:bookmarkStart w:id="7042" w:name="_Toc69912786"/>
        <w:bookmarkStart w:id="7043" w:name="_Toc69913503"/>
        <w:bookmarkStart w:id="7044" w:name="_Toc70329542"/>
        <w:bookmarkEnd w:id="7033"/>
        <w:bookmarkEnd w:id="7034"/>
        <w:bookmarkEnd w:id="7035"/>
        <w:bookmarkEnd w:id="7036"/>
        <w:bookmarkEnd w:id="7037"/>
        <w:bookmarkEnd w:id="7038"/>
        <w:bookmarkEnd w:id="7039"/>
        <w:bookmarkEnd w:id="7040"/>
        <w:bookmarkEnd w:id="7041"/>
        <w:bookmarkEnd w:id="7042"/>
        <w:bookmarkEnd w:id="7043"/>
        <w:bookmarkEnd w:id="7044"/>
      </w:del>
    </w:p>
    <w:p w14:paraId="5A50EA69" w14:textId="5B296DC0" w:rsidR="004975F6" w:rsidRPr="000D2AE2" w:rsidDel="00091580" w:rsidRDefault="004975F6">
      <w:pPr>
        <w:rPr>
          <w:del w:id="7045" w:author="Liam Coleman" w:date="2021-04-26T11:58:00Z"/>
          <w:rPrChange w:id="7046" w:author="Liam Coleman" w:date="2021-04-26T11:51:00Z">
            <w:rPr>
              <w:del w:id="7047" w:author="Liam Coleman" w:date="2021-04-26T11:58:00Z"/>
            </w:rPr>
          </w:rPrChange>
        </w:rPr>
        <w:pPrChange w:id="7048" w:author="Liam Coleman" w:date="2021-04-26T11:59:00Z">
          <w:pPr>
            <w:pStyle w:val="Code"/>
            <w:ind w:left="720"/>
          </w:pPr>
        </w:pPrChange>
      </w:pPr>
      <w:del w:id="7049" w:author="Liam Coleman" w:date="2021-04-26T11:58:00Z">
        <w:r w:rsidRPr="000D2AE2" w:rsidDel="00091580">
          <w:rPr>
            <w:rPrChange w:id="7050" w:author="Liam Coleman" w:date="2021-04-26T11:51:00Z">
              <w:rPr/>
            </w:rPrChange>
          </w:rPr>
          <w:delText>Error Code 11=Stoppage in note dispensing when emptying CashGuard.</w:delText>
        </w:r>
        <w:bookmarkStart w:id="7051" w:name="_Toc66781318"/>
        <w:bookmarkStart w:id="7052" w:name="_Toc67314430"/>
        <w:bookmarkStart w:id="7053" w:name="_Toc67315063"/>
        <w:bookmarkStart w:id="7054" w:name="_Toc67322359"/>
        <w:bookmarkStart w:id="7055" w:name="_Toc67322996"/>
        <w:bookmarkStart w:id="7056" w:name="_Toc67406040"/>
        <w:bookmarkStart w:id="7057" w:name="_Toc67406677"/>
        <w:bookmarkStart w:id="7058" w:name="_Toc69823120"/>
        <w:bookmarkStart w:id="7059" w:name="_Toc69823827"/>
        <w:bookmarkStart w:id="7060" w:name="_Toc69912787"/>
        <w:bookmarkStart w:id="7061" w:name="_Toc69913504"/>
        <w:bookmarkStart w:id="7062" w:name="_Toc70329543"/>
        <w:bookmarkEnd w:id="7051"/>
        <w:bookmarkEnd w:id="7052"/>
        <w:bookmarkEnd w:id="7053"/>
        <w:bookmarkEnd w:id="7054"/>
        <w:bookmarkEnd w:id="7055"/>
        <w:bookmarkEnd w:id="7056"/>
        <w:bookmarkEnd w:id="7057"/>
        <w:bookmarkEnd w:id="7058"/>
        <w:bookmarkEnd w:id="7059"/>
        <w:bookmarkEnd w:id="7060"/>
        <w:bookmarkEnd w:id="7061"/>
        <w:bookmarkEnd w:id="7062"/>
      </w:del>
    </w:p>
    <w:p w14:paraId="6D3D9642" w14:textId="226BAF93" w:rsidR="004975F6" w:rsidRPr="000D2AE2" w:rsidDel="00091580" w:rsidRDefault="004975F6">
      <w:pPr>
        <w:rPr>
          <w:del w:id="7063" w:author="Liam Coleman" w:date="2021-04-26T11:58:00Z"/>
          <w:rPrChange w:id="7064" w:author="Liam Coleman" w:date="2021-04-26T11:51:00Z">
            <w:rPr>
              <w:del w:id="7065" w:author="Liam Coleman" w:date="2021-04-26T11:58:00Z"/>
            </w:rPr>
          </w:rPrChange>
        </w:rPr>
        <w:pPrChange w:id="7066" w:author="Liam Coleman" w:date="2021-04-26T11:59:00Z">
          <w:pPr>
            <w:pStyle w:val="Code"/>
            <w:ind w:left="720"/>
          </w:pPr>
        </w:pPrChange>
      </w:pPr>
      <w:del w:id="7067" w:author="Liam Coleman" w:date="2021-04-26T11:58:00Z">
        <w:r w:rsidRPr="000D2AE2" w:rsidDel="00091580">
          <w:rPr>
            <w:rPrChange w:id="7068" w:author="Liam Coleman" w:date="2021-04-26T11:51:00Z">
              <w:rPr/>
            </w:rPrChange>
          </w:rPr>
          <w:delText>Error Code 12=Stoppage in note dispensing when emptying CashGuard.</w:delText>
        </w:r>
        <w:bookmarkStart w:id="7069" w:name="_Toc66781319"/>
        <w:bookmarkStart w:id="7070" w:name="_Toc67314431"/>
        <w:bookmarkStart w:id="7071" w:name="_Toc67315064"/>
        <w:bookmarkStart w:id="7072" w:name="_Toc67322360"/>
        <w:bookmarkStart w:id="7073" w:name="_Toc67322997"/>
        <w:bookmarkStart w:id="7074" w:name="_Toc67406041"/>
        <w:bookmarkStart w:id="7075" w:name="_Toc67406678"/>
        <w:bookmarkStart w:id="7076" w:name="_Toc69823121"/>
        <w:bookmarkStart w:id="7077" w:name="_Toc69823828"/>
        <w:bookmarkStart w:id="7078" w:name="_Toc69912788"/>
        <w:bookmarkStart w:id="7079" w:name="_Toc69913505"/>
        <w:bookmarkStart w:id="7080" w:name="_Toc70329544"/>
        <w:bookmarkEnd w:id="7069"/>
        <w:bookmarkEnd w:id="7070"/>
        <w:bookmarkEnd w:id="7071"/>
        <w:bookmarkEnd w:id="7072"/>
        <w:bookmarkEnd w:id="7073"/>
        <w:bookmarkEnd w:id="7074"/>
        <w:bookmarkEnd w:id="7075"/>
        <w:bookmarkEnd w:id="7076"/>
        <w:bookmarkEnd w:id="7077"/>
        <w:bookmarkEnd w:id="7078"/>
        <w:bookmarkEnd w:id="7079"/>
        <w:bookmarkEnd w:id="7080"/>
      </w:del>
    </w:p>
    <w:p w14:paraId="6EBA5331" w14:textId="372D16A4" w:rsidR="004975F6" w:rsidRPr="000D2AE2" w:rsidDel="00091580" w:rsidRDefault="004975F6">
      <w:pPr>
        <w:rPr>
          <w:del w:id="7081" w:author="Liam Coleman" w:date="2021-04-26T11:58:00Z"/>
          <w:rPrChange w:id="7082" w:author="Liam Coleman" w:date="2021-04-26T11:51:00Z">
            <w:rPr>
              <w:del w:id="7083" w:author="Liam Coleman" w:date="2021-04-26T11:58:00Z"/>
            </w:rPr>
          </w:rPrChange>
        </w:rPr>
        <w:pPrChange w:id="7084" w:author="Liam Coleman" w:date="2021-04-26T11:59:00Z">
          <w:pPr>
            <w:pStyle w:val="Code"/>
            <w:ind w:left="720"/>
          </w:pPr>
        </w:pPrChange>
      </w:pPr>
      <w:del w:id="7085" w:author="Liam Coleman" w:date="2021-04-26T11:58:00Z">
        <w:r w:rsidRPr="000D2AE2" w:rsidDel="00091580">
          <w:rPr>
            <w:rPrChange w:id="7086" w:author="Liam Coleman" w:date="2021-04-26T11:51:00Z">
              <w:rPr/>
            </w:rPrChange>
          </w:rPr>
          <w:delText>Error Code 13=Stoppage in note dispensing when emptying CashGuard.</w:delText>
        </w:r>
        <w:bookmarkStart w:id="7087" w:name="_Toc66781320"/>
        <w:bookmarkStart w:id="7088" w:name="_Toc67314432"/>
        <w:bookmarkStart w:id="7089" w:name="_Toc67315065"/>
        <w:bookmarkStart w:id="7090" w:name="_Toc67322361"/>
        <w:bookmarkStart w:id="7091" w:name="_Toc67322998"/>
        <w:bookmarkStart w:id="7092" w:name="_Toc67406042"/>
        <w:bookmarkStart w:id="7093" w:name="_Toc67406679"/>
        <w:bookmarkStart w:id="7094" w:name="_Toc69823122"/>
        <w:bookmarkStart w:id="7095" w:name="_Toc69823829"/>
        <w:bookmarkStart w:id="7096" w:name="_Toc69912789"/>
        <w:bookmarkStart w:id="7097" w:name="_Toc69913506"/>
        <w:bookmarkStart w:id="7098" w:name="_Toc70329545"/>
        <w:bookmarkEnd w:id="7087"/>
        <w:bookmarkEnd w:id="7088"/>
        <w:bookmarkEnd w:id="7089"/>
        <w:bookmarkEnd w:id="7090"/>
        <w:bookmarkEnd w:id="7091"/>
        <w:bookmarkEnd w:id="7092"/>
        <w:bookmarkEnd w:id="7093"/>
        <w:bookmarkEnd w:id="7094"/>
        <w:bookmarkEnd w:id="7095"/>
        <w:bookmarkEnd w:id="7096"/>
        <w:bookmarkEnd w:id="7097"/>
        <w:bookmarkEnd w:id="7098"/>
      </w:del>
    </w:p>
    <w:p w14:paraId="7D166A52" w14:textId="0CC10B73" w:rsidR="004975F6" w:rsidRPr="000D2AE2" w:rsidDel="00091580" w:rsidRDefault="004975F6">
      <w:pPr>
        <w:rPr>
          <w:del w:id="7099" w:author="Liam Coleman" w:date="2021-04-26T11:58:00Z"/>
          <w:rPrChange w:id="7100" w:author="Liam Coleman" w:date="2021-04-26T11:51:00Z">
            <w:rPr>
              <w:del w:id="7101" w:author="Liam Coleman" w:date="2021-04-26T11:58:00Z"/>
            </w:rPr>
          </w:rPrChange>
        </w:rPr>
        <w:pPrChange w:id="7102" w:author="Liam Coleman" w:date="2021-04-26T11:59:00Z">
          <w:pPr>
            <w:pStyle w:val="Code"/>
            <w:ind w:left="720"/>
          </w:pPr>
        </w:pPrChange>
      </w:pPr>
      <w:del w:id="7103" w:author="Liam Coleman" w:date="2021-04-26T11:58:00Z">
        <w:r w:rsidRPr="000D2AE2" w:rsidDel="00091580">
          <w:rPr>
            <w:rPrChange w:id="7104" w:author="Liam Coleman" w:date="2021-04-26T11:51:00Z">
              <w:rPr/>
            </w:rPrChange>
          </w:rPr>
          <w:delText>Error Code 14=Stoppage in note dispensing when emptying CashGuard.</w:delText>
        </w:r>
        <w:bookmarkStart w:id="7105" w:name="_Toc66781321"/>
        <w:bookmarkStart w:id="7106" w:name="_Toc67314433"/>
        <w:bookmarkStart w:id="7107" w:name="_Toc67315066"/>
        <w:bookmarkStart w:id="7108" w:name="_Toc67322362"/>
        <w:bookmarkStart w:id="7109" w:name="_Toc67322999"/>
        <w:bookmarkStart w:id="7110" w:name="_Toc67406043"/>
        <w:bookmarkStart w:id="7111" w:name="_Toc67406680"/>
        <w:bookmarkStart w:id="7112" w:name="_Toc69823123"/>
        <w:bookmarkStart w:id="7113" w:name="_Toc69823830"/>
        <w:bookmarkStart w:id="7114" w:name="_Toc69912790"/>
        <w:bookmarkStart w:id="7115" w:name="_Toc69913507"/>
        <w:bookmarkStart w:id="7116" w:name="_Toc70329546"/>
        <w:bookmarkEnd w:id="7105"/>
        <w:bookmarkEnd w:id="7106"/>
        <w:bookmarkEnd w:id="7107"/>
        <w:bookmarkEnd w:id="7108"/>
        <w:bookmarkEnd w:id="7109"/>
        <w:bookmarkEnd w:id="7110"/>
        <w:bookmarkEnd w:id="7111"/>
        <w:bookmarkEnd w:id="7112"/>
        <w:bookmarkEnd w:id="7113"/>
        <w:bookmarkEnd w:id="7114"/>
        <w:bookmarkEnd w:id="7115"/>
        <w:bookmarkEnd w:id="7116"/>
      </w:del>
    </w:p>
    <w:p w14:paraId="5FF9BECD" w14:textId="25BC12CB" w:rsidR="004975F6" w:rsidRPr="000D2AE2" w:rsidDel="00091580" w:rsidRDefault="004975F6">
      <w:pPr>
        <w:rPr>
          <w:del w:id="7117" w:author="Liam Coleman" w:date="2021-04-26T11:58:00Z"/>
          <w:rPrChange w:id="7118" w:author="Liam Coleman" w:date="2021-04-26T11:51:00Z">
            <w:rPr>
              <w:del w:id="7119" w:author="Liam Coleman" w:date="2021-04-26T11:58:00Z"/>
            </w:rPr>
          </w:rPrChange>
        </w:rPr>
        <w:pPrChange w:id="7120" w:author="Liam Coleman" w:date="2021-04-26T11:59:00Z">
          <w:pPr>
            <w:pStyle w:val="Code"/>
            <w:ind w:left="720"/>
          </w:pPr>
        </w:pPrChange>
      </w:pPr>
      <w:del w:id="7121" w:author="Liam Coleman" w:date="2021-04-26T11:58:00Z">
        <w:r w:rsidRPr="000D2AE2" w:rsidDel="00091580">
          <w:rPr>
            <w:rPrChange w:id="7122" w:author="Liam Coleman" w:date="2021-04-26T11:51:00Z">
              <w:rPr/>
            </w:rPrChange>
          </w:rPr>
          <w:delText>Error Code 15=Stoppage in note dispensing when emptying CashGuard.</w:delText>
        </w:r>
        <w:bookmarkStart w:id="7123" w:name="_Toc66781322"/>
        <w:bookmarkStart w:id="7124" w:name="_Toc67314434"/>
        <w:bookmarkStart w:id="7125" w:name="_Toc67315067"/>
        <w:bookmarkStart w:id="7126" w:name="_Toc67322363"/>
        <w:bookmarkStart w:id="7127" w:name="_Toc67323000"/>
        <w:bookmarkStart w:id="7128" w:name="_Toc67406044"/>
        <w:bookmarkStart w:id="7129" w:name="_Toc67406681"/>
        <w:bookmarkStart w:id="7130" w:name="_Toc69823124"/>
        <w:bookmarkStart w:id="7131" w:name="_Toc69823831"/>
        <w:bookmarkStart w:id="7132" w:name="_Toc69912791"/>
        <w:bookmarkStart w:id="7133" w:name="_Toc69913508"/>
        <w:bookmarkStart w:id="7134" w:name="_Toc70329547"/>
        <w:bookmarkEnd w:id="7123"/>
        <w:bookmarkEnd w:id="7124"/>
        <w:bookmarkEnd w:id="7125"/>
        <w:bookmarkEnd w:id="7126"/>
        <w:bookmarkEnd w:id="7127"/>
        <w:bookmarkEnd w:id="7128"/>
        <w:bookmarkEnd w:id="7129"/>
        <w:bookmarkEnd w:id="7130"/>
        <w:bookmarkEnd w:id="7131"/>
        <w:bookmarkEnd w:id="7132"/>
        <w:bookmarkEnd w:id="7133"/>
        <w:bookmarkEnd w:id="7134"/>
      </w:del>
    </w:p>
    <w:p w14:paraId="0B19B7C9" w14:textId="4BE877DD" w:rsidR="004975F6" w:rsidRPr="000D2AE2" w:rsidDel="00091580" w:rsidRDefault="004975F6">
      <w:pPr>
        <w:rPr>
          <w:del w:id="7135" w:author="Liam Coleman" w:date="2021-04-26T11:58:00Z"/>
          <w:rPrChange w:id="7136" w:author="Liam Coleman" w:date="2021-04-26T11:51:00Z">
            <w:rPr>
              <w:del w:id="7137" w:author="Liam Coleman" w:date="2021-04-26T11:58:00Z"/>
            </w:rPr>
          </w:rPrChange>
        </w:rPr>
        <w:pPrChange w:id="7138" w:author="Liam Coleman" w:date="2021-04-26T11:59:00Z">
          <w:pPr>
            <w:pStyle w:val="Code"/>
            <w:ind w:left="720"/>
          </w:pPr>
        </w:pPrChange>
      </w:pPr>
      <w:del w:id="7139" w:author="Liam Coleman" w:date="2021-04-26T11:58:00Z">
        <w:r w:rsidRPr="000D2AE2" w:rsidDel="00091580">
          <w:rPr>
            <w:rPrChange w:id="7140" w:author="Liam Coleman" w:date="2021-04-26T11:51:00Z">
              <w:rPr/>
            </w:rPrChange>
          </w:rPr>
          <w:delText>Error Code 16=Stoppage in note dispensing when emptying CashGuard.</w:delText>
        </w:r>
        <w:bookmarkStart w:id="7141" w:name="_Toc66781323"/>
        <w:bookmarkStart w:id="7142" w:name="_Toc67314435"/>
        <w:bookmarkStart w:id="7143" w:name="_Toc67315068"/>
        <w:bookmarkStart w:id="7144" w:name="_Toc67322364"/>
        <w:bookmarkStart w:id="7145" w:name="_Toc67323001"/>
        <w:bookmarkStart w:id="7146" w:name="_Toc67406045"/>
        <w:bookmarkStart w:id="7147" w:name="_Toc67406682"/>
        <w:bookmarkStart w:id="7148" w:name="_Toc69823125"/>
        <w:bookmarkStart w:id="7149" w:name="_Toc69823832"/>
        <w:bookmarkStart w:id="7150" w:name="_Toc69912792"/>
        <w:bookmarkStart w:id="7151" w:name="_Toc69913509"/>
        <w:bookmarkStart w:id="7152" w:name="_Toc70329548"/>
        <w:bookmarkEnd w:id="7141"/>
        <w:bookmarkEnd w:id="7142"/>
        <w:bookmarkEnd w:id="7143"/>
        <w:bookmarkEnd w:id="7144"/>
        <w:bookmarkEnd w:id="7145"/>
        <w:bookmarkEnd w:id="7146"/>
        <w:bookmarkEnd w:id="7147"/>
        <w:bookmarkEnd w:id="7148"/>
        <w:bookmarkEnd w:id="7149"/>
        <w:bookmarkEnd w:id="7150"/>
        <w:bookmarkEnd w:id="7151"/>
        <w:bookmarkEnd w:id="7152"/>
      </w:del>
    </w:p>
    <w:p w14:paraId="74AC506A" w14:textId="52DDA2CD" w:rsidR="004975F6" w:rsidRPr="000D2AE2" w:rsidDel="00091580" w:rsidRDefault="004975F6">
      <w:pPr>
        <w:rPr>
          <w:del w:id="7153" w:author="Liam Coleman" w:date="2021-04-26T11:58:00Z"/>
          <w:rPrChange w:id="7154" w:author="Liam Coleman" w:date="2021-04-26T11:51:00Z">
            <w:rPr>
              <w:del w:id="7155" w:author="Liam Coleman" w:date="2021-04-26T11:58:00Z"/>
            </w:rPr>
          </w:rPrChange>
        </w:rPr>
        <w:pPrChange w:id="7156" w:author="Liam Coleman" w:date="2021-04-26T11:59:00Z">
          <w:pPr>
            <w:pStyle w:val="Code"/>
            <w:ind w:left="720"/>
          </w:pPr>
        </w:pPrChange>
      </w:pPr>
      <w:del w:id="7157" w:author="Liam Coleman" w:date="2021-04-26T11:58:00Z">
        <w:r w:rsidRPr="000D2AE2" w:rsidDel="00091580">
          <w:rPr>
            <w:rPrChange w:id="7158" w:author="Liam Coleman" w:date="2021-04-26T11:51:00Z">
              <w:rPr/>
            </w:rPrChange>
          </w:rPr>
          <w:delText>Error Code 17=Stoppage in note dispensing when emptying CashGuard.</w:delText>
        </w:r>
        <w:bookmarkStart w:id="7159" w:name="_Toc66781324"/>
        <w:bookmarkStart w:id="7160" w:name="_Toc67314436"/>
        <w:bookmarkStart w:id="7161" w:name="_Toc67315069"/>
        <w:bookmarkStart w:id="7162" w:name="_Toc67322365"/>
        <w:bookmarkStart w:id="7163" w:name="_Toc67323002"/>
        <w:bookmarkStart w:id="7164" w:name="_Toc67406046"/>
        <w:bookmarkStart w:id="7165" w:name="_Toc67406683"/>
        <w:bookmarkStart w:id="7166" w:name="_Toc69823126"/>
        <w:bookmarkStart w:id="7167" w:name="_Toc69823833"/>
        <w:bookmarkStart w:id="7168" w:name="_Toc69912793"/>
        <w:bookmarkStart w:id="7169" w:name="_Toc69913510"/>
        <w:bookmarkStart w:id="7170" w:name="_Toc70329549"/>
        <w:bookmarkEnd w:id="7159"/>
        <w:bookmarkEnd w:id="7160"/>
        <w:bookmarkEnd w:id="7161"/>
        <w:bookmarkEnd w:id="7162"/>
        <w:bookmarkEnd w:id="7163"/>
        <w:bookmarkEnd w:id="7164"/>
        <w:bookmarkEnd w:id="7165"/>
        <w:bookmarkEnd w:id="7166"/>
        <w:bookmarkEnd w:id="7167"/>
        <w:bookmarkEnd w:id="7168"/>
        <w:bookmarkEnd w:id="7169"/>
        <w:bookmarkEnd w:id="7170"/>
      </w:del>
    </w:p>
    <w:p w14:paraId="1195EDC5" w14:textId="012B5FBF" w:rsidR="004975F6" w:rsidRPr="000D2AE2" w:rsidDel="00091580" w:rsidRDefault="004975F6">
      <w:pPr>
        <w:rPr>
          <w:del w:id="7171" w:author="Liam Coleman" w:date="2021-04-26T11:58:00Z"/>
          <w:rPrChange w:id="7172" w:author="Liam Coleman" w:date="2021-04-26T11:51:00Z">
            <w:rPr>
              <w:del w:id="7173" w:author="Liam Coleman" w:date="2021-04-26T11:58:00Z"/>
            </w:rPr>
          </w:rPrChange>
        </w:rPr>
        <w:pPrChange w:id="7174" w:author="Liam Coleman" w:date="2021-04-26T11:59:00Z">
          <w:pPr>
            <w:pStyle w:val="Code"/>
            <w:ind w:left="720"/>
          </w:pPr>
        </w:pPrChange>
      </w:pPr>
      <w:del w:id="7175" w:author="Liam Coleman" w:date="2021-04-26T11:58:00Z">
        <w:r w:rsidRPr="000D2AE2" w:rsidDel="00091580">
          <w:rPr>
            <w:rPrChange w:id="7176" w:author="Liam Coleman" w:date="2021-04-26T11:51:00Z">
              <w:rPr/>
            </w:rPrChange>
          </w:rPr>
          <w:delText>Error Code 18=Stoppage when emptying (Clear).</w:delText>
        </w:r>
        <w:bookmarkStart w:id="7177" w:name="_Toc66781325"/>
        <w:bookmarkStart w:id="7178" w:name="_Toc67314437"/>
        <w:bookmarkStart w:id="7179" w:name="_Toc67315070"/>
        <w:bookmarkStart w:id="7180" w:name="_Toc67322366"/>
        <w:bookmarkStart w:id="7181" w:name="_Toc67323003"/>
        <w:bookmarkStart w:id="7182" w:name="_Toc67406047"/>
        <w:bookmarkStart w:id="7183" w:name="_Toc67406684"/>
        <w:bookmarkStart w:id="7184" w:name="_Toc69823127"/>
        <w:bookmarkStart w:id="7185" w:name="_Toc69823834"/>
        <w:bookmarkStart w:id="7186" w:name="_Toc69912794"/>
        <w:bookmarkStart w:id="7187" w:name="_Toc69913511"/>
        <w:bookmarkStart w:id="7188" w:name="_Toc70329550"/>
        <w:bookmarkEnd w:id="7177"/>
        <w:bookmarkEnd w:id="7178"/>
        <w:bookmarkEnd w:id="7179"/>
        <w:bookmarkEnd w:id="7180"/>
        <w:bookmarkEnd w:id="7181"/>
        <w:bookmarkEnd w:id="7182"/>
        <w:bookmarkEnd w:id="7183"/>
        <w:bookmarkEnd w:id="7184"/>
        <w:bookmarkEnd w:id="7185"/>
        <w:bookmarkEnd w:id="7186"/>
        <w:bookmarkEnd w:id="7187"/>
        <w:bookmarkEnd w:id="7188"/>
      </w:del>
    </w:p>
    <w:p w14:paraId="3FCF4A66" w14:textId="6BBB7A66" w:rsidR="004975F6" w:rsidRPr="000D2AE2" w:rsidDel="00091580" w:rsidRDefault="004975F6">
      <w:pPr>
        <w:rPr>
          <w:del w:id="7189" w:author="Liam Coleman" w:date="2021-04-26T11:58:00Z"/>
          <w:rPrChange w:id="7190" w:author="Liam Coleman" w:date="2021-04-26T11:51:00Z">
            <w:rPr>
              <w:del w:id="7191" w:author="Liam Coleman" w:date="2021-04-26T11:58:00Z"/>
            </w:rPr>
          </w:rPrChange>
        </w:rPr>
        <w:pPrChange w:id="7192" w:author="Liam Coleman" w:date="2021-04-26T11:59:00Z">
          <w:pPr>
            <w:pStyle w:val="Code"/>
            <w:ind w:left="720"/>
          </w:pPr>
        </w:pPrChange>
      </w:pPr>
      <w:del w:id="7193" w:author="Liam Coleman" w:date="2021-04-26T11:58:00Z">
        <w:r w:rsidRPr="000D2AE2" w:rsidDel="00091580">
          <w:rPr>
            <w:rPrChange w:id="7194" w:author="Liam Coleman" w:date="2021-04-26T11:51:00Z">
              <w:rPr/>
            </w:rPrChange>
          </w:rPr>
          <w:delText>Error Code 19=Stoppage when emptying (Pull out).</w:delText>
        </w:r>
        <w:bookmarkStart w:id="7195" w:name="_Toc66781326"/>
        <w:bookmarkStart w:id="7196" w:name="_Toc67314438"/>
        <w:bookmarkStart w:id="7197" w:name="_Toc67315071"/>
        <w:bookmarkStart w:id="7198" w:name="_Toc67322367"/>
        <w:bookmarkStart w:id="7199" w:name="_Toc67323004"/>
        <w:bookmarkStart w:id="7200" w:name="_Toc67406048"/>
        <w:bookmarkStart w:id="7201" w:name="_Toc67406685"/>
        <w:bookmarkStart w:id="7202" w:name="_Toc69823128"/>
        <w:bookmarkStart w:id="7203" w:name="_Toc69823835"/>
        <w:bookmarkStart w:id="7204" w:name="_Toc69912795"/>
        <w:bookmarkStart w:id="7205" w:name="_Toc69913512"/>
        <w:bookmarkStart w:id="7206" w:name="_Toc70329551"/>
        <w:bookmarkEnd w:id="7195"/>
        <w:bookmarkEnd w:id="7196"/>
        <w:bookmarkEnd w:id="7197"/>
        <w:bookmarkEnd w:id="7198"/>
        <w:bookmarkEnd w:id="7199"/>
        <w:bookmarkEnd w:id="7200"/>
        <w:bookmarkEnd w:id="7201"/>
        <w:bookmarkEnd w:id="7202"/>
        <w:bookmarkEnd w:id="7203"/>
        <w:bookmarkEnd w:id="7204"/>
        <w:bookmarkEnd w:id="7205"/>
        <w:bookmarkEnd w:id="7206"/>
      </w:del>
    </w:p>
    <w:p w14:paraId="0E660EDD" w14:textId="277BBE25" w:rsidR="004975F6" w:rsidRPr="000D2AE2" w:rsidDel="00091580" w:rsidRDefault="004975F6">
      <w:pPr>
        <w:rPr>
          <w:del w:id="7207" w:author="Liam Coleman" w:date="2021-04-26T11:58:00Z"/>
          <w:rPrChange w:id="7208" w:author="Liam Coleman" w:date="2021-04-26T11:51:00Z">
            <w:rPr>
              <w:del w:id="7209" w:author="Liam Coleman" w:date="2021-04-26T11:58:00Z"/>
            </w:rPr>
          </w:rPrChange>
        </w:rPr>
        <w:pPrChange w:id="7210" w:author="Liam Coleman" w:date="2021-04-26T11:59:00Z">
          <w:pPr>
            <w:pStyle w:val="Code"/>
            <w:ind w:left="720"/>
          </w:pPr>
        </w:pPrChange>
      </w:pPr>
      <w:del w:id="7211" w:author="Liam Coleman" w:date="2021-04-26T11:58:00Z">
        <w:r w:rsidRPr="000D2AE2" w:rsidDel="00091580">
          <w:rPr>
            <w:rPrChange w:id="7212" w:author="Liam Coleman" w:date="2021-04-26T11:51:00Z">
              <w:rPr/>
            </w:rPrChange>
          </w:rPr>
          <w:delText>Error Code 21=No communication with note cassettes or active shutter.</w:delText>
        </w:r>
        <w:bookmarkStart w:id="7213" w:name="_Toc66781327"/>
        <w:bookmarkStart w:id="7214" w:name="_Toc67314439"/>
        <w:bookmarkStart w:id="7215" w:name="_Toc67315072"/>
        <w:bookmarkStart w:id="7216" w:name="_Toc67322368"/>
        <w:bookmarkStart w:id="7217" w:name="_Toc67323005"/>
        <w:bookmarkStart w:id="7218" w:name="_Toc67406049"/>
        <w:bookmarkStart w:id="7219" w:name="_Toc67406686"/>
        <w:bookmarkStart w:id="7220" w:name="_Toc69823129"/>
        <w:bookmarkStart w:id="7221" w:name="_Toc69823836"/>
        <w:bookmarkStart w:id="7222" w:name="_Toc69912796"/>
        <w:bookmarkStart w:id="7223" w:name="_Toc69913513"/>
        <w:bookmarkStart w:id="7224" w:name="_Toc70329552"/>
        <w:bookmarkEnd w:id="7213"/>
        <w:bookmarkEnd w:id="7214"/>
        <w:bookmarkEnd w:id="7215"/>
        <w:bookmarkEnd w:id="7216"/>
        <w:bookmarkEnd w:id="7217"/>
        <w:bookmarkEnd w:id="7218"/>
        <w:bookmarkEnd w:id="7219"/>
        <w:bookmarkEnd w:id="7220"/>
        <w:bookmarkEnd w:id="7221"/>
        <w:bookmarkEnd w:id="7222"/>
        <w:bookmarkEnd w:id="7223"/>
        <w:bookmarkEnd w:id="7224"/>
      </w:del>
    </w:p>
    <w:p w14:paraId="7C54E5A9" w14:textId="486C23C0" w:rsidR="004975F6" w:rsidRPr="000D2AE2" w:rsidDel="00091580" w:rsidRDefault="004975F6">
      <w:pPr>
        <w:rPr>
          <w:del w:id="7225" w:author="Liam Coleman" w:date="2021-04-26T11:58:00Z"/>
          <w:rPrChange w:id="7226" w:author="Liam Coleman" w:date="2021-04-26T11:51:00Z">
            <w:rPr>
              <w:del w:id="7227" w:author="Liam Coleman" w:date="2021-04-26T11:58:00Z"/>
            </w:rPr>
          </w:rPrChange>
        </w:rPr>
        <w:pPrChange w:id="7228" w:author="Liam Coleman" w:date="2021-04-26T11:59:00Z">
          <w:pPr>
            <w:pStyle w:val="Code"/>
            <w:ind w:left="720"/>
          </w:pPr>
        </w:pPrChange>
      </w:pPr>
      <w:del w:id="7229" w:author="Liam Coleman" w:date="2021-04-26T11:58:00Z">
        <w:r w:rsidRPr="000D2AE2" w:rsidDel="00091580">
          <w:rPr>
            <w:rPrChange w:id="7230" w:author="Liam Coleman" w:date="2021-04-26T11:51:00Z">
              <w:rPr/>
            </w:rPrChange>
          </w:rPr>
          <w:delText>Error Code 22=No communication with note cassettes or active shutter.</w:delText>
        </w:r>
        <w:bookmarkStart w:id="7231" w:name="_Toc66781328"/>
        <w:bookmarkStart w:id="7232" w:name="_Toc67314440"/>
        <w:bookmarkStart w:id="7233" w:name="_Toc67315073"/>
        <w:bookmarkStart w:id="7234" w:name="_Toc67322369"/>
        <w:bookmarkStart w:id="7235" w:name="_Toc67323006"/>
        <w:bookmarkStart w:id="7236" w:name="_Toc67406050"/>
        <w:bookmarkStart w:id="7237" w:name="_Toc67406687"/>
        <w:bookmarkStart w:id="7238" w:name="_Toc69823130"/>
        <w:bookmarkStart w:id="7239" w:name="_Toc69823837"/>
        <w:bookmarkStart w:id="7240" w:name="_Toc69912797"/>
        <w:bookmarkStart w:id="7241" w:name="_Toc69913514"/>
        <w:bookmarkStart w:id="7242" w:name="_Toc70329553"/>
        <w:bookmarkEnd w:id="7231"/>
        <w:bookmarkEnd w:id="7232"/>
        <w:bookmarkEnd w:id="7233"/>
        <w:bookmarkEnd w:id="7234"/>
        <w:bookmarkEnd w:id="7235"/>
        <w:bookmarkEnd w:id="7236"/>
        <w:bookmarkEnd w:id="7237"/>
        <w:bookmarkEnd w:id="7238"/>
        <w:bookmarkEnd w:id="7239"/>
        <w:bookmarkEnd w:id="7240"/>
        <w:bookmarkEnd w:id="7241"/>
        <w:bookmarkEnd w:id="7242"/>
      </w:del>
    </w:p>
    <w:p w14:paraId="5FFB7922" w14:textId="75D5D017" w:rsidR="004975F6" w:rsidRPr="000D2AE2" w:rsidDel="00091580" w:rsidRDefault="004975F6">
      <w:pPr>
        <w:rPr>
          <w:del w:id="7243" w:author="Liam Coleman" w:date="2021-04-26T11:58:00Z"/>
          <w:rPrChange w:id="7244" w:author="Liam Coleman" w:date="2021-04-26T11:51:00Z">
            <w:rPr>
              <w:del w:id="7245" w:author="Liam Coleman" w:date="2021-04-26T11:58:00Z"/>
            </w:rPr>
          </w:rPrChange>
        </w:rPr>
        <w:pPrChange w:id="7246" w:author="Liam Coleman" w:date="2021-04-26T11:59:00Z">
          <w:pPr>
            <w:pStyle w:val="Code"/>
            <w:ind w:left="720"/>
          </w:pPr>
        </w:pPrChange>
      </w:pPr>
      <w:del w:id="7247" w:author="Liam Coleman" w:date="2021-04-26T11:58:00Z">
        <w:r w:rsidRPr="000D2AE2" w:rsidDel="00091580">
          <w:rPr>
            <w:rPrChange w:id="7248" w:author="Liam Coleman" w:date="2021-04-26T11:51:00Z">
              <w:rPr/>
            </w:rPrChange>
          </w:rPr>
          <w:delText>Error Code 23=No communication with note cassettes or active shutter.</w:delText>
        </w:r>
        <w:bookmarkStart w:id="7249" w:name="_Toc66781329"/>
        <w:bookmarkStart w:id="7250" w:name="_Toc67314441"/>
        <w:bookmarkStart w:id="7251" w:name="_Toc67315074"/>
        <w:bookmarkStart w:id="7252" w:name="_Toc67322370"/>
        <w:bookmarkStart w:id="7253" w:name="_Toc67323007"/>
        <w:bookmarkStart w:id="7254" w:name="_Toc67406051"/>
        <w:bookmarkStart w:id="7255" w:name="_Toc67406688"/>
        <w:bookmarkStart w:id="7256" w:name="_Toc69823131"/>
        <w:bookmarkStart w:id="7257" w:name="_Toc69823838"/>
        <w:bookmarkStart w:id="7258" w:name="_Toc69912798"/>
        <w:bookmarkStart w:id="7259" w:name="_Toc69913515"/>
        <w:bookmarkStart w:id="7260" w:name="_Toc70329554"/>
        <w:bookmarkEnd w:id="7249"/>
        <w:bookmarkEnd w:id="7250"/>
        <w:bookmarkEnd w:id="7251"/>
        <w:bookmarkEnd w:id="7252"/>
        <w:bookmarkEnd w:id="7253"/>
        <w:bookmarkEnd w:id="7254"/>
        <w:bookmarkEnd w:id="7255"/>
        <w:bookmarkEnd w:id="7256"/>
        <w:bookmarkEnd w:id="7257"/>
        <w:bookmarkEnd w:id="7258"/>
        <w:bookmarkEnd w:id="7259"/>
        <w:bookmarkEnd w:id="7260"/>
      </w:del>
    </w:p>
    <w:p w14:paraId="4D62E731" w14:textId="6FCB8174" w:rsidR="004975F6" w:rsidRPr="000D2AE2" w:rsidDel="00091580" w:rsidRDefault="004975F6">
      <w:pPr>
        <w:rPr>
          <w:del w:id="7261" w:author="Liam Coleman" w:date="2021-04-26T11:58:00Z"/>
          <w:rPrChange w:id="7262" w:author="Liam Coleman" w:date="2021-04-26T11:51:00Z">
            <w:rPr>
              <w:del w:id="7263" w:author="Liam Coleman" w:date="2021-04-26T11:58:00Z"/>
            </w:rPr>
          </w:rPrChange>
        </w:rPr>
        <w:pPrChange w:id="7264" w:author="Liam Coleman" w:date="2021-04-26T11:59:00Z">
          <w:pPr>
            <w:pStyle w:val="Code"/>
            <w:ind w:left="720"/>
          </w:pPr>
        </w:pPrChange>
      </w:pPr>
      <w:del w:id="7265" w:author="Liam Coleman" w:date="2021-04-26T11:58:00Z">
        <w:r w:rsidRPr="000D2AE2" w:rsidDel="00091580">
          <w:rPr>
            <w:rPrChange w:id="7266" w:author="Liam Coleman" w:date="2021-04-26T11:51:00Z">
              <w:rPr/>
            </w:rPrChange>
          </w:rPr>
          <w:delText>Error Code 24=No communication with note cassettes or active shutter.</w:delText>
        </w:r>
        <w:bookmarkStart w:id="7267" w:name="_Toc66781330"/>
        <w:bookmarkStart w:id="7268" w:name="_Toc67314442"/>
        <w:bookmarkStart w:id="7269" w:name="_Toc67315075"/>
        <w:bookmarkStart w:id="7270" w:name="_Toc67322371"/>
        <w:bookmarkStart w:id="7271" w:name="_Toc67323008"/>
        <w:bookmarkStart w:id="7272" w:name="_Toc67406052"/>
        <w:bookmarkStart w:id="7273" w:name="_Toc67406689"/>
        <w:bookmarkStart w:id="7274" w:name="_Toc69823132"/>
        <w:bookmarkStart w:id="7275" w:name="_Toc69823839"/>
        <w:bookmarkStart w:id="7276" w:name="_Toc69912799"/>
        <w:bookmarkStart w:id="7277" w:name="_Toc69913516"/>
        <w:bookmarkStart w:id="7278" w:name="_Toc70329555"/>
        <w:bookmarkEnd w:id="7267"/>
        <w:bookmarkEnd w:id="7268"/>
        <w:bookmarkEnd w:id="7269"/>
        <w:bookmarkEnd w:id="7270"/>
        <w:bookmarkEnd w:id="7271"/>
        <w:bookmarkEnd w:id="7272"/>
        <w:bookmarkEnd w:id="7273"/>
        <w:bookmarkEnd w:id="7274"/>
        <w:bookmarkEnd w:id="7275"/>
        <w:bookmarkEnd w:id="7276"/>
        <w:bookmarkEnd w:id="7277"/>
        <w:bookmarkEnd w:id="7278"/>
      </w:del>
    </w:p>
    <w:p w14:paraId="664C1478" w14:textId="397E9E45" w:rsidR="004975F6" w:rsidRPr="000D2AE2" w:rsidDel="00091580" w:rsidRDefault="004975F6">
      <w:pPr>
        <w:rPr>
          <w:del w:id="7279" w:author="Liam Coleman" w:date="2021-04-26T11:58:00Z"/>
          <w:rPrChange w:id="7280" w:author="Liam Coleman" w:date="2021-04-26T11:51:00Z">
            <w:rPr>
              <w:del w:id="7281" w:author="Liam Coleman" w:date="2021-04-26T11:58:00Z"/>
            </w:rPr>
          </w:rPrChange>
        </w:rPr>
        <w:pPrChange w:id="7282" w:author="Liam Coleman" w:date="2021-04-26T11:59:00Z">
          <w:pPr>
            <w:pStyle w:val="Code"/>
            <w:ind w:left="720"/>
          </w:pPr>
        </w:pPrChange>
      </w:pPr>
      <w:del w:id="7283" w:author="Liam Coleman" w:date="2021-04-26T11:58:00Z">
        <w:r w:rsidRPr="000D2AE2" w:rsidDel="00091580">
          <w:rPr>
            <w:rPrChange w:id="7284" w:author="Liam Coleman" w:date="2021-04-26T11:51:00Z">
              <w:rPr/>
            </w:rPrChange>
          </w:rPr>
          <w:delText>Error Code 25=No communication with note cassettes or active shutter.</w:delText>
        </w:r>
        <w:bookmarkStart w:id="7285" w:name="_Toc66781331"/>
        <w:bookmarkStart w:id="7286" w:name="_Toc67314443"/>
        <w:bookmarkStart w:id="7287" w:name="_Toc67315076"/>
        <w:bookmarkStart w:id="7288" w:name="_Toc67322372"/>
        <w:bookmarkStart w:id="7289" w:name="_Toc67323009"/>
        <w:bookmarkStart w:id="7290" w:name="_Toc67406053"/>
        <w:bookmarkStart w:id="7291" w:name="_Toc67406690"/>
        <w:bookmarkStart w:id="7292" w:name="_Toc69823133"/>
        <w:bookmarkStart w:id="7293" w:name="_Toc69823840"/>
        <w:bookmarkStart w:id="7294" w:name="_Toc69912800"/>
        <w:bookmarkStart w:id="7295" w:name="_Toc69913517"/>
        <w:bookmarkStart w:id="7296" w:name="_Toc70329556"/>
        <w:bookmarkEnd w:id="7285"/>
        <w:bookmarkEnd w:id="7286"/>
        <w:bookmarkEnd w:id="7287"/>
        <w:bookmarkEnd w:id="7288"/>
        <w:bookmarkEnd w:id="7289"/>
        <w:bookmarkEnd w:id="7290"/>
        <w:bookmarkEnd w:id="7291"/>
        <w:bookmarkEnd w:id="7292"/>
        <w:bookmarkEnd w:id="7293"/>
        <w:bookmarkEnd w:id="7294"/>
        <w:bookmarkEnd w:id="7295"/>
        <w:bookmarkEnd w:id="7296"/>
      </w:del>
    </w:p>
    <w:p w14:paraId="0FBA3F5A" w14:textId="62033406" w:rsidR="004975F6" w:rsidRPr="000D2AE2" w:rsidDel="00091580" w:rsidRDefault="004975F6">
      <w:pPr>
        <w:rPr>
          <w:del w:id="7297" w:author="Liam Coleman" w:date="2021-04-26T11:58:00Z"/>
          <w:rPrChange w:id="7298" w:author="Liam Coleman" w:date="2021-04-26T11:51:00Z">
            <w:rPr>
              <w:del w:id="7299" w:author="Liam Coleman" w:date="2021-04-26T11:58:00Z"/>
            </w:rPr>
          </w:rPrChange>
        </w:rPr>
        <w:pPrChange w:id="7300" w:author="Liam Coleman" w:date="2021-04-26T11:59:00Z">
          <w:pPr>
            <w:pStyle w:val="Code"/>
            <w:ind w:left="720"/>
          </w:pPr>
        </w:pPrChange>
      </w:pPr>
      <w:del w:id="7301" w:author="Liam Coleman" w:date="2021-04-26T11:58:00Z">
        <w:r w:rsidRPr="000D2AE2" w:rsidDel="00091580">
          <w:rPr>
            <w:rPrChange w:id="7302" w:author="Liam Coleman" w:date="2021-04-26T11:51:00Z">
              <w:rPr/>
            </w:rPrChange>
          </w:rPr>
          <w:delText>Error Code 26=No communication with note cassettes or active shutter.</w:delText>
        </w:r>
        <w:bookmarkStart w:id="7303" w:name="_Toc66781332"/>
        <w:bookmarkStart w:id="7304" w:name="_Toc67314444"/>
        <w:bookmarkStart w:id="7305" w:name="_Toc67315077"/>
        <w:bookmarkStart w:id="7306" w:name="_Toc67322373"/>
        <w:bookmarkStart w:id="7307" w:name="_Toc67323010"/>
        <w:bookmarkStart w:id="7308" w:name="_Toc67406054"/>
        <w:bookmarkStart w:id="7309" w:name="_Toc67406691"/>
        <w:bookmarkStart w:id="7310" w:name="_Toc69823134"/>
        <w:bookmarkStart w:id="7311" w:name="_Toc69823841"/>
        <w:bookmarkStart w:id="7312" w:name="_Toc69912801"/>
        <w:bookmarkStart w:id="7313" w:name="_Toc69913518"/>
        <w:bookmarkStart w:id="7314" w:name="_Toc70329557"/>
        <w:bookmarkEnd w:id="7303"/>
        <w:bookmarkEnd w:id="7304"/>
        <w:bookmarkEnd w:id="7305"/>
        <w:bookmarkEnd w:id="7306"/>
        <w:bookmarkEnd w:id="7307"/>
        <w:bookmarkEnd w:id="7308"/>
        <w:bookmarkEnd w:id="7309"/>
        <w:bookmarkEnd w:id="7310"/>
        <w:bookmarkEnd w:id="7311"/>
        <w:bookmarkEnd w:id="7312"/>
        <w:bookmarkEnd w:id="7313"/>
        <w:bookmarkEnd w:id="7314"/>
      </w:del>
    </w:p>
    <w:p w14:paraId="771D078E" w14:textId="12603699" w:rsidR="004975F6" w:rsidRPr="000D2AE2" w:rsidDel="00091580" w:rsidRDefault="004975F6">
      <w:pPr>
        <w:rPr>
          <w:del w:id="7315" w:author="Liam Coleman" w:date="2021-04-26T11:58:00Z"/>
          <w:rPrChange w:id="7316" w:author="Liam Coleman" w:date="2021-04-26T11:51:00Z">
            <w:rPr>
              <w:del w:id="7317" w:author="Liam Coleman" w:date="2021-04-26T11:58:00Z"/>
            </w:rPr>
          </w:rPrChange>
        </w:rPr>
        <w:pPrChange w:id="7318" w:author="Liam Coleman" w:date="2021-04-26T11:59:00Z">
          <w:pPr>
            <w:pStyle w:val="Code"/>
            <w:ind w:left="720"/>
          </w:pPr>
        </w:pPrChange>
      </w:pPr>
      <w:del w:id="7319" w:author="Liam Coleman" w:date="2021-04-26T11:58:00Z">
        <w:r w:rsidRPr="000D2AE2" w:rsidDel="00091580">
          <w:rPr>
            <w:rPrChange w:id="7320" w:author="Liam Coleman" w:date="2021-04-26T11:51:00Z">
              <w:rPr/>
            </w:rPrChange>
          </w:rPr>
          <w:delText>Error Code 27=No communication with note cassettes or active shutter.</w:delText>
        </w:r>
        <w:bookmarkStart w:id="7321" w:name="_Toc66781333"/>
        <w:bookmarkStart w:id="7322" w:name="_Toc67314445"/>
        <w:bookmarkStart w:id="7323" w:name="_Toc67315078"/>
        <w:bookmarkStart w:id="7324" w:name="_Toc67322374"/>
        <w:bookmarkStart w:id="7325" w:name="_Toc67323011"/>
        <w:bookmarkStart w:id="7326" w:name="_Toc67406055"/>
        <w:bookmarkStart w:id="7327" w:name="_Toc67406692"/>
        <w:bookmarkStart w:id="7328" w:name="_Toc69823135"/>
        <w:bookmarkStart w:id="7329" w:name="_Toc69823842"/>
        <w:bookmarkStart w:id="7330" w:name="_Toc69912802"/>
        <w:bookmarkStart w:id="7331" w:name="_Toc69913519"/>
        <w:bookmarkStart w:id="7332" w:name="_Toc70329558"/>
        <w:bookmarkEnd w:id="7321"/>
        <w:bookmarkEnd w:id="7322"/>
        <w:bookmarkEnd w:id="7323"/>
        <w:bookmarkEnd w:id="7324"/>
        <w:bookmarkEnd w:id="7325"/>
        <w:bookmarkEnd w:id="7326"/>
        <w:bookmarkEnd w:id="7327"/>
        <w:bookmarkEnd w:id="7328"/>
        <w:bookmarkEnd w:id="7329"/>
        <w:bookmarkEnd w:id="7330"/>
        <w:bookmarkEnd w:id="7331"/>
        <w:bookmarkEnd w:id="7332"/>
      </w:del>
    </w:p>
    <w:p w14:paraId="2FB7C4B4" w14:textId="7F661E98" w:rsidR="004975F6" w:rsidRPr="000D2AE2" w:rsidDel="00091580" w:rsidRDefault="004975F6">
      <w:pPr>
        <w:rPr>
          <w:del w:id="7333" w:author="Liam Coleman" w:date="2021-04-26T11:58:00Z"/>
          <w:rPrChange w:id="7334" w:author="Liam Coleman" w:date="2021-04-26T11:51:00Z">
            <w:rPr>
              <w:del w:id="7335" w:author="Liam Coleman" w:date="2021-04-26T11:58:00Z"/>
            </w:rPr>
          </w:rPrChange>
        </w:rPr>
        <w:pPrChange w:id="7336" w:author="Liam Coleman" w:date="2021-04-26T11:59:00Z">
          <w:pPr>
            <w:pStyle w:val="Code"/>
            <w:ind w:left="720"/>
          </w:pPr>
        </w:pPrChange>
      </w:pPr>
      <w:del w:id="7337" w:author="Liam Coleman" w:date="2021-04-26T11:58:00Z">
        <w:r w:rsidRPr="000D2AE2" w:rsidDel="00091580">
          <w:rPr>
            <w:rPrChange w:id="7338" w:author="Liam Coleman" w:date="2021-04-26T11:51:00Z">
              <w:rPr/>
            </w:rPrChange>
          </w:rPr>
          <w:delText>Error Code 28=No communication with note cassettes or active shutter.</w:delText>
        </w:r>
        <w:bookmarkStart w:id="7339" w:name="_Toc66781334"/>
        <w:bookmarkStart w:id="7340" w:name="_Toc67314446"/>
        <w:bookmarkStart w:id="7341" w:name="_Toc67315079"/>
        <w:bookmarkStart w:id="7342" w:name="_Toc67322375"/>
        <w:bookmarkStart w:id="7343" w:name="_Toc67323012"/>
        <w:bookmarkStart w:id="7344" w:name="_Toc67406056"/>
        <w:bookmarkStart w:id="7345" w:name="_Toc67406693"/>
        <w:bookmarkStart w:id="7346" w:name="_Toc69823136"/>
        <w:bookmarkStart w:id="7347" w:name="_Toc69823843"/>
        <w:bookmarkStart w:id="7348" w:name="_Toc69912803"/>
        <w:bookmarkStart w:id="7349" w:name="_Toc69913520"/>
        <w:bookmarkStart w:id="7350" w:name="_Toc70329559"/>
        <w:bookmarkEnd w:id="7339"/>
        <w:bookmarkEnd w:id="7340"/>
        <w:bookmarkEnd w:id="7341"/>
        <w:bookmarkEnd w:id="7342"/>
        <w:bookmarkEnd w:id="7343"/>
        <w:bookmarkEnd w:id="7344"/>
        <w:bookmarkEnd w:id="7345"/>
        <w:bookmarkEnd w:id="7346"/>
        <w:bookmarkEnd w:id="7347"/>
        <w:bookmarkEnd w:id="7348"/>
        <w:bookmarkEnd w:id="7349"/>
        <w:bookmarkEnd w:id="7350"/>
      </w:del>
    </w:p>
    <w:p w14:paraId="3801F972" w14:textId="1230CE79" w:rsidR="004975F6" w:rsidRPr="000D2AE2" w:rsidDel="00091580" w:rsidRDefault="004975F6">
      <w:pPr>
        <w:rPr>
          <w:del w:id="7351" w:author="Liam Coleman" w:date="2021-04-26T11:58:00Z"/>
          <w:rPrChange w:id="7352" w:author="Liam Coleman" w:date="2021-04-26T11:51:00Z">
            <w:rPr>
              <w:del w:id="7353" w:author="Liam Coleman" w:date="2021-04-26T11:58:00Z"/>
            </w:rPr>
          </w:rPrChange>
        </w:rPr>
        <w:pPrChange w:id="7354" w:author="Liam Coleman" w:date="2021-04-26T11:59:00Z">
          <w:pPr>
            <w:pStyle w:val="Code"/>
            <w:ind w:left="720"/>
          </w:pPr>
        </w:pPrChange>
      </w:pPr>
      <w:del w:id="7355" w:author="Liam Coleman" w:date="2021-04-26T11:58:00Z">
        <w:r w:rsidRPr="000D2AE2" w:rsidDel="00091580">
          <w:rPr>
            <w:rPrChange w:id="7356" w:author="Liam Coleman" w:date="2021-04-26T11:51:00Z">
              <w:rPr/>
            </w:rPrChange>
          </w:rPr>
          <w:delText>Error Code 29=No communication with note cassettes or active shutter.</w:delText>
        </w:r>
        <w:bookmarkStart w:id="7357" w:name="_Toc66781335"/>
        <w:bookmarkStart w:id="7358" w:name="_Toc67314447"/>
        <w:bookmarkStart w:id="7359" w:name="_Toc67315080"/>
        <w:bookmarkStart w:id="7360" w:name="_Toc67322376"/>
        <w:bookmarkStart w:id="7361" w:name="_Toc67323013"/>
        <w:bookmarkStart w:id="7362" w:name="_Toc67406057"/>
        <w:bookmarkStart w:id="7363" w:name="_Toc67406694"/>
        <w:bookmarkStart w:id="7364" w:name="_Toc69823137"/>
        <w:bookmarkStart w:id="7365" w:name="_Toc69823844"/>
        <w:bookmarkStart w:id="7366" w:name="_Toc69912804"/>
        <w:bookmarkStart w:id="7367" w:name="_Toc69913521"/>
        <w:bookmarkStart w:id="7368" w:name="_Toc70329560"/>
        <w:bookmarkEnd w:id="7357"/>
        <w:bookmarkEnd w:id="7358"/>
        <w:bookmarkEnd w:id="7359"/>
        <w:bookmarkEnd w:id="7360"/>
        <w:bookmarkEnd w:id="7361"/>
        <w:bookmarkEnd w:id="7362"/>
        <w:bookmarkEnd w:id="7363"/>
        <w:bookmarkEnd w:id="7364"/>
        <w:bookmarkEnd w:id="7365"/>
        <w:bookmarkEnd w:id="7366"/>
        <w:bookmarkEnd w:id="7367"/>
        <w:bookmarkEnd w:id="7368"/>
      </w:del>
    </w:p>
    <w:p w14:paraId="3ECB4BE7" w14:textId="0BBB2E79" w:rsidR="004975F6" w:rsidRPr="000D2AE2" w:rsidDel="00091580" w:rsidRDefault="004975F6">
      <w:pPr>
        <w:rPr>
          <w:del w:id="7369" w:author="Liam Coleman" w:date="2021-04-26T11:58:00Z"/>
          <w:rPrChange w:id="7370" w:author="Liam Coleman" w:date="2021-04-26T11:51:00Z">
            <w:rPr>
              <w:del w:id="7371" w:author="Liam Coleman" w:date="2021-04-26T11:58:00Z"/>
            </w:rPr>
          </w:rPrChange>
        </w:rPr>
        <w:pPrChange w:id="7372" w:author="Liam Coleman" w:date="2021-04-26T11:59:00Z">
          <w:pPr>
            <w:pStyle w:val="Code"/>
            <w:ind w:left="720"/>
          </w:pPr>
        </w:pPrChange>
      </w:pPr>
      <w:del w:id="7373" w:author="Liam Coleman" w:date="2021-04-26T11:58:00Z">
        <w:r w:rsidRPr="000D2AE2" w:rsidDel="00091580">
          <w:rPr>
            <w:rPrChange w:id="7374" w:author="Liam Coleman" w:date="2021-04-26T11:51:00Z">
              <w:rPr/>
            </w:rPrChange>
          </w:rPr>
          <w:delText>Error Code 41=Note dispensing error.</w:delText>
        </w:r>
        <w:bookmarkStart w:id="7375" w:name="_Toc66781336"/>
        <w:bookmarkStart w:id="7376" w:name="_Toc67314448"/>
        <w:bookmarkStart w:id="7377" w:name="_Toc67315081"/>
        <w:bookmarkStart w:id="7378" w:name="_Toc67322377"/>
        <w:bookmarkStart w:id="7379" w:name="_Toc67323014"/>
        <w:bookmarkStart w:id="7380" w:name="_Toc67406058"/>
        <w:bookmarkStart w:id="7381" w:name="_Toc67406695"/>
        <w:bookmarkStart w:id="7382" w:name="_Toc69823138"/>
        <w:bookmarkStart w:id="7383" w:name="_Toc69823845"/>
        <w:bookmarkStart w:id="7384" w:name="_Toc69912805"/>
        <w:bookmarkStart w:id="7385" w:name="_Toc69913522"/>
        <w:bookmarkStart w:id="7386" w:name="_Toc70329561"/>
        <w:bookmarkEnd w:id="7375"/>
        <w:bookmarkEnd w:id="7376"/>
        <w:bookmarkEnd w:id="7377"/>
        <w:bookmarkEnd w:id="7378"/>
        <w:bookmarkEnd w:id="7379"/>
        <w:bookmarkEnd w:id="7380"/>
        <w:bookmarkEnd w:id="7381"/>
        <w:bookmarkEnd w:id="7382"/>
        <w:bookmarkEnd w:id="7383"/>
        <w:bookmarkEnd w:id="7384"/>
        <w:bookmarkEnd w:id="7385"/>
        <w:bookmarkEnd w:id="7386"/>
      </w:del>
    </w:p>
    <w:p w14:paraId="182BAD52" w14:textId="432F23BC" w:rsidR="004975F6" w:rsidRPr="000D2AE2" w:rsidDel="00091580" w:rsidRDefault="004975F6">
      <w:pPr>
        <w:rPr>
          <w:del w:id="7387" w:author="Liam Coleman" w:date="2021-04-26T11:58:00Z"/>
          <w:rPrChange w:id="7388" w:author="Liam Coleman" w:date="2021-04-26T11:51:00Z">
            <w:rPr>
              <w:del w:id="7389" w:author="Liam Coleman" w:date="2021-04-26T11:58:00Z"/>
            </w:rPr>
          </w:rPrChange>
        </w:rPr>
        <w:pPrChange w:id="7390" w:author="Liam Coleman" w:date="2021-04-26T11:59:00Z">
          <w:pPr>
            <w:pStyle w:val="Code"/>
            <w:ind w:left="720"/>
          </w:pPr>
        </w:pPrChange>
      </w:pPr>
      <w:del w:id="7391" w:author="Liam Coleman" w:date="2021-04-26T11:58:00Z">
        <w:r w:rsidRPr="000D2AE2" w:rsidDel="00091580">
          <w:rPr>
            <w:rPrChange w:id="7392" w:author="Liam Coleman" w:date="2021-04-26T11:51:00Z">
              <w:rPr/>
            </w:rPrChange>
          </w:rPr>
          <w:delText>Error Code 42=Note dispensing error.</w:delText>
        </w:r>
        <w:bookmarkStart w:id="7393" w:name="_Toc66781337"/>
        <w:bookmarkStart w:id="7394" w:name="_Toc67314449"/>
        <w:bookmarkStart w:id="7395" w:name="_Toc67315082"/>
        <w:bookmarkStart w:id="7396" w:name="_Toc67322378"/>
        <w:bookmarkStart w:id="7397" w:name="_Toc67323015"/>
        <w:bookmarkStart w:id="7398" w:name="_Toc67406059"/>
        <w:bookmarkStart w:id="7399" w:name="_Toc67406696"/>
        <w:bookmarkStart w:id="7400" w:name="_Toc69823139"/>
        <w:bookmarkStart w:id="7401" w:name="_Toc69823846"/>
        <w:bookmarkStart w:id="7402" w:name="_Toc69912806"/>
        <w:bookmarkStart w:id="7403" w:name="_Toc69913523"/>
        <w:bookmarkStart w:id="7404" w:name="_Toc70329562"/>
        <w:bookmarkEnd w:id="7393"/>
        <w:bookmarkEnd w:id="7394"/>
        <w:bookmarkEnd w:id="7395"/>
        <w:bookmarkEnd w:id="7396"/>
        <w:bookmarkEnd w:id="7397"/>
        <w:bookmarkEnd w:id="7398"/>
        <w:bookmarkEnd w:id="7399"/>
        <w:bookmarkEnd w:id="7400"/>
        <w:bookmarkEnd w:id="7401"/>
        <w:bookmarkEnd w:id="7402"/>
        <w:bookmarkEnd w:id="7403"/>
        <w:bookmarkEnd w:id="7404"/>
      </w:del>
    </w:p>
    <w:p w14:paraId="5EA4D271" w14:textId="1DF512DD" w:rsidR="004975F6" w:rsidRPr="000D2AE2" w:rsidDel="00091580" w:rsidRDefault="004975F6">
      <w:pPr>
        <w:rPr>
          <w:del w:id="7405" w:author="Liam Coleman" w:date="2021-04-26T11:58:00Z"/>
          <w:rPrChange w:id="7406" w:author="Liam Coleman" w:date="2021-04-26T11:51:00Z">
            <w:rPr>
              <w:del w:id="7407" w:author="Liam Coleman" w:date="2021-04-26T11:58:00Z"/>
            </w:rPr>
          </w:rPrChange>
        </w:rPr>
        <w:pPrChange w:id="7408" w:author="Liam Coleman" w:date="2021-04-26T11:59:00Z">
          <w:pPr>
            <w:pStyle w:val="Code"/>
            <w:ind w:left="720"/>
          </w:pPr>
        </w:pPrChange>
      </w:pPr>
      <w:del w:id="7409" w:author="Liam Coleman" w:date="2021-04-26T11:58:00Z">
        <w:r w:rsidRPr="000D2AE2" w:rsidDel="00091580">
          <w:rPr>
            <w:rPrChange w:id="7410" w:author="Liam Coleman" w:date="2021-04-26T11:51:00Z">
              <w:rPr/>
            </w:rPrChange>
          </w:rPr>
          <w:delText>Error Code 43=Note dispensing error.</w:delText>
        </w:r>
        <w:bookmarkStart w:id="7411" w:name="_Toc66781338"/>
        <w:bookmarkStart w:id="7412" w:name="_Toc67314450"/>
        <w:bookmarkStart w:id="7413" w:name="_Toc67315083"/>
        <w:bookmarkStart w:id="7414" w:name="_Toc67322379"/>
        <w:bookmarkStart w:id="7415" w:name="_Toc67323016"/>
        <w:bookmarkStart w:id="7416" w:name="_Toc67406060"/>
        <w:bookmarkStart w:id="7417" w:name="_Toc67406697"/>
        <w:bookmarkStart w:id="7418" w:name="_Toc69823140"/>
        <w:bookmarkStart w:id="7419" w:name="_Toc69823847"/>
        <w:bookmarkStart w:id="7420" w:name="_Toc69912807"/>
        <w:bookmarkStart w:id="7421" w:name="_Toc69913524"/>
        <w:bookmarkStart w:id="7422" w:name="_Toc70329563"/>
        <w:bookmarkEnd w:id="7411"/>
        <w:bookmarkEnd w:id="7412"/>
        <w:bookmarkEnd w:id="7413"/>
        <w:bookmarkEnd w:id="7414"/>
        <w:bookmarkEnd w:id="7415"/>
        <w:bookmarkEnd w:id="7416"/>
        <w:bookmarkEnd w:id="7417"/>
        <w:bookmarkEnd w:id="7418"/>
        <w:bookmarkEnd w:id="7419"/>
        <w:bookmarkEnd w:id="7420"/>
        <w:bookmarkEnd w:id="7421"/>
        <w:bookmarkEnd w:id="7422"/>
      </w:del>
    </w:p>
    <w:p w14:paraId="742A26F8" w14:textId="2E7AE09C" w:rsidR="004975F6" w:rsidRPr="000D2AE2" w:rsidDel="00091580" w:rsidRDefault="004975F6">
      <w:pPr>
        <w:rPr>
          <w:del w:id="7423" w:author="Liam Coleman" w:date="2021-04-26T11:58:00Z"/>
          <w:rPrChange w:id="7424" w:author="Liam Coleman" w:date="2021-04-26T11:51:00Z">
            <w:rPr>
              <w:del w:id="7425" w:author="Liam Coleman" w:date="2021-04-26T11:58:00Z"/>
            </w:rPr>
          </w:rPrChange>
        </w:rPr>
        <w:pPrChange w:id="7426" w:author="Liam Coleman" w:date="2021-04-26T11:59:00Z">
          <w:pPr>
            <w:pStyle w:val="Code"/>
            <w:ind w:left="720"/>
          </w:pPr>
        </w:pPrChange>
      </w:pPr>
      <w:del w:id="7427" w:author="Liam Coleman" w:date="2021-04-26T11:58:00Z">
        <w:r w:rsidRPr="000D2AE2" w:rsidDel="00091580">
          <w:rPr>
            <w:rPrChange w:id="7428" w:author="Liam Coleman" w:date="2021-04-26T11:51:00Z">
              <w:rPr/>
            </w:rPrChange>
          </w:rPr>
          <w:delText>Error Code 44=Note dispensing error.</w:delText>
        </w:r>
        <w:bookmarkStart w:id="7429" w:name="_Toc66781339"/>
        <w:bookmarkStart w:id="7430" w:name="_Toc67314451"/>
        <w:bookmarkStart w:id="7431" w:name="_Toc67315084"/>
        <w:bookmarkStart w:id="7432" w:name="_Toc67322380"/>
        <w:bookmarkStart w:id="7433" w:name="_Toc67323017"/>
        <w:bookmarkStart w:id="7434" w:name="_Toc67406061"/>
        <w:bookmarkStart w:id="7435" w:name="_Toc67406698"/>
        <w:bookmarkStart w:id="7436" w:name="_Toc69823141"/>
        <w:bookmarkStart w:id="7437" w:name="_Toc69823848"/>
        <w:bookmarkStart w:id="7438" w:name="_Toc69912808"/>
        <w:bookmarkStart w:id="7439" w:name="_Toc69913525"/>
        <w:bookmarkStart w:id="7440" w:name="_Toc70329564"/>
        <w:bookmarkEnd w:id="7429"/>
        <w:bookmarkEnd w:id="7430"/>
        <w:bookmarkEnd w:id="7431"/>
        <w:bookmarkEnd w:id="7432"/>
        <w:bookmarkEnd w:id="7433"/>
        <w:bookmarkEnd w:id="7434"/>
        <w:bookmarkEnd w:id="7435"/>
        <w:bookmarkEnd w:id="7436"/>
        <w:bookmarkEnd w:id="7437"/>
        <w:bookmarkEnd w:id="7438"/>
        <w:bookmarkEnd w:id="7439"/>
        <w:bookmarkEnd w:id="7440"/>
      </w:del>
    </w:p>
    <w:p w14:paraId="1025E3D8" w14:textId="2C2737A1" w:rsidR="004975F6" w:rsidRPr="000D2AE2" w:rsidDel="00091580" w:rsidRDefault="004975F6">
      <w:pPr>
        <w:rPr>
          <w:del w:id="7441" w:author="Liam Coleman" w:date="2021-04-26T11:58:00Z"/>
          <w:rPrChange w:id="7442" w:author="Liam Coleman" w:date="2021-04-26T11:51:00Z">
            <w:rPr>
              <w:del w:id="7443" w:author="Liam Coleman" w:date="2021-04-26T11:58:00Z"/>
            </w:rPr>
          </w:rPrChange>
        </w:rPr>
        <w:pPrChange w:id="7444" w:author="Liam Coleman" w:date="2021-04-26T11:59:00Z">
          <w:pPr>
            <w:pStyle w:val="Code"/>
            <w:ind w:left="720"/>
          </w:pPr>
        </w:pPrChange>
      </w:pPr>
      <w:del w:id="7445" w:author="Liam Coleman" w:date="2021-04-26T11:58:00Z">
        <w:r w:rsidRPr="000D2AE2" w:rsidDel="00091580">
          <w:rPr>
            <w:rPrChange w:id="7446" w:author="Liam Coleman" w:date="2021-04-26T11:51:00Z">
              <w:rPr/>
            </w:rPrChange>
          </w:rPr>
          <w:delText>Error Code 45=Note dispensing error.</w:delText>
        </w:r>
        <w:bookmarkStart w:id="7447" w:name="_Toc66781340"/>
        <w:bookmarkStart w:id="7448" w:name="_Toc67314452"/>
        <w:bookmarkStart w:id="7449" w:name="_Toc67315085"/>
        <w:bookmarkStart w:id="7450" w:name="_Toc67322381"/>
        <w:bookmarkStart w:id="7451" w:name="_Toc67323018"/>
        <w:bookmarkStart w:id="7452" w:name="_Toc67406062"/>
        <w:bookmarkStart w:id="7453" w:name="_Toc67406699"/>
        <w:bookmarkStart w:id="7454" w:name="_Toc69823142"/>
        <w:bookmarkStart w:id="7455" w:name="_Toc69823849"/>
        <w:bookmarkStart w:id="7456" w:name="_Toc69912809"/>
        <w:bookmarkStart w:id="7457" w:name="_Toc69913526"/>
        <w:bookmarkStart w:id="7458" w:name="_Toc70329565"/>
        <w:bookmarkEnd w:id="7447"/>
        <w:bookmarkEnd w:id="7448"/>
        <w:bookmarkEnd w:id="7449"/>
        <w:bookmarkEnd w:id="7450"/>
        <w:bookmarkEnd w:id="7451"/>
        <w:bookmarkEnd w:id="7452"/>
        <w:bookmarkEnd w:id="7453"/>
        <w:bookmarkEnd w:id="7454"/>
        <w:bookmarkEnd w:id="7455"/>
        <w:bookmarkEnd w:id="7456"/>
        <w:bookmarkEnd w:id="7457"/>
        <w:bookmarkEnd w:id="7458"/>
      </w:del>
    </w:p>
    <w:p w14:paraId="18A290BD" w14:textId="17AE1B5E" w:rsidR="004975F6" w:rsidRPr="000D2AE2" w:rsidDel="00091580" w:rsidRDefault="004975F6">
      <w:pPr>
        <w:rPr>
          <w:del w:id="7459" w:author="Liam Coleman" w:date="2021-04-26T11:58:00Z"/>
          <w:rPrChange w:id="7460" w:author="Liam Coleman" w:date="2021-04-26T11:51:00Z">
            <w:rPr>
              <w:del w:id="7461" w:author="Liam Coleman" w:date="2021-04-26T11:58:00Z"/>
            </w:rPr>
          </w:rPrChange>
        </w:rPr>
        <w:pPrChange w:id="7462" w:author="Liam Coleman" w:date="2021-04-26T11:59:00Z">
          <w:pPr>
            <w:pStyle w:val="Code"/>
            <w:ind w:left="720"/>
          </w:pPr>
        </w:pPrChange>
      </w:pPr>
      <w:del w:id="7463" w:author="Liam Coleman" w:date="2021-04-26T11:58:00Z">
        <w:r w:rsidRPr="000D2AE2" w:rsidDel="00091580">
          <w:rPr>
            <w:rPrChange w:id="7464" w:author="Liam Coleman" w:date="2021-04-26T11:51:00Z">
              <w:rPr/>
            </w:rPrChange>
          </w:rPr>
          <w:delText>Error Code 46=Note dispensing error.</w:delText>
        </w:r>
        <w:bookmarkStart w:id="7465" w:name="_Toc66781341"/>
        <w:bookmarkStart w:id="7466" w:name="_Toc67314453"/>
        <w:bookmarkStart w:id="7467" w:name="_Toc67315086"/>
        <w:bookmarkStart w:id="7468" w:name="_Toc67322382"/>
        <w:bookmarkStart w:id="7469" w:name="_Toc67323019"/>
        <w:bookmarkStart w:id="7470" w:name="_Toc67406063"/>
        <w:bookmarkStart w:id="7471" w:name="_Toc67406700"/>
        <w:bookmarkStart w:id="7472" w:name="_Toc69823143"/>
        <w:bookmarkStart w:id="7473" w:name="_Toc69823850"/>
        <w:bookmarkStart w:id="7474" w:name="_Toc69912810"/>
        <w:bookmarkStart w:id="7475" w:name="_Toc69913527"/>
        <w:bookmarkStart w:id="7476" w:name="_Toc70329566"/>
        <w:bookmarkEnd w:id="7465"/>
        <w:bookmarkEnd w:id="7466"/>
        <w:bookmarkEnd w:id="7467"/>
        <w:bookmarkEnd w:id="7468"/>
        <w:bookmarkEnd w:id="7469"/>
        <w:bookmarkEnd w:id="7470"/>
        <w:bookmarkEnd w:id="7471"/>
        <w:bookmarkEnd w:id="7472"/>
        <w:bookmarkEnd w:id="7473"/>
        <w:bookmarkEnd w:id="7474"/>
        <w:bookmarkEnd w:id="7475"/>
        <w:bookmarkEnd w:id="7476"/>
      </w:del>
    </w:p>
    <w:p w14:paraId="2F977023" w14:textId="3834D74F" w:rsidR="004975F6" w:rsidRPr="000D2AE2" w:rsidDel="00091580" w:rsidRDefault="004975F6">
      <w:pPr>
        <w:rPr>
          <w:del w:id="7477" w:author="Liam Coleman" w:date="2021-04-26T11:58:00Z"/>
          <w:rPrChange w:id="7478" w:author="Liam Coleman" w:date="2021-04-26T11:51:00Z">
            <w:rPr>
              <w:del w:id="7479" w:author="Liam Coleman" w:date="2021-04-26T11:58:00Z"/>
            </w:rPr>
          </w:rPrChange>
        </w:rPr>
        <w:pPrChange w:id="7480" w:author="Liam Coleman" w:date="2021-04-26T11:59:00Z">
          <w:pPr>
            <w:pStyle w:val="Code"/>
            <w:ind w:left="720"/>
          </w:pPr>
        </w:pPrChange>
      </w:pPr>
      <w:del w:id="7481" w:author="Liam Coleman" w:date="2021-04-26T11:58:00Z">
        <w:r w:rsidRPr="000D2AE2" w:rsidDel="00091580">
          <w:rPr>
            <w:rPrChange w:id="7482" w:author="Liam Coleman" w:date="2021-04-26T11:51:00Z">
              <w:rPr/>
            </w:rPrChange>
          </w:rPr>
          <w:delText>Error Code 47=Note dispensing error.</w:delText>
        </w:r>
        <w:bookmarkStart w:id="7483" w:name="_Toc66781342"/>
        <w:bookmarkStart w:id="7484" w:name="_Toc67314454"/>
        <w:bookmarkStart w:id="7485" w:name="_Toc67315087"/>
        <w:bookmarkStart w:id="7486" w:name="_Toc67322383"/>
        <w:bookmarkStart w:id="7487" w:name="_Toc67323020"/>
        <w:bookmarkStart w:id="7488" w:name="_Toc67406064"/>
        <w:bookmarkStart w:id="7489" w:name="_Toc67406701"/>
        <w:bookmarkStart w:id="7490" w:name="_Toc69823144"/>
        <w:bookmarkStart w:id="7491" w:name="_Toc69823851"/>
        <w:bookmarkStart w:id="7492" w:name="_Toc69912811"/>
        <w:bookmarkStart w:id="7493" w:name="_Toc69913528"/>
        <w:bookmarkStart w:id="7494" w:name="_Toc70329567"/>
        <w:bookmarkEnd w:id="7483"/>
        <w:bookmarkEnd w:id="7484"/>
        <w:bookmarkEnd w:id="7485"/>
        <w:bookmarkEnd w:id="7486"/>
        <w:bookmarkEnd w:id="7487"/>
        <w:bookmarkEnd w:id="7488"/>
        <w:bookmarkEnd w:id="7489"/>
        <w:bookmarkEnd w:id="7490"/>
        <w:bookmarkEnd w:id="7491"/>
        <w:bookmarkEnd w:id="7492"/>
        <w:bookmarkEnd w:id="7493"/>
        <w:bookmarkEnd w:id="7494"/>
      </w:del>
    </w:p>
    <w:p w14:paraId="5FB5C182" w14:textId="2AA4FC7A" w:rsidR="004975F6" w:rsidRPr="000D2AE2" w:rsidDel="00091580" w:rsidRDefault="004975F6">
      <w:pPr>
        <w:rPr>
          <w:del w:id="7495" w:author="Liam Coleman" w:date="2021-04-26T11:58:00Z"/>
          <w:rPrChange w:id="7496" w:author="Liam Coleman" w:date="2021-04-26T11:51:00Z">
            <w:rPr>
              <w:del w:id="7497" w:author="Liam Coleman" w:date="2021-04-26T11:58:00Z"/>
            </w:rPr>
          </w:rPrChange>
        </w:rPr>
        <w:pPrChange w:id="7498" w:author="Liam Coleman" w:date="2021-04-26T11:59:00Z">
          <w:pPr>
            <w:pStyle w:val="Code"/>
            <w:ind w:left="720"/>
          </w:pPr>
        </w:pPrChange>
      </w:pPr>
      <w:del w:id="7499" w:author="Liam Coleman" w:date="2021-04-26T11:58:00Z">
        <w:r w:rsidRPr="000D2AE2" w:rsidDel="00091580">
          <w:rPr>
            <w:rPrChange w:id="7500" w:author="Liam Coleman" w:date="2021-04-26T11:51:00Z">
              <w:rPr/>
            </w:rPrChange>
          </w:rPr>
          <w:delText>Error Code 48=Note dispensing error.</w:delText>
        </w:r>
        <w:bookmarkStart w:id="7501" w:name="_Toc66781343"/>
        <w:bookmarkStart w:id="7502" w:name="_Toc67314455"/>
        <w:bookmarkStart w:id="7503" w:name="_Toc67315088"/>
        <w:bookmarkStart w:id="7504" w:name="_Toc67322384"/>
        <w:bookmarkStart w:id="7505" w:name="_Toc67323021"/>
        <w:bookmarkStart w:id="7506" w:name="_Toc67406065"/>
        <w:bookmarkStart w:id="7507" w:name="_Toc67406702"/>
        <w:bookmarkStart w:id="7508" w:name="_Toc69823145"/>
        <w:bookmarkStart w:id="7509" w:name="_Toc69823852"/>
        <w:bookmarkStart w:id="7510" w:name="_Toc69912812"/>
        <w:bookmarkStart w:id="7511" w:name="_Toc69913529"/>
        <w:bookmarkStart w:id="7512" w:name="_Toc70329568"/>
        <w:bookmarkEnd w:id="7501"/>
        <w:bookmarkEnd w:id="7502"/>
        <w:bookmarkEnd w:id="7503"/>
        <w:bookmarkEnd w:id="7504"/>
        <w:bookmarkEnd w:id="7505"/>
        <w:bookmarkEnd w:id="7506"/>
        <w:bookmarkEnd w:id="7507"/>
        <w:bookmarkEnd w:id="7508"/>
        <w:bookmarkEnd w:id="7509"/>
        <w:bookmarkEnd w:id="7510"/>
        <w:bookmarkEnd w:id="7511"/>
        <w:bookmarkEnd w:id="7512"/>
      </w:del>
    </w:p>
    <w:p w14:paraId="5ACD8D6A" w14:textId="6254A8F2" w:rsidR="004975F6" w:rsidRPr="000D2AE2" w:rsidDel="00091580" w:rsidRDefault="004975F6">
      <w:pPr>
        <w:rPr>
          <w:del w:id="7513" w:author="Liam Coleman" w:date="2021-04-26T11:58:00Z"/>
          <w:rPrChange w:id="7514" w:author="Liam Coleman" w:date="2021-04-26T11:51:00Z">
            <w:rPr>
              <w:del w:id="7515" w:author="Liam Coleman" w:date="2021-04-26T11:58:00Z"/>
            </w:rPr>
          </w:rPrChange>
        </w:rPr>
        <w:pPrChange w:id="7516" w:author="Liam Coleman" w:date="2021-04-26T11:59:00Z">
          <w:pPr>
            <w:pStyle w:val="Code"/>
            <w:ind w:left="720"/>
          </w:pPr>
        </w:pPrChange>
      </w:pPr>
      <w:del w:id="7517" w:author="Liam Coleman" w:date="2021-04-26T11:58:00Z">
        <w:r w:rsidRPr="000D2AE2" w:rsidDel="00091580">
          <w:rPr>
            <w:rPrChange w:id="7518" w:author="Liam Coleman" w:date="2021-04-26T11:51:00Z">
              <w:rPr/>
            </w:rPrChange>
          </w:rPr>
          <w:delText>Error Code 49=Note dispensing error.</w:delText>
        </w:r>
        <w:bookmarkStart w:id="7519" w:name="_Toc66781344"/>
        <w:bookmarkStart w:id="7520" w:name="_Toc67314456"/>
        <w:bookmarkStart w:id="7521" w:name="_Toc67315089"/>
        <w:bookmarkStart w:id="7522" w:name="_Toc67322385"/>
        <w:bookmarkStart w:id="7523" w:name="_Toc67323022"/>
        <w:bookmarkStart w:id="7524" w:name="_Toc67406066"/>
        <w:bookmarkStart w:id="7525" w:name="_Toc67406703"/>
        <w:bookmarkStart w:id="7526" w:name="_Toc69823146"/>
        <w:bookmarkStart w:id="7527" w:name="_Toc69823853"/>
        <w:bookmarkStart w:id="7528" w:name="_Toc69912813"/>
        <w:bookmarkStart w:id="7529" w:name="_Toc69913530"/>
        <w:bookmarkStart w:id="7530" w:name="_Toc70329569"/>
        <w:bookmarkEnd w:id="7519"/>
        <w:bookmarkEnd w:id="7520"/>
        <w:bookmarkEnd w:id="7521"/>
        <w:bookmarkEnd w:id="7522"/>
        <w:bookmarkEnd w:id="7523"/>
        <w:bookmarkEnd w:id="7524"/>
        <w:bookmarkEnd w:id="7525"/>
        <w:bookmarkEnd w:id="7526"/>
        <w:bookmarkEnd w:id="7527"/>
        <w:bookmarkEnd w:id="7528"/>
        <w:bookmarkEnd w:id="7529"/>
        <w:bookmarkEnd w:id="7530"/>
      </w:del>
    </w:p>
    <w:p w14:paraId="1AB6F8A5" w14:textId="22828B81" w:rsidR="004975F6" w:rsidRPr="000D2AE2" w:rsidDel="00091580" w:rsidRDefault="004975F6">
      <w:pPr>
        <w:rPr>
          <w:del w:id="7531" w:author="Liam Coleman" w:date="2021-04-26T11:58:00Z"/>
          <w:rPrChange w:id="7532" w:author="Liam Coleman" w:date="2021-04-26T11:51:00Z">
            <w:rPr>
              <w:del w:id="7533" w:author="Liam Coleman" w:date="2021-04-26T11:58:00Z"/>
            </w:rPr>
          </w:rPrChange>
        </w:rPr>
        <w:pPrChange w:id="7534" w:author="Liam Coleman" w:date="2021-04-26T11:59:00Z">
          <w:pPr>
            <w:pStyle w:val="Code"/>
            <w:ind w:left="720"/>
          </w:pPr>
        </w:pPrChange>
      </w:pPr>
      <w:del w:id="7535" w:author="Liam Coleman" w:date="2021-04-26T11:58:00Z">
        <w:r w:rsidRPr="000D2AE2" w:rsidDel="00091580">
          <w:rPr>
            <w:rPrChange w:id="7536" w:author="Liam Coleman" w:date="2021-04-26T11:51:00Z">
              <w:rPr/>
            </w:rPrChange>
          </w:rPr>
          <w:delText>Error Code 50=Coin carousel stuck.</w:delText>
        </w:r>
        <w:bookmarkStart w:id="7537" w:name="_Toc66781345"/>
        <w:bookmarkStart w:id="7538" w:name="_Toc67314457"/>
        <w:bookmarkStart w:id="7539" w:name="_Toc67315090"/>
        <w:bookmarkStart w:id="7540" w:name="_Toc67322386"/>
        <w:bookmarkStart w:id="7541" w:name="_Toc67323023"/>
        <w:bookmarkStart w:id="7542" w:name="_Toc67406067"/>
        <w:bookmarkStart w:id="7543" w:name="_Toc67406704"/>
        <w:bookmarkStart w:id="7544" w:name="_Toc69823147"/>
        <w:bookmarkStart w:id="7545" w:name="_Toc69823854"/>
        <w:bookmarkStart w:id="7546" w:name="_Toc69912814"/>
        <w:bookmarkStart w:id="7547" w:name="_Toc69913531"/>
        <w:bookmarkStart w:id="7548" w:name="_Toc70329570"/>
        <w:bookmarkEnd w:id="7537"/>
        <w:bookmarkEnd w:id="7538"/>
        <w:bookmarkEnd w:id="7539"/>
        <w:bookmarkEnd w:id="7540"/>
        <w:bookmarkEnd w:id="7541"/>
        <w:bookmarkEnd w:id="7542"/>
        <w:bookmarkEnd w:id="7543"/>
        <w:bookmarkEnd w:id="7544"/>
        <w:bookmarkEnd w:id="7545"/>
        <w:bookmarkEnd w:id="7546"/>
        <w:bookmarkEnd w:id="7547"/>
        <w:bookmarkEnd w:id="7548"/>
      </w:del>
    </w:p>
    <w:p w14:paraId="786DA34F" w14:textId="687D5E92" w:rsidR="004975F6" w:rsidRPr="000D2AE2" w:rsidDel="00091580" w:rsidRDefault="004975F6">
      <w:pPr>
        <w:rPr>
          <w:del w:id="7549" w:author="Liam Coleman" w:date="2021-04-26T11:58:00Z"/>
          <w:rPrChange w:id="7550" w:author="Liam Coleman" w:date="2021-04-26T11:51:00Z">
            <w:rPr>
              <w:del w:id="7551" w:author="Liam Coleman" w:date="2021-04-26T11:58:00Z"/>
            </w:rPr>
          </w:rPrChange>
        </w:rPr>
        <w:pPrChange w:id="7552" w:author="Liam Coleman" w:date="2021-04-26T11:59:00Z">
          <w:pPr>
            <w:pStyle w:val="Code"/>
            <w:ind w:left="720"/>
          </w:pPr>
        </w:pPrChange>
      </w:pPr>
      <w:del w:id="7553" w:author="Liam Coleman" w:date="2021-04-26T11:58:00Z">
        <w:r w:rsidRPr="000D2AE2" w:rsidDel="00091580">
          <w:rPr>
            <w:rPrChange w:id="7554" w:author="Liam Coleman" w:date="2021-04-26T11:51:00Z">
              <w:rPr/>
            </w:rPrChange>
          </w:rPr>
          <w:delText>Error Code 51=Faulty software in note recycler PBA, or Shield protection not activated.</w:delText>
        </w:r>
        <w:bookmarkStart w:id="7555" w:name="_Toc66781346"/>
        <w:bookmarkStart w:id="7556" w:name="_Toc67314458"/>
        <w:bookmarkStart w:id="7557" w:name="_Toc67315091"/>
        <w:bookmarkStart w:id="7558" w:name="_Toc67322387"/>
        <w:bookmarkStart w:id="7559" w:name="_Toc67323024"/>
        <w:bookmarkStart w:id="7560" w:name="_Toc67406068"/>
        <w:bookmarkStart w:id="7561" w:name="_Toc67406705"/>
        <w:bookmarkStart w:id="7562" w:name="_Toc69823148"/>
        <w:bookmarkStart w:id="7563" w:name="_Toc69823855"/>
        <w:bookmarkStart w:id="7564" w:name="_Toc69912815"/>
        <w:bookmarkStart w:id="7565" w:name="_Toc69913532"/>
        <w:bookmarkStart w:id="7566" w:name="_Toc70329571"/>
        <w:bookmarkEnd w:id="7555"/>
        <w:bookmarkEnd w:id="7556"/>
        <w:bookmarkEnd w:id="7557"/>
        <w:bookmarkEnd w:id="7558"/>
        <w:bookmarkEnd w:id="7559"/>
        <w:bookmarkEnd w:id="7560"/>
        <w:bookmarkEnd w:id="7561"/>
        <w:bookmarkEnd w:id="7562"/>
        <w:bookmarkEnd w:id="7563"/>
        <w:bookmarkEnd w:id="7564"/>
        <w:bookmarkEnd w:id="7565"/>
        <w:bookmarkEnd w:id="7566"/>
      </w:del>
    </w:p>
    <w:p w14:paraId="211F17F2" w14:textId="5F0B068C" w:rsidR="004975F6" w:rsidRPr="000D2AE2" w:rsidDel="00091580" w:rsidRDefault="004975F6">
      <w:pPr>
        <w:rPr>
          <w:del w:id="7567" w:author="Liam Coleman" w:date="2021-04-26T11:58:00Z"/>
          <w:rPrChange w:id="7568" w:author="Liam Coleman" w:date="2021-04-26T11:51:00Z">
            <w:rPr>
              <w:del w:id="7569" w:author="Liam Coleman" w:date="2021-04-26T11:58:00Z"/>
            </w:rPr>
          </w:rPrChange>
        </w:rPr>
        <w:pPrChange w:id="7570" w:author="Liam Coleman" w:date="2021-04-26T11:59:00Z">
          <w:pPr>
            <w:pStyle w:val="Code"/>
            <w:ind w:left="720"/>
          </w:pPr>
        </w:pPrChange>
      </w:pPr>
      <w:del w:id="7571" w:author="Liam Coleman" w:date="2021-04-26T11:58:00Z">
        <w:r w:rsidRPr="000D2AE2" w:rsidDel="00091580">
          <w:rPr>
            <w:rPrChange w:id="7572" w:author="Liam Coleman" w:date="2021-04-26T11:51:00Z">
              <w:rPr/>
            </w:rPrChange>
          </w:rPr>
          <w:delText>Error Code 52=The dyeing unit is activated.</w:delText>
        </w:r>
        <w:bookmarkStart w:id="7573" w:name="_Toc66781347"/>
        <w:bookmarkStart w:id="7574" w:name="_Toc67314459"/>
        <w:bookmarkStart w:id="7575" w:name="_Toc67315092"/>
        <w:bookmarkStart w:id="7576" w:name="_Toc67322388"/>
        <w:bookmarkStart w:id="7577" w:name="_Toc67323025"/>
        <w:bookmarkStart w:id="7578" w:name="_Toc67406069"/>
        <w:bookmarkStart w:id="7579" w:name="_Toc67406706"/>
        <w:bookmarkStart w:id="7580" w:name="_Toc69823149"/>
        <w:bookmarkStart w:id="7581" w:name="_Toc69823856"/>
        <w:bookmarkStart w:id="7582" w:name="_Toc69912816"/>
        <w:bookmarkStart w:id="7583" w:name="_Toc69913533"/>
        <w:bookmarkStart w:id="7584" w:name="_Toc70329572"/>
        <w:bookmarkEnd w:id="7573"/>
        <w:bookmarkEnd w:id="7574"/>
        <w:bookmarkEnd w:id="7575"/>
        <w:bookmarkEnd w:id="7576"/>
        <w:bookmarkEnd w:id="7577"/>
        <w:bookmarkEnd w:id="7578"/>
        <w:bookmarkEnd w:id="7579"/>
        <w:bookmarkEnd w:id="7580"/>
        <w:bookmarkEnd w:id="7581"/>
        <w:bookmarkEnd w:id="7582"/>
        <w:bookmarkEnd w:id="7583"/>
        <w:bookmarkEnd w:id="7584"/>
      </w:del>
    </w:p>
    <w:p w14:paraId="40E65756" w14:textId="3B9760D3" w:rsidR="004975F6" w:rsidRPr="000D2AE2" w:rsidDel="00091580" w:rsidRDefault="004975F6">
      <w:pPr>
        <w:rPr>
          <w:del w:id="7585" w:author="Liam Coleman" w:date="2021-04-26T11:58:00Z"/>
          <w:rPrChange w:id="7586" w:author="Liam Coleman" w:date="2021-04-26T11:51:00Z">
            <w:rPr>
              <w:del w:id="7587" w:author="Liam Coleman" w:date="2021-04-26T11:58:00Z"/>
            </w:rPr>
          </w:rPrChange>
        </w:rPr>
        <w:pPrChange w:id="7588" w:author="Liam Coleman" w:date="2021-04-26T11:59:00Z">
          <w:pPr>
            <w:pStyle w:val="Code"/>
            <w:ind w:left="720"/>
          </w:pPr>
        </w:pPrChange>
      </w:pPr>
      <w:del w:id="7589" w:author="Liam Coleman" w:date="2021-04-26T11:58:00Z">
        <w:r w:rsidRPr="000D2AE2" w:rsidDel="00091580">
          <w:rPr>
            <w:rPrChange w:id="7590" w:author="Liam Coleman" w:date="2021-04-26T11:51:00Z">
              <w:rPr/>
            </w:rPrChange>
          </w:rPr>
          <w:delText>Error Code 53=Error in coin feeder.</w:delText>
        </w:r>
        <w:bookmarkStart w:id="7591" w:name="_Toc66781348"/>
        <w:bookmarkStart w:id="7592" w:name="_Toc67314460"/>
        <w:bookmarkStart w:id="7593" w:name="_Toc67315093"/>
        <w:bookmarkStart w:id="7594" w:name="_Toc67322389"/>
        <w:bookmarkStart w:id="7595" w:name="_Toc67323026"/>
        <w:bookmarkStart w:id="7596" w:name="_Toc67406070"/>
        <w:bookmarkStart w:id="7597" w:name="_Toc67406707"/>
        <w:bookmarkStart w:id="7598" w:name="_Toc69823150"/>
        <w:bookmarkStart w:id="7599" w:name="_Toc69823857"/>
        <w:bookmarkStart w:id="7600" w:name="_Toc69912817"/>
        <w:bookmarkStart w:id="7601" w:name="_Toc69913534"/>
        <w:bookmarkStart w:id="7602" w:name="_Toc70329573"/>
        <w:bookmarkEnd w:id="7591"/>
        <w:bookmarkEnd w:id="7592"/>
        <w:bookmarkEnd w:id="7593"/>
        <w:bookmarkEnd w:id="7594"/>
        <w:bookmarkEnd w:id="7595"/>
        <w:bookmarkEnd w:id="7596"/>
        <w:bookmarkEnd w:id="7597"/>
        <w:bookmarkEnd w:id="7598"/>
        <w:bookmarkEnd w:id="7599"/>
        <w:bookmarkEnd w:id="7600"/>
        <w:bookmarkEnd w:id="7601"/>
        <w:bookmarkEnd w:id="7602"/>
      </w:del>
    </w:p>
    <w:p w14:paraId="5FB14F76" w14:textId="40D17FF0" w:rsidR="004975F6" w:rsidRPr="000D2AE2" w:rsidDel="00091580" w:rsidRDefault="004975F6">
      <w:pPr>
        <w:rPr>
          <w:del w:id="7603" w:author="Liam Coleman" w:date="2021-04-26T11:58:00Z"/>
          <w:rPrChange w:id="7604" w:author="Liam Coleman" w:date="2021-04-26T11:51:00Z">
            <w:rPr>
              <w:del w:id="7605" w:author="Liam Coleman" w:date="2021-04-26T11:58:00Z"/>
            </w:rPr>
          </w:rPrChange>
        </w:rPr>
        <w:pPrChange w:id="7606" w:author="Liam Coleman" w:date="2021-04-26T11:59:00Z">
          <w:pPr>
            <w:pStyle w:val="Code"/>
            <w:ind w:left="720"/>
          </w:pPr>
        </w:pPrChange>
      </w:pPr>
      <w:del w:id="7607" w:author="Liam Coleman" w:date="2021-04-26T11:58:00Z">
        <w:r w:rsidRPr="000D2AE2" w:rsidDel="00091580">
          <w:rPr>
            <w:rPrChange w:id="7608" w:author="Liam Coleman" w:date="2021-04-26T11:51:00Z">
              <w:rPr/>
            </w:rPrChange>
          </w:rPr>
          <w:delText>Error Code 54=Error in validator.</w:delText>
        </w:r>
        <w:bookmarkStart w:id="7609" w:name="_Toc66781349"/>
        <w:bookmarkStart w:id="7610" w:name="_Toc67314461"/>
        <w:bookmarkStart w:id="7611" w:name="_Toc67315094"/>
        <w:bookmarkStart w:id="7612" w:name="_Toc67322390"/>
        <w:bookmarkStart w:id="7613" w:name="_Toc67323027"/>
        <w:bookmarkStart w:id="7614" w:name="_Toc67406071"/>
        <w:bookmarkStart w:id="7615" w:name="_Toc67406708"/>
        <w:bookmarkStart w:id="7616" w:name="_Toc69823151"/>
        <w:bookmarkStart w:id="7617" w:name="_Toc69823858"/>
        <w:bookmarkStart w:id="7618" w:name="_Toc69912818"/>
        <w:bookmarkStart w:id="7619" w:name="_Toc69913535"/>
        <w:bookmarkStart w:id="7620" w:name="_Toc70329574"/>
        <w:bookmarkEnd w:id="7609"/>
        <w:bookmarkEnd w:id="7610"/>
        <w:bookmarkEnd w:id="7611"/>
        <w:bookmarkEnd w:id="7612"/>
        <w:bookmarkEnd w:id="7613"/>
        <w:bookmarkEnd w:id="7614"/>
        <w:bookmarkEnd w:id="7615"/>
        <w:bookmarkEnd w:id="7616"/>
        <w:bookmarkEnd w:id="7617"/>
        <w:bookmarkEnd w:id="7618"/>
        <w:bookmarkEnd w:id="7619"/>
        <w:bookmarkEnd w:id="7620"/>
      </w:del>
    </w:p>
    <w:p w14:paraId="30425E2D" w14:textId="366C1F68" w:rsidR="004975F6" w:rsidRPr="000D2AE2" w:rsidDel="00091580" w:rsidRDefault="004975F6">
      <w:pPr>
        <w:rPr>
          <w:del w:id="7621" w:author="Liam Coleman" w:date="2021-04-26T11:58:00Z"/>
          <w:rPrChange w:id="7622" w:author="Liam Coleman" w:date="2021-04-26T11:51:00Z">
            <w:rPr>
              <w:del w:id="7623" w:author="Liam Coleman" w:date="2021-04-26T11:58:00Z"/>
            </w:rPr>
          </w:rPrChange>
        </w:rPr>
        <w:pPrChange w:id="7624" w:author="Liam Coleman" w:date="2021-04-26T11:59:00Z">
          <w:pPr>
            <w:pStyle w:val="Code"/>
            <w:ind w:left="720"/>
          </w:pPr>
        </w:pPrChange>
      </w:pPr>
      <w:del w:id="7625" w:author="Liam Coleman" w:date="2021-04-26T11:58:00Z">
        <w:r w:rsidRPr="000D2AE2" w:rsidDel="00091580">
          <w:rPr>
            <w:rPrChange w:id="7626" w:author="Liam Coleman" w:date="2021-04-26T11:51:00Z">
              <w:rPr/>
            </w:rPrChange>
          </w:rPr>
          <w:delText>Error Code 56=Communication error coin feeder.</w:delText>
        </w:r>
        <w:bookmarkStart w:id="7627" w:name="_Toc66781350"/>
        <w:bookmarkStart w:id="7628" w:name="_Toc67314462"/>
        <w:bookmarkStart w:id="7629" w:name="_Toc67315095"/>
        <w:bookmarkStart w:id="7630" w:name="_Toc67322391"/>
        <w:bookmarkStart w:id="7631" w:name="_Toc67323028"/>
        <w:bookmarkStart w:id="7632" w:name="_Toc67406072"/>
        <w:bookmarkStart w:id="7633" w:name="_Toc67406709"/>
        <w:bookmarkStart w:id="7634" w:name="_Toc69823152"/>
        <w:bookmarkStart w:id="7635" w:name="_Toc69823859"/>
        <w:bookmarkStart w:id="7636" w:name="_Toc69912819"/>
        <w:bookmarkStart w:id="7637" w:name="_Toc69913536"/>
        <w:bookmarkStart w:id="7638" w:name="_Toc70329575"/>
        <w:bookmarkEnd w:id="7627"/>
        <w:bookmarkEnd w:id="7628"/>
        <w:bookmarkEnd w:id="7629"/>
        <w:bookmarkEnd w:id="7630"/>
        <w:bookmarkEnd w:id="7631"/>
        <w:bookmarkEnd w:id="7632"/>
        <w:bookmarkEnd w:id="7633"/>
        <w:bookmarkEnd w:id="7634"/>
        <w:bookmarkEnd w:id="7635"/>
        <w:bookmarkEnd w:id="7636"/>
        <w:bookmarkEnd w:id="7637"/>
        <w:bookmarkEnd w:id="7638"/>
      </w:del>
    </w:p>
    <w:p w14:paraId="7D23A4EF" w14:textId="5AC8DA4C" w:rsidR="004975F6" w:rsidRPr="000D2AE2" w:rsidDel="00091580" w:rsidRDefault="004975F6">
      <w:pPr>
        <w:rPr>
          <w:del w:id="7639" w:author="Liam Coleman" w:date="2021-04-26T11:58:00Z"/>
          <w:rPrChange w:id="7640" w:author="Liam Coleman" w:date="2021-04-26T11:51:00Z">
            <w:rPr>
              <w:del w:id="7641" w:author="Liam Coleman" w:date="2021-04-26T11:58:00Z"/>
            </w:rPr>
          </w:rPrChange>
        </w:rPr>
        <w:pPrChange w:id="7642" w:author="Liam Coleman" w:date="2021-04-26T11:59:00Z">
          <w:pPr>
            <w:pStyle w:val="Code"/>
            <w:ind w:left="720"/>
          </w:pPr>
        </w:pPrChange>
      </w:pPr>
      <w:del w:id="7643" w:author="Liam Coleman" w:date="2021-04-26T11:58:00Z">
        <w:r w:rsidRPr="000D2AE2" w:rsidDel="00091580">
          <w:rPr>
            <w:rPrChange w:id="7644" w:author="Liam Coleman" w:date="2021-04-26T11:51:00Z">
              <w:rPr/>
            </w:rPrChange>
          </w:rPr>
          <w:delText>Error Code 57=Communication error validator.</w:delText>
        </w:r>
        <w:bookmarkStart w:id="7645" w:name="_Toc66781351"/>
        <w:bookmarkStart w:id="7646" w:name="_Toc67314463"/>
        <w:bookmarkStart w:id="7647" w:name="_Toc67315096"/>
        <w:bookmarkStart w:id="7648" w:name="_Toc67322392"/>
        <w:bookmarkStart w:id="7649" w:name="_Toc67323029"/>
        <w:bookmarkStart w:id="7650" w:name="_Toc67406073"/>
        <w:bookmarkStart w:id="7651" w:name="_Toc67406710"/>
        <w:bookmarkStart w:id="7652" w:name="_Toc69823153"/>
        <w:bookmarkStart w:id="7653" w:name="_Toc69823860"/>
        <w:bookmarkStart w:id="7654" w:name="_Toc69912820"/>
        <w:bookmarkStart w:id="7655" w:name="_Toc69913537"/>
        <w:bookmarkStart w:id="7656" w:name="_Toc70329576"/>
        <w:bookmarkEnd w:id="7645"/>
        <w:bookmarkEnd w:id="7646"/>
        <w:bookmarkEnd w:id="7647"/>
        <w:bookmarkEnd w:id="7648"/>
        <w:bookmarkEnd w:id="7649"/>
        <w:bookmarkEnd w:id="7650"/>
        <w:bookmarkEnd w:id="7651"/>
        <w:bookmarkEnd w:id="7652"/>
        <w:bookmarkEnd w:id="7653"/>
        <w:bookmarkEnd w:id="7654"/>
        <w:bookmarkEnd w:id="7655"/>
        <w:bookmarkEnd w:id="7656"/>
      </w:del>
    </w:p>
    <w:p w14:paraId="5B7B54B1" w14:textId="42B65F6A" w:rsidR="004975F6" w:rsidRPr="000D2AE2" w:rsidDel="00091580" w:rsidRDefault="004975F6">
      <w:pPr>
        <w:rPr>
          <w:del w:id="7657" w:author="Liam Coleman" w:date="2021-04-26T11:58:00Z"/>
          <w:rPrChange w:id="7658" w:author="Liam Coleman" w:date="2021-04-26T11:51:00Z">
            <w:rPr>
              <w:del w:id="7659" w:author="Liam Coleman" w:date="2021-04-26T11:58:00Z"/>
            </w:rPr>
          </w:rPrChange>
        </w:rPr>
        <w:pPrChange w:id="7660" w:author="Liam Coleman" w:date="2021-04-26T11:59:00Z">
          <w:pPr>
            <w:pStyle w:val="Code"/>
            <w:ind w:left="720"/>
          </w:pPr>
        </w:pPrChange>
      </w:pPr>
      <w:del w:id="7661" w:author="Liam Coleman" w:date="2021-04-26T11:58:00Z">
        <w:r w:rsidRPr="000D2AE2" w:rsidDel="00091580">
          <w:rPr>
            <w:rPrChange w:id="7662" w:author="Liam Coleman" w:date="2021-04-26T11:51:00Z">
              <w:rPr/>
            </w:rPrChange>
          </w:rPr>
          <w:delText>Error Code 58=Communication error cc Talk.</w:delText>
        </w:r>
        <w:bookmarkStart w:id="7663" w:name="_Toc66781352"/>
        <w:bookmarkStart w:id="7664" w:name="_Toc67314464"/>
        <w:bookmarkStart w:id="7665" w:name="_Toc67315097"/>
        <w:bookmarkStart w:id="7666" w:name="_Toc67322393"/>
        <w:bookmarkStart w:id="7667" w:name="_Toc67323030"/>
        <w:bookmarkStart w:id="7668" w:name="_Toc67406074"/>
        <w:bookmarkStart w:id="7669" w:name="_Toc67406711"/>
        <w:bookmarkStart w:id="7670" w:name="_Toc69823154"/>
        <w:bookmarkStart w:id="7671" w:name="_Toc69823861"/>
        <w:bookmarkStart w:id="7672" w:name="_Toc69912821"/>
        <w:bookmarkStart w:id="7673" w:name="_Toc69913538"/>
        <w:bookmarkStart w:id="7674" w:name="_Toc70329577"/>
        <w:bookmarkEnd w:id="7663"/>
        <w:bookmarkEnd w:id="7664"/>
        <w:bookmarkEnd w:id="7665"/>
        <w:bookmarkEnd w:id="7666"/>
        <w:bookmarkEnd w:id="7667"/>
        <w:bookmarkEnd w:id="7668"/>
        <w:bookmarkEnd w:id="7669"/>
        <w:bookmarkEnd w:id="7670"/>
        <w:bookmarkEnd w:id="7671"/>
        <w:bookmarkEnd w:id="7672"/>
        <w:bookmarkEnd w:id="7673"/>
        <w:bookmarkEnd w:id="7674"/>
      </w:del>
    </w:p>
    <w:p w14:paraId="256CEB7C" w14:textId="1F83C278" w:rsidR="004975F6" w:rsidRPr="000D2AE2" w:rsidDel="00091580" w:rsidRDefault="004975F6">
      <w:pPr>
        <w:rPr>
          <w:del w:id="7675" w:author="Liam Coleman" w:date="2021-04-26T11:58:00Z"/>
          <w:rPrChange w:id="7676" w:author="Liam Coleman" w:date="2021-04-26T11:51:00Z">
            <w:rPr>
              <w:del w:id="7677" w:author="Liam Coleman" w:date="2021-04-26T11:58:00Z"/>
            </w:rPr>
          </w:rPrChange>
        </w:rPr>
        <w:pPrChange w:id="7678" w:author="Liam Coleman" w:date="2021-04-26T11:59:00Z">
          <w:pPr>
            <w:pStyle w:val="Code"/>
            <w:ind w:left="720"/>
          </w:pPr>
        </w:pPrChange>
      </w:pPr>
      <w:del w:id="7679" w:author="Liam Coleman" w:date="2021-04-26T11:58:00Z">
        <w:r w:rsidRPr="000D2AE2" w:rsidDel="00091580">
          <w:rPr>
            <w:rPrChange w:id="7680" w:author="Liam Coleman" w:date="2021-04-26T11:51:00Z">
              <w:rPr/>
            </w:rPrChange>
          </w:rPr>
          <w:delText>Error Code 60=Change error, unable to pay out change.</w:delText>
        </w:r>
        <w:bookmarkStart w:id="7681" w:name="_Toc66781353"/>
        <w:bookmarkStart w:id="7682" w:name="_Toc67314465"/>
        <w:bookmarkStart w:id="7683" w:name="_Toc67315098"/>
        <w:bookmarkStart w:id="7684" w:name="_Toc67322394"/>
        <w:bookmarkStart w:id="7685" w:name="_Toc67323031"/>
        <w:bookmarkStart w:id="7686" w:name="_Toc67406075"/>
        <w:bookmarkStart w:id="7687" w:name="_Toc67406712"/>
        <w:bookmarkStart w:id="7688" w:name="_Toc69823155"/>
        <w:bookmarkStart w:id="7689" w:name="_Toc69823862"/>
        <w:bookmarkStart w:id="7690" w:name="_Toc69912822"/>
        <w:bookmarkStart w:id="7691" w:name="_Toc69913539"/>
        <w:bookmarkStart w:id="7692" w:name="_Toc70329578"/>
        <w:bookmarkEnd w:id="7681"/>
        <w:bookmarkEnd w:id="7682"/>
        <w:bookmarkEnd w:id="7683"/>
        <w:bookmarkEnd w:id="7684"/>
        <w:bookmarkEnd w:id="7685"/>
        <w:bookmarkEnd w:id="7686"/>
        <w:bookmarkEnd w:id="7687"/>
        <w:bookmarkEnd w:id="7688"/>
        <w:bookmarkEnd w:id="7689"/>
        <w:bookmarkEnd w:id="7690"/>
        <w:bookmarkEnd w:id="7691"/>
        <w:bookmarkEnd w:id="7692"/>
      </w:del>
    </w:p>
    <w:p w14:paraId="5E92BE13" w14:textId="4B06ADB8" w:rsidR="004975F6" w:rsidRPr="000D2AE2" w:rsidDel="00091580" w:rsidRDefault="004975F6">
      <w:pPr>
        <w:rPr>
          <w:del w:id="7693" w:author="Liam Coleman" w:date="2021-04-26T11:58:00Z"/>
          <w:rPrChange w:id="7694" w:author="Liam Coleman" w:date="2021-04-26T11:51:00Z">
            <w:rPr>
              <w:del w:id="7695" w:author="Liam Coleman" w:date="2021-04-26T11:58:00Z"/>
            </w:rPr>
          </w:rPrChange>
        </w:rPr>
        <w:pPrChange w:id="7696" w:author="Liam Coleman" w:date="2021-04-26T11:59:00Z">
          <w:pPr>
            <w:pStyle w:val="Code"/>
            <w:ind w:left="720"/>
          </w:pPr>
        </w:pPrChange>
      </w:pPr>
      <w:del w:id="7697" w:author="Liam Coleman" w:date="2021-04-26T11:58:00Z">
        <w:r w:rsidRPr="000D2AE2" w:rsidDel="00091580">
          <w:rPr>
            <w:rPrChange w:id="7698" w:author="Liam Coleman" w:date="2021-04-26T11:51:00Z">
              <w:rPr/>
            </w:rPrChange>
          </w:rPr>
          <w:delText>Error Code 61=Communication error between CashGuard and BO during emptying.</w:delText>
        </w:r>
        <w:bookmarkStart w:id="7699" w:name="_Toc66781354"/>
        <w:bookmarkStart w:id="7700" w:name="_Toc67314466"/>
        <w:bookmarkStart w:id="7701" w:name="_Toc67315099"/>
        <w:bookmarkStart w:id="7702" w:name="_Toc67322395"/>
        <w:bookmarkStart w:id="7703" w:name="_Toc67323032"/>
        <w:bookmarkStart w:id="7704" w:name="_Toc67406076"/>
        <w:bookmarkStart w:id="7705" w:name="_Toc67406713"/>
        <w:bookmarkStart w:id="7706" w:name="_Toc69823156"/>
        <w:bookmarkStart w:id="7707" w:name="_Toc69823863"/>
        <w:bookmarkStart w:id="7708" w:name="_Toc69912823"/>
        <w:bookmarkStart w:id="7709" w:name="_Toc69913540"/>
        <w:bookmarkStart w:id="7710" w:name="_Toc70329579"/>
        <w:bookmarkEnd w:id="7699"/>
        <w:bookmarkEnd w:id="7700"/>
        <w:bookmarkEnd w:id="7701"/>
        <w:bookmarkEnd w:id="7702"/>
        <w:bookmarkEnd w:id="7703"/>
        <w:bookmarkEnd w:id="7704"/>
        <w:bookmarkEnd w:id="7705"/>
        <w:bookmarkEnd w:id="7706"/>
        <w:bookmarkEnd w:id="7707"/>
        <w:bookmarkEnd w:id="7708"/>
        <w:bookmarkEnd w:id="7709"/>
        <w:bookmarkEnd w:id="7710"/>
      </w:del>
    </w:p>
    <w:p w14:paraId="3E92CA6D" w14:textId="6C871221" w:rsidR="004975F6" w:rsidRPr="000D2AE2" w:rsidDel="00091580" w:rsidRDefault="004975F6">
      <w:pPr>
        <w:rPr>
          <w:del w:id="7711" w:author="Liam Coleman" w:date="2021-04-26T11:58:00Z"/>
          <w:rPrChange w:id="7712" w:author="Liam Coleman" w:date="2021-04-26T11:51:00Z">
            <w:rPr>
              <w:del w:id="7713" w:author="Liam Coleman" w:date="2021-04-26T11:58:00Z"/>
            </w:rPr>
          </w:rPrChange>
        </w:rPr>
        <w:pPrChange w:id="7714" w:author="Liam Coleman" w:date="2021-04-26T11:59:00Z">
          <w:pPr>
            <w:pStyle w:val="Code"/>
            <w:ind w:left="720"/>
          </w:pPr>
        </w:pPrChange>
      </w:pPr>
      <w:del w:id="7715" w:author="Liam Coleman" w:date="2021-04-26T11:58:00Z">
        <w:r w:rsidRPr="000D2AE2" w:rsidDel="00091580">
          <w:rPr>
            <w:rPrChange w:id="7716" w:author="Liam Coleman" w:date="2021-04-26T11:51:00Z">
              <w:rPr/>
            </w:rPrChange>
          </w:rPr>
          <w:delText>Error Code 62=Maximum payout limit exceeded.</w:delText>
        </w:r>
        <w:bookmarkStart w:id="7717" w:name="_Toc66781355"/>
        <w:bookmarkStart w:id="7718" w:name="_Toc67314467"/>
        <w:bookmarkStart w:id="7719" w:name="_Toc67315100"/>
        <w:bookmarkStart w:id="7720" w:name="_Toc67322396"/>
        <w:bookmarkStart w:id="7721" w:name="_Toc67323033"/>
        <w:bookmarkStart w:id="7722" w:name="_Toc67406077"/>
        <w:bookmarkStart w:id="7723" w:name="_Toc67406714"/>
        <w:bookmarkStart w:id="7724" w:name="_Toc69823157"/>
        <w:bookmarkStart w:id="7725" w:name="_Toc69823864"/>
        <w:bookmarkStart w:id="7726" w:name="_Toc69912824"/>
        <w:bookmarkStart w:id="7727" w:name="_Toc69913541"/>
        <w:bookmarkStart w:id="7728" w:name="_Toc70329580"/>
        <w:bookmarkEnd w:id="7717"/>
        <w:bookmarkEnd w:id="7718"/>
        <w:bookmarkEnd w:id="7719"/>
        <w:bookmarkEnd w:id="7720"/>
        <w:bookmarkEnd w:id="7721"/>
        <w:bookmarkEnd w:id="7722"/>
        <w:bookmarkEnd w:id="7723"/>
        <w:bookmarkEnd w:id="7724"/>
        <w:bookmarkEnd w:id="7725"/>
        <w:bookmarkEnd w:id="7726"/>
        <w:bookmarkEnd w:id="7727"/>
        <w:bookmarkEnd w:id="7728"/>
      </w:del>
    </w:p>
    <w:p w14:paraId="206C842D" w14:textId="7460F233" w:rsidR="004975F6" w:rsidRPr="000D2AE2" w:rsidDel="00091580" w:rsidRDefault="004975F6">
      <w:pPr>
        <w:rPr>
          <w:del w:id="7729" w:author="Liam Coleman" w:date="2021-04-26T11:58:00Z"/>
          <w:rPrChange w:id="7730" w:author="Liam Coleman" w:date="2021-04-26T11:51:00Z">
            <w:rPr>
              <w:del w:id="7731" w:author="Liam Coleman" w:date="2021-04-26T11:58:00Z"/>
            </w:rPr>
          </w:rPrChange>
        </w:rPr>
        <w:pPrChange w:id="7732" w:author="Liam Coleman" w:date="2021-04-26T11:59:00Z">
          <w:pPr>
            <w:pStyle w:val="Code"/>
            <w:ind w:left="720"/>
          </w:pPr>
        </w:pPrChange>
      </w:pPr>
      <w:del w:id="7733" w:author="Liam Coleman" w:date="2021-04-26T11:58:00Z">
        <w:r w:rsidRPr="000D2AE2" w:rsidDel="00091580">
          <w:rPr>
            <w:rPrChange w:id="7734" w:author="Liam Coleman" w:date="2021-04-26T11:51:00Z">
              <w:rPr/>
            </w:rPrChange>
          </w:rPr>
          <w:delText>Error Code 63=To few coins of requested denomination for payout.</w:delText>
        </w:r>
        <w:bookmarkStart w:id="7735" w:name="_Toc66781356"/>
        <w:bookmarkStart w:id="7736" w:name="_Toc67314468"/>
        <w:bookmarkStart w:id="7737" w:name="_Toc67315101"/>
        <w:bookmarkStart w:id="7738" w:name="_Toc67322397"/>
        <w:bookmarkStart w:id="7739" w:name="_Toc67323034"/>
        <w:bookmarkStart w:id="7740" w:name="_Toc67406078"/>
        <w:bookmarkStart w:id="7741" w:name="_Toc67406715"/>
        <w:bookmarkStart w:id="7742" w:name="_Toc69823158"/>
        <w:bookmarkStart w:id="7743" w:name="_Toc69823865"/>
        <w:bookmarkStart w:id="7744" w:name="_Toc69912825"/>
        <w:bookmarkStart w:id="7745" w:name="_Toc69913542"/>
        <w:bookmarkStart w:id="7746" w:name="_Toc70329581"/>
        <w:bookmarkEnd w:id="7735"/>
        <w:bookmarkEnd w:id="7736"/>
        <w:bookmarkEnd w:id="7737"/>
        <w:bookmarkEnd w:id="7738"/>
        <w:bookmarkEnd w:id="7739"/>
        <w:bookmarkEnd w:id="7740"/>
        <w:bookmarkEnd w:id="7741"/>
        <w:bookmarkEnd w:id="7742"/>
        <w:bookmarkEnd w:id="7743"/>
        <w:bookmarkEnd w:id="7744"/>
        <w:bookmarkEnd w:id="7745"/>
        <w:bookmarkEnd w:id="7746"/>
      </w:del>
    </w:p>
    <w:p w14:paraId="7E177E3F" w14:textId="034F87AE" w:rsidR="004975F6" w:rsidRPr="000D2AE2" w:rsidDel="00091580" w:rsidRDefault="004975F6">
      <w:pPr>
        <w:rPr>
          <w:del w:id="7747" w:author="Liam Coleman" w:date="2021-04-26T11:58:00Z"/>
          <w:rPrChange w:id="7748" w:author="Liam Coleman" w:date="2021-04-26T11:51:00Z">
            <w:rPr>
              <w:del w:id="7749" w:author="Liam Coleman" w:date="2021-04-26T11:58:00Z"/>
            </w:rPr>
          </w:rPrChange>
        </w:rPr>
        <w:pPrChange w:id="7750" w:author="Liam Coleman" w:date="2021-04-26T11:59:00Z">
          <w:pPr>
            <w:pStyle w:val="Code"/>
            <w:ind w:left="720"/>
          </w:pPr>
        </w:pPrChange>
      </w:pPr>
      <w:del w:id="7751" w:author="Liam Coleman" w:date="2021-04-26T11:58:00Z">
        <w:r w:rsidRPr="000D2AE2" w:rsidDel="00091580">
          <w:rPr>
            <w:rPrChange w:id="7752" w:author="Liam Coleman" w:date="2021-04-26T11:51:00Z">
              <w:rPr/>
            </w:rPrChange>
          </w:rPr>
          <w:delText>Error Code 64=No communication with the emptying box.</w:delText>
        </w:r>
        <w:bookmarkStart w:id="7753" w:name="_Toc66781357"/>
        <w:bookmarkStart w:id="7754" w:name="_Toc67314469"/>
        <w:bookmarkStart w:id="7755" w:name="_Toc67315102"/>
        <w:bookmarkStart w:id="7756" w:name="_Toc67322398"/>
        <w:bookmarkStart w:id="7757" w:name="_Toc67323035"/>
        <w:bookmarkStart w:id="7758" w:name="_Toc67406079"/>
        <w:bookmarkStart w:id="7759" w:name="_Toc67406716"/>
        <w:bookmarkStart w:id="7760" w:name="_Toc69823159"/>
        <w:bookmarkStart w:id="7761" w:name="_Toc69823866"/>
        <w:bookmarkStart w:id="7762" w:name="_Toc69912826"/>
        <w:bookmarkStart w:id="7763" w:name="_Toc69913543"/>
        <w:bookmarkStart w:id="7764" w:name="_Toc70329582"/>
        <w:bookmarkEnd w:id="7753"/>
        <w:bookmarkEnd w:id="7754"/>
        <w:bookmarkEnd w:id="7755"/>
        <w:bookmarkEnd w:id="7756"/>
        <w:bookmarkEnd w:id="7757"/>
        <w:bookmarkEnd w:id="7758"/>
        <w:bookmarkEnd w:id="7759"/>
        <w:bookmarkEnd w:id="7760"/>
        <w:bookmarkEnd w:id="7761"/>
        <w:bookmarkEnd w:id="7762"/>
        <w:bookmarkEnd w:id="7763"/>
        <w:bookmarkEnd w:id="7764"/>
      </w:del>
    </w:p>
    <w:p w14:paraId="66533729" w14:textId="447AAA91" w:rsidR="004975F6" w:rsidRPr="000D2AE2" w:rsidDel="00091580" w:rsidRDefault="004975F6">
      <w:pPr>
        <w:rPr>
          <w:del w:id="7765" w:author="Liam Coleman" w:date="2021-04-26T11:58:00Z"/>
          <w:rPrChange w:id="7766" w:author="Liam Coleman" w:date="2021-04-26T11:51:00Z">
            <w:rPr>
              <w:del w:id="7767" w:author="Liam Coleman" w:date="2021-04-26T11:58:00Z"/>
            </w:rPr>
          </w:rPrChange>
        </w:rPr>
        <w:pPrChange w:id="7768" w:author="Liam Coleman" w:date="2021-04-26T11:59:00Z">
          <w:pPr>
            <w:pStyle w:val="Code"/>
            <w:ind w:left="720"/>
          </w:pPr>
        </w:pPrChange>
      </w:pPr>
      <w:del w:id="7769" w:author="Liam Coleman" w:date="2021-04-26T11:58:00Z">
        <w:r w:rsidRPr="000D2AE2" w:rsidDel="00091580">
          <w:rPr>
            <w:rPrChange w:id="7770" w:author="Liam Coleman" w:date="2021-04-26T11:51:00Z">
              <w:rPr/>
            </w:rPrChange>
          </w:rPr>
          <w:delText>Error Code 65=Faulty active shutter.</w:delText>
        </w:r>
        <w:bookmarkStart w:id="7771" w:name="_Toc66781358"/>
        <w:bookmarkStart w:id="7772" w:name="_Toc67314470"/>
        <w:bookmarkStart w:id="7773" w:name="_Toc67315103"/>
        <w:bookmarkStart w:id="7774" w:name="_Toc67322399"/>
        <w:bookmarkStart w:id="7775" w:name="_Toc67323036"/>
        <w:bookmarkStart w:id="7776" w:name="_Toc67406080"/>
        <w:bookmarkStart w:id="7777" w:name="_Toc67406717"/>
        <w:bookmarkStart w:id="7778" w:name="_Toc69823160"/>
        <w:bookmarkStart w:id="7779" w:name="_Toc69823867"/>
        <w:bookmarkStart w:id="7780" w:name="_Toc69912827"/>
        <w:bookmarkStart w:id="7781" w:name="_Toc69913544"/>
        <w:bookmarkStart w:id="7782" w:name="_Toc70329583"/>
        <w:bookmarkEnd w:id="7771"/>
        <w:bookmarkEnd w:id="7772"/>
        <w:bookmarkEnd w:id="7773"/>
        <w:bookmarkEnd w:id="7774"/>
        <w:bookmarkEnd w:id="7775"/>
        <w:bookmarkEnd w:id="7776"/>
        <w:bookmarkEnd w:id="7777"/>
        <w:bookmarkEnd w:id="7778"/>
        <w:bookmarkEnd w:id="7779"/>
        <w:bookmarkEnd w:id="7780"/>
        <w:bookmarkEnd w:id="7781"/>
        <w:bookmarkEnd w:id="7782"/>
      </w:del>
    </w:p>
    <w:p w14:paraId="21781EE6" w14:textId="0E84B204" w:rsidR="004975F6" w:rsidRPr="000D2AE2" w:rsidDel="00091580" w:rsidRDefault="004975F6">
      <w:pPr>
        <w:rPr>
          <w:del w:id="7783" w:author="Liam Coleman" w:date="2021-04-26T11:58:00Z"/>
          <w:rPrChange w:id="7784" w:author="Liam Coleman" w:date="2021-04-26T11:51:00Z">
            <w:rPr>
              <w:del w:id="7785" w:author="Liam Coleman" w:date="2021-04-26T11:58:00Z"/>
            </w:rPr>
          </w:rPrChange>
        </w:rPr>
        <w:pPrChange w:id="7786" w:author="Liam Coleman" w:date="2021-04-26T11:59:00Z">
          <w:pPr>
            <w:pStyle w:val="Code"/>
            <w:ind w:left="720"/>
          </w:pPr>
        </w:pPrChange>
      </w:pPr>
      <w:del w:id="7787" w:author="Liam Coleman" w:date="2021-04-26T11:58:00Z">
        <w:r w:rsidRPr="000D2AE2" w:rsidDel="00091580">
          <w:rPr>
            <w:rPrChange w:id="7788" w:author="Liam Coleman" w:date="2021-04-26T11:51:00Z">
              <w:rPr/>
            </w:rPrChange>
          </w:rPr>
          <w:delText>Error Code 66=Electronic active shutter locking is not working.</w:delText>
        </w:r>
        <w:bookmarkStart w:id="7789" w:name="_Toc66781359"/>
        <w:bookmarkStart w:id="7790" w:name="_Toc67314471"/>
        <w:bookmarkStart w:id="7791" w:name="_Toc67315104"/>
        <w:bookmarkStart w:id="7792" w:name="_Toc67322400"/>
        <w:bookmarkStart w:id="7793" w:name="_Toc67323037"/>
        <w:bookmarkStart w:id="7794" w:name="_Toc67406081"/>
        <w:bookmarkStart w:id="7795" w:name="_Toc67406718"/>
        <w:bookmarkStart w:id="7796" w:name="_Toc69823161"/>
        <w:bookmarkStart w:id="7797" w:name="_Toc69823868"/>
        <w:bookmarkStart w:id="7798" w:name="_Toc69912828"/>
        <w:bookmarkStart w:id="7799" w:name="_Toc69913545"/>
        <w:bookmarkStart w:id="7800" w:name="_Toc70329584"/>
        <w:bookmarkEnd w:id="7789"/>
        <w:bookmarkEnd w:id="7790"/>
        <w:bookmarkEnd w:id="7791"/>
        <w:bookmarkEnd w:id="7792"/>
        <w:bookmarkEnd w:id="7793"/>
        <w:bookmarkEnd w:id="7794"/>
        <w:bookmarkEnd w:id="7795"/>
        <w:bookmarkEnd w:id="7796"/>
        <w:bookmarkEnd w:id="7797"/>
        <w:bookmarkEnd w:id="7798"/>
        <w:bookmarkEnd w:id="7799"/>
        <w:bookmarkEnd w:id="7800"/>
      </w:del>
    </w:p>
    <w:p w14:paraId="184632D3" w14:textId="161D20A9" w:rsidR="004975F6" w:rsidRPr="000D2AE2" w:rsidDel="00091580" w:rsidRDefault="004975F6">
      <w:pPr>
        <w:rPr>
          <w:del w:id="7801" w:author="Liam Coleman" w:date="2021-04-26T11:58:00Z"/>
          <w:rPrChange w:id="7802" w:author="Liam Coleman" w:date="2021-04-26T11:51:00Z">
            <w:rPr>
              <w:del w:id="7803" w:author="Liam Coleman" w:date="2021-04-26T11:58:00Z"/>
            </w:rPr>
          </w:rPrChange>
        </w:rPr>
        <w:pPrChange w:id="7804" w:author="Liam Coleman" w:date="2021-04-26T11:59:00Z">
          <w:pPr>
            <w:pStyle w:val="Code"/>
            <w:ind w:left="720"/>
          </w:pPr>
        </w:pPrChange>
      </w:pPr>
      <w:del w:id="7805" w:author="Liam Coleman" w:date="2021-04-26T11:58:00Z">
        <w:r w:rsidRPr="000D2AE2" w:rsidDel="00091580">
          <w:rPr>
            <w:rPrChange w:id="7806" w:author="Liam Coleman" w:date="2021-04-26T11:51:00Z">
              <w:rPr/>
            </w:rPrChange>
          </w:rPr>
          <w:delText>Error Code 67=Emptying box unable to accept notes due to shutter error.</w:delText>
        </w:r>
        <w:bookmarkStart w:id="7807" w:name="_Toc66781360"/>
        <w:bookmarkStart w:id="7808" w:name="_Toc67314472"/>
        <w:bookmarkStart w:id="7809" w:name="_Toc67315105"/>
        <w:bookmarkStart w:id="7810" w:name="_Toc67322401"/>
        <w:bookmarkStart w:id="7811" w:name="_Toc67323038"/>
        <w:bookmarkStart w:id="7812" w:name="_Toc67406082"/>
        <w:bookmarkStart w:id="7813" w:name="_Toc67406719"/>
        <w:bookmarkStart w:id="7814" w:name="_Toc69823162"/>
        <w:bookmarkStart w:id="7815" w:name="_Toc69823869"/>
        <w:bookmarkStart w:id="7816" w:name="_Toc69912829"/>
        <w:bookmarkStart w:id="7817" w:name="_Toc69913546"/>
        <w:bookmarkStart w:id="7818" w:name="_Toc70329585"/>
        <w:bookmarkEnd w:id="7807"/>
        <w:bookmarkEnd w:id="7808"/>
        <w:bookmarkEnd w:id="7809"/>
        <w:bookmarkEnd w:id="7810"/>
        <w:bookmarkEnd w:id="7811"/>
        <w:bookmarkEnd w:id="7812"/>
        <w:bookmarkEnd w:id="7813"/>
        <w:bookmarkEnd w:id="7814"/>
        <w:bookmarkEnd w:id="7815"/>
        <w:bookmarkEnd w:id="7816"/>
        <w:bookmarkEnd w:id="7817"/>
        <w:bookmarkEnd w:id="7818"/>
      </w:del>
    </w:p>
    <w:p w14:paraId="58189740" w14:textId="5960B631" w:rsidR="004975F6" w:rsidRPr="000D2AE2" w:rsidDel="00091580" w:rsidRDefault="004975F6">
      <w:pPr>
        <w:rPr>
          <w:del w:id="7819" w:author="Liam Coleman" w:date="2021-04-26T11:58:00Z"/>
          <w:rPrChange w:id="7820" w:author="Liam Coleman" w:date="2021-04-26T11:51:00Z">
            <w:rPr>
              <w:del w:id="7821" w:author="Liam Coleman" w:date="2021-04-26T11:58:00Z"/>
            </w:rPr>
          </w:rPrChange>
        </w:rPr>
        <w:pPrChange w:id="7822" w:author="Liam Coleman" w:date="2021-04-26T11:59:00Z">
          <w:pPr>
            <w:pStyle w:val="Code"/>
            <w:ind w:left="720"/>
          </w:pPr>
        </w:pPrChange>
      </w:pPr>
      <w:del w:id="7823" w:author="Liam Coleman" w:date="2021-04-26T11:58:00Z">
        <w:r w:rsidRPr="000D2AE2" w:rsidDel="00091580">
          <w:rPr>
            <w:rPrChange w:id="7824" w:author="Liam Coleman" w:date="2021-04-26T11:51:00Z">
              <w:rPr/>
            </w:rPrChange>
          </w:rPr>
          <w:delText>Error Code 68=Emptying box changed during emptying process.</w:delText>
        </w:r>
        <w:bookmarkStart w:id="7825" w:name="_Toc66781361"/>
        <w:bookmarkStart w:id="7826" w:name="_Toc67314473"/>
        <w:bookmarkStart w:id="7827" w:name="_Toc67315106"/>
        <w:bookmarkStart w:id="7828" w:name="_Toc67322402"/>
        <w:bookmarkStart w:id="7829" w:name="_Toc67323039"/>
        <w:bookmarkStart w:id="7830" w:name="_Toc67406083"/>
        <w:bookmarkStart w:id="7831" w:name="_Toc67406720"/>
        <w:bookmarkStart w:id="7832" w:name="_Toc69823163"/>
        <w:bookmarkStart w:id="7833" w:name="_Toc69823870"/>
        <w:bookmarkStart w:id="7834" w:name="_Toc69912830"/>
        <w:bookmarkStart w:id="7835" w:name="_Toc69913547"/>
        <w:bookmarkStart w:id="7836" w:name="_Toc70329586"/>
        <w:bookmarkEnd w:id="7825"/>
        <w:bookmarkEnd w:id="7826"/>
        <w:bookmarkEnd w:id="7827"/>
        <w:bookmarkEnd w:id="7828"/>
        <w:bookmarkEnd w:id="7829"/>
        <w:bookmarkEnd w:id="7830"/>
        <w:bookmarkEnd w:id="7831"/>
        <w:bookmarkEnd w:id="7832"/>
        <w:bookmarkEnd w:id="7833"/>
        <w:bookmarkEnd w:id="7834"/>
        <w:bookmarkEnd w:id="7835"/>
        <w:bookmarkEnd w:id="7836"/>
      </w:del>
    </w:p>
    <w:p w14:paraId="426F60D8" w14:textId="5138B3C8" w:rsidR="004975F6" w:rsidRPr="000D2AE2" w:rsidDel="00091580" w:rsidRDefault="004975F6">
      <w:pPr>
        <w:rPr>
          <w:del w:id="7837" w:author="Liam Coleman" w:date="2021-04-26T11:58:00Z"/>
          <w:rPrChange w:id="7838" w:author="Liam Coleman" w:date="2021-04-26T11:51:00Z">
            <w:rPr>
              <w:del w:id="7839" w:author="Liam Coleman" w:date="2021-04-26T11:58:00Z"/>
            </w:rPr>
          </w:rPrChange>
        </w:rPr>
        <w:pPrChange w:id="7840" w:author="Liam Coleman" w:date="2021-04-26T11:59:00Z">
          <w:pPr>
            <w:pStyle w:val="Code"/>
            <w:ind w:left="720"/>
          </w:pPr>
        </w:pPrChange>
      </w:pPr>
      <w:del w:id="7841" w:author="Liam Coleman" w:date="2021-04-26T11:58:00Z">
        <w:r w:rsidRPr="000D2AE2" w:rsidDel="00091580">
          <w:rPr>
            <w:rPrChange w:id="7842" w:author="Liam Coleman" w:date="2021-04-26T11:51:00Z">
              <w:rPr/>
            </w:rPrChange>
          </w:rPr>
          <w:delText>Error Code 69=More than five failed attempts to connect the emptying box.</w:delText>
        </w:r>
        <w:bookmarkStart w:id="7843" w:name="_Toc66781362"/>
        <w:bookmarkStart w:id="7844" w:name="_Toc67314474"/>
        <w:bookmarkStart w:id="7845" w:name="_Toc67315107"/>
        <w:bookmarkStart w:id="7846" w:name="_Toc67322403"/>
        <w:bookmarkStart w:id="7847" w:name="_Toc67323040"/>
        <w:bookmarkStart w:id="7848" w:name="_Toc67406084"/>
        <w:bookmarkStart w:id="7849" w:name="_Toc67406721"/>
        <w:bookmarkStart w:id="7850" w:name="_Toc69823164"/>
        <w:bookmarkStart w:id="7851" w:name="_Toc69823871"/>
        <w:bookmarkStart w:id="7852" w:name="_Toc69912831"/>
        <w:bookmarkStart w:id="7853" w:name="_Toc69913548"/>
        <w:bookmarkStart w:id="7854" w:name="_Toc70329587"/>
        <w:bookmarkEnd w:id="7843"/>
        <w:bookmarkEnd w:id="7844"/>
        <w:bookmarkEnd w:id="7845"/>
        <w:bookmarkEnd w:id="7846"/>
        <w:bookmarkEnd w:id="7847"/>
        <w:bookmarkEnd w:id="7848"/>
        <w:bookmarkEnd w:id="7849"/>
        <w:bookmarkEnd w:id="7850"/>
        <w:bookmarkEnd w:id="7851"/>
        <w:bookmarkEnd w:id="7852"/>
        <w:bookmarkEnd w:id="7853"/>
        <w:bookmarkEnd w:id="7854"/>
      </w:del>
    </w:p>
    <w:p w14:paraId="45E31C34" w14:textId="07A78DA6" w:rsidR="004975F6" w:rsidRPr="000D2AE2" w:rsidDel="00091580" w:rsidRDefault="004975F6">
      <w:pPr>
        <w:rPr>
          <w:del w:id="7855" w:author="Liam Coleman" w:date="2021-04-26T11:58:00Z"/>
          <w:rPrChange w:id="7856" w:author="Liam Coleman" w:date="2021-04-26T11:51:00Z">
            <w:rPr>
              <w:del w:id="7857" w:author="Liam Coleman" w:date="2021-04-26T11:58:00Z"/>
            </w:rPr>
          </w:rPrChange>
        </w:rPr>
        <w:pPrChange w:id="7858" w:author="Liam Coleman" w:date="2021-04-26T11:59:00Z">
          <w:pPr>
            <w:pStyle w:val="Code"/>
            <w:ind w:left="720"/>
          </w:pPr>
        </w:pPrChange>
      </w:pPr>
      <w:del w:id="7859" w:author="Liam Coleman" w:date="2021-04-26T11:58:00Z">
        <w:r w:rsidRPr="000D2AE2" w:rsidDel="00091580">
          <w:rPr>
            <w:rPrChange w:id="7860" w:author="Liam Coleman" w:date="2021-04-26T11:51:00Z">
              <w:rPr/>
            </w:rPrChange>
          </w:rPr>
          <w:delText>Error Code 81=A note denomination has exceeded the blocking level.</w:delText>
        </w:r>
        <w:bookmarkStart w:id="7861" w:name="_Toc66781363"/>
        <w:bookmarkStart w:id="7862" w:name="_Toc67314475"/>
        <w:bookmarkStart w:id="7863" w:name="_Toc67315108"/>
        <w:bookmarkStart w:id="7864" w:name="_Toc67322404"/>
        <w:bookmarkStart w:id="7865" w:name="_Toc67323041"/>
        <w:bookmarkStart w:id="7866" w:name="_Toc67406085"/>
        <w:bookmarkStart w:id="7867" w:name="_Toc67406722"/>
        <w:bookmarkStart w:id="7868" w:name="_Toc69823165"/>
        <w:bookmarkStart w:id="7869" w:name="_Toc69823872"/>
        <w:bookmarkStart w:id="7870" w:name="_Toc69912832"/>
        <w:bookmarkStart w:id="7871" w:name="_Toc69913549"/>
        <w:bookmarkStart w:id="7872" w:name="_Toc70329588"/>
        <w:bookmarkEnd w:id="7861"/>
        <w:bookmarkEnd w:id="7862"/>
        <w:bookmarkEnd w:id="7863"/>
        <w:bookmarkEnd w:id="7864"/>
        <w:bookmarkEnd w:id="7865"/>
        <w:bookmarkEnd w:id="7866"/>
        <w:bookmarkEnd w:id="7867"/>
        <w:bookmarkEnd w:id="7868"/>
        <w:bookmarkEnd w:id="7869"/>
        <w:bookmarkEnd w:id="7870"/>
        <w:bookmarkEnd w:id="7871"/>
        <w:bookmarkEnd w:id="7872"/>
      </w:del>
    </w:p>
    <w:p w14:paraId="34BDD9A6" w14:textId="7549D1CF" w:rsidR="004975F6" w:rsidRPr="000D2AE2" w:rsidDel="00091580" w:rsidRDefault="004975F6">
      <w:pPr>
        <w:rPr>
          <w:del w:id="7873" w:author="Liam Coleman" w:date="2021-04-26T11:58:00Z"/>
          <w:rPrChange w:id="7874" w:author="Liam Coleman" w:date="2021-04-26T11:51:00Z">
            <w:rPr>
              <w:del w:id="7875" w:author="Liam Coleman" w:date="2021-04-26T11:58:00Z"/>
            </w:rPr>
          </w:rPrChange>
        </w:rPr>
        <w:pPrChange w:id="7876" w:author="Liam Coleman" w:date="2021-04-26T11:59:00Z">
          <w:pPr>
            <w:pStyle w:val="Code"/>
            <w:ind w:left="720"/>
          </w:pPr>
        </w:pPrChange>
      </w:pPr>
      <w:del w:id="7877" w:author="Liam Coleman" w:date="2021-04-26T11:58:00Z">
        <w:r w:rsidRPr="000D2AE2" w:rsidDel="00091580">
          <w:rPr>
            <w:rPrChange w:id="7878" w:author="Liam Coleman" w:date="2021-04-26T11:51:00Z">
              <w:rPr/>
            </w:rPrChange>
          </w:rPr>
          <w:delText>Error Code 82=A note denomination has exceeded the blocking level.</w:delText>
        </w:r>
        <w:bookmarkStart w:id="7879" w:name="_Toc66781364"/>
        <w:bookmarkStart w:id="7880" w:name="_Toc67314476"/>
        <w:bookmarkStart w:id="7881" w:name="_Toc67315109"/>
        <w:bookmarkStart w:id="7882" w:name="_Toc67322405"/>
        <w:bookmarkStart w:id="7883" w:name="_Toc67323042"/>
        <w:bookmarkStart w:id="7884" w:name="_Toc67406086"/>
        <w:bookmarkStart w:id="7885" w:name="_Toc67406723"/>
        <w:bookmarkStart w:id="7886" w:name="_Toc69823166"/>
        <w:bookmarkStart w:id="7887" w:name="_Toc69823873"/>
        <w:bookmarkStart w:id="7888" w:name="_Toc69912833"/>
        <w:bookmarkStart w:id="7889" w:name="_Toc69913550"/>
        <w:bookmarkStart w:id="7890" w:name="_Toc70329589"/>
        <w:bookmarkEnd w:id="7879"/>
        <w:bookmarkEnd w:id="7880"/>
        <w:bookmarkEnd w:id="7881"/>
        <w:bookmarkEnd w:id="7882"/>
        <w:bookmarkEnd w:id="7883"/>
        <w:bookmarkEnd w:id="7884"/>
        <w:bookmarkEnd w:id="7885"/>
        <w:bookmarkEnd w:id="7886"/>
        <w:bookmarkEnd w:id="7887"/>
        <w:bookmarkEnd w:id="7888"/>
        <w:bookmarkEnd w:id="7889"/>
        <w:bookmarkEnd w:id="7890"/>
      </w:del>
    </w:p>
    <w:p w14:paraId="72537837" w14:textId="06E978E1" w:rsidR="004975F6" w:rsidRPr="000D2AE2" w:rsidDel="00091580" w:rsidRDefault="004975F6">
      <w:pPr>
        <w:rPr>
          <w:del w:id="7891" w:author="Liam Coleman" w:date="2021-04-26T11:58:00Z"/>
          <w:rPrChange w:id="7892" w:author="Liam Coleman" w:date="2021-04-26T11:51:00Z">
            <w:rPr>
              <w:del w:id="7893" w:author="Liam Coleman" w:date="2021-04-26T11:58:00Z"/>
            </w:rPr>
          </w:rPrChange>
        </w:rPr>
        <w:pPrChange w:id="7894" w:author="Liam Coleman" w:date="2021-04-26T11:59:00Z">
          <w:pPr>
            <w:pStyle w:val="Code"/>
            <w:ind w:left="720"/>
          </w:pPr>
        </w:pPrChange>
      </w:pPr>
      <w:del w:id="7895" w:author="Liam Coleman" w:date="2021-04-26T11:58:00Z">
        <w:r w:rsidRPr="000D2AE2" w:rsidDel="00091580">
          <w:rPr>
            <w:rPrChange w:id="7896" w:author="Liam Coleman" w:date="2021-04-26T11:51:00Z">
              <w:rPr/>
            </w:rPrChange>
          </w:rPr>
          <w:delText>Error Code 83=A note denomination has exceeded the blocking level.</w:delText>
        </w:r>
        <w:bookmarkStart w:id="7897" w:name="_Toc66781365"/>
        <w:bookmarkStart w:id="7898" w:name="_Toc67314477"/>
        <w:bookmarkStart w:id="7899" w:name="_Toc67315110"/>
        <w:bookmarkStart w:id="7900" w:name="_Toc67322406"/>
        <w:bookmarkStart w:id="7901" w:name="_Toc67323043"/>
        <w:bookmarkStart w:id="7902" w:name="_Toc67406087"/>
        <w:bookmarkStart w:id="7903" w:name="_Toc67406724"/>
        <w:bookmarkStart w:id="7904" w:name="_Toc69823167"/>
        <w:bookmarkStart w:id="7905" w:name="_Toc69823874"/>
        <w:bookmarkStart w:id="7906" w:name="_Toc69912834"/>
        <w:bookmarkStart w:id="7907" w:name="_Toc69913551"/>
        <w:bookmarkStart w:id="7908" w:name="_Toc70329590"/>
        <w:bookmarkEnd w:id="7897"/>
        <w:bookmarkEnd w:id="7898"/>
        <w:bookmarkEnd w:id="7899"/>
        <w:bookmarkEnd w:id="7900"/>
        <w:bookmarkEnd w:id="7901"/>
        <w:bookmarkEnd w:id="7902"/>
        <w:bookmarkEnd w:id="7903"/>
        <w:bookmarkEnd w:id="7904"/>
        <w:bookmarkEnd w:id="7905"/>
        <w:bookmarkEnd w:id="7906"/>
        <w:bookmarkEnd w:id="7907"/>
        <w:bookmarkEnd w:id="7908"/>
      </w:del>
    </w:p>
    <w:p w14:paraId="0737B7B1" w14:textId="2F2EA403" w:rsidR="004975F6" w:rsidRPr="000D2AE2" w:rsidDel="00091580" w:rsidRDefault="004975F6">
      <w:pPr>
        <w:rPr>
          <w:del w:id="7909" w:author="Liam Coleman" w:date="2021-04-26T11:58:00Z"/>
          <w:rPrChange w:id="7910" w:author="Liam Coleman" w:date="2021-04-26T11:51:00Z">
            <w:rPr>
              <w:del w:id="7911" w:author="Liam Coleman" w:date="2021-04-26T11:58:00Z"/>
            </w:rPr>
          </w:rPrChange>
        </w:rPr>
        <w:pPrChange w:id="7912" w:author="Liam Coleman" w:date="2021-04-26T11:59:00Z">
          <w:pPr>
            <w:pStyle w:val="Code"/>
            <w:ind w:left="720"/>
          </w:pPr>
        </w:pPrChange>
      </w:pPr>
      <w:del w:id="7913" w:author="Liam Coleman" w:date="2021-04-26T11:58:00Z">
        <w:r w:rsidRPr="000D2AE2" w:rsidDel="00091580">
          <w:rPr>
            <w:rPrChange w:id="7914" w:author="Liam Coleman" w:date="2021-04-26T11:51:00Z">
              <w:rPr/>
            </w:rPrChange>
          </w:rPr>
          <w:delText>Error Code 84=A note denomination has exceeded the blocking level.</w:delText>
        </w:r>
        <w:bookmarkStart w:id="7915" w:name="_Toc66781366"/>
        <w:bookmarkStart w:id="7916" w:name="_Toc67314478"/>
        <w:bookmarkStart w:id="7917" w:name="_Toc67315111"/>
        <w:bookmarkStart w:id="7918" w:name="_Toc67322407"/>
        <w:bookmarkStart w:id="7919" w:name="_Toc67323044"/>
        <w:bookmarkStart w:id="7920" w:name="_Toc67406088"/>
        <w:bookmarkStart w:id="7921" w:name="_Toc67406725"/>
        <w:bookmarkStart w:id="7922" w:name="_Toc69823168"/>
        <w:bookmarkStart w:id="7923" w:name="_Toc69823875"/>
        <w:bookmarkStart w:id="7924" w:name="_Toc69912835"/>
        <w:bookmarkStart w:id="7925" w:name="_Toc69913552"/>
        <w:bookmarkStart w:id="7926" w:name="_Toc70329591"/>
        <w:bookmarkEnd w:id="7915"/>
        <w:bookmarkEnd w:id="7916"/>
        <w:bookmarkEnd w:id="7917"/>
        <w:bookmarkEnd w:id="7918"/>
        <w:bookmarkEnd w:id="7919"/>
        <w:bookmarkEnd w:id="7920"/>
        <w:bookmarkEnd w:id="7921"/>
        <w:bookmarkEnd w:id="7922"/>
        <w:bookmarkEnd w:id="7923"/>
        <w:bookmarkEnd w:id="7924"/>
        <w:bookmarkEnd w:id="7925"/>
        <w:bookmarkEnd w:id="7926"/>
      </w:del>
    </w:p>
    <w:p w14:paraId="7F8EAF61" w14:textId="326216D7" w:rsidR="004975F6" w:rsidRPr="000D2AE2" w:rsidDel="00091580" w:rsidRDefault="004975F6">
      <w:pPr>
        <w:rPr>
          <w:del w:id="7927" w:author="Liam Coleman" w:date="2021-04-26T11:58:00Z"/>
          <w:rPrChange w:id="7928" w:author="Liam Coleman" w:date="2021-04-26T11:51:00Z">
            <w:rPr>
              <w:del w:id="7929" w:author="Liam Coleman" w:date="2021-04-26T11:58:00Z"/>
            </w:rPr>
          </w:rPrChange>
        </w:rPr>
        <w:pPrChange w:id="7930" w:author="Liam Coleman" w:date="2021-04-26T11:59:00Z">
          <w:pPr>
            <w:pStyle w:val="Code"/>
            <w:ind w:left="720"/>
          </w:pPr>
        </w:pPrChange>
      </w:pPr>
      <w:del w:id="7931" w:author="Liam Coleman" w:date="2021-04-26T11:58:00Z">
        <w:r w:rsidRPr="000D2AE2" w:rsidDel="00091580">
          <w:rPr>
            <w:rPrChange w:id="7932" w:author="Liam Coleman" w:date="2021-04-26T11:51:00Z">
              <w:rPr/>
            </w:rPrChange>
          </w:rPr>
          <w:delText>Error Code 85=A note denomination has exceeded the blocking level.</w:delText>
        </w:r>
        <w:bookmarkStart w:id="7933" w:name="_Toc66781367"/>
        <w:bookmarkStart w:id="7934" w:name="_Toc67314479"/>
        <w:bookmarkStart w:id="7935" w:name="_Toc67315112"/>
        <w:bookmarkStart w:id="7936" w:name="_Toc67322408"/>
        <w:bookmarkStart w:id="7937" w:name="_Toc67323045"/>
        <w:bookmarkStart w:id="7938" w:name="_Toc67406089"/>
        <w:bookmarkStart w:id="7939" w:name="_Toc67406726"/>
        <w:bookmarkStart w:id="7940" w:name="_Toc69823169"/>
        <w:bookmarkStart w:id="7941" w:name="_Toc69823876"/>
        <w:bookmarkStart w:id="7942" w:name="_Toc69912836"/>
        <w:bookmarkStart w:id="7943" w:name="_Toc69913553"/>
        <w:bookmarkStart w:id="7944" w:name="_Toc70329592"/>
        <w:bookmarkEnd w:id="7933"/>
        <w:bookmarkEnd w:id="7934"/>
        <w:bookmarkEnd w:id="7935"/>
        <w:bookmarkEnd w:id="7936"/>
        <w:bookmarkEnd w:id="7937"/>
        <w:bookmarkEnd w:id="7938"/>
        <w:bookmarkEnd w:id="7939"/>
        <w:bookmarkEnd w:id="7940"/>
        <w:bookmarkEnd w:id="7941"/>
        <w:bookmarkEnd w:id="7942"/>
        <w:bookmarkEnd w:id="7943"/>
        <w:bookmarkEnd w:id="7944"/>
      </w:del>
    </w:p>
    <w:p w14:paraId="1FEB1147" w14:textId="0BD3A58F" w:rsidR="004975F6" w:rsidRPr="000D2AE2" w:rsidDel="00091580" w:rsidRDefault="004975F6">
      <w:pPr>
        <w:rPr>
          <w:del w:id="7945" w:author="Liam Coleman" w:date="2021-04-26T11:58:00Z"/>
          <w:rPrChange w:id="7946" w:author="Liam Coleman" w:date="2021-04-26T11:51:00Z">
            <w:rPr>
              <w:del w:id="7947" w:author="Liam Coleman" w:date="2021-04-26T11:58:00Z"/>
            </w:rPr>
          </w:rPrChange>
        </w:rPr>
        <w:pPrChange w:id="7948" w:author="Liam Coleman" w:date="2021-04-26T11:59:00Z">
          <w:pPr>
            <w:pStyle w:val="Code"/>
            <w:ind w:left="720"/>
          </w:pPr>
        </w:pPrChange>
      </w:pPr>
      <w:del w:id="7949" w:author="Liam Coleman" w:date="2021-04-26T11:58:00Z">
        <w:r w:rsidRPr="000D2AE2" w:rsidDel="00091580">
          <w:rPr>
            <w:rPrChange w:id="7950" w:author="Liam Coleman" w:date="2021-04-26T11:51:00Z">
              <w:rPr/>
            </w:rPrChange>
          </w:rPr>
          <w:delText>Error Code 86=A note denomination has exceeded the blocking level.</w:delText>
        </w:r>
        <w:bookmarkStart w:id="7951" w:name="_Toc66781368"/>
        <w:bookmarkStart w:id="7952" w:name="_Toc67314480"/>
        <w:bookmarkStart w:id="7953" w:name="_Toc67315113"/>
        <w:bookmarkStart w:id="7954" w:name="_Toc67322409"/>
        <w:bookmarkStart w:id="7955" w:name="_Toc67323046"/>
        <w:bookmarkStart w:id="7956" w:name="_Toc67406090"/>
        <w:bookmarkStart w:id="7957" w:name="_Toc67406727"/>
        <w:bookmarkStart w:id="7958" w:name="_Toc69823170"/>
        <w:bookmarkStart w:id="7959" w:name="_Toc69823877"/>
        <w:bookmarkStart w:id="7960" w:name="_Toc69912837"/>
        <w:bookmarkStart w:id="7961" w:name="_Toc69913554"/>
        <w:bookmarkStart w:id="7962" w:name="_Toc70329593"/>
        <w:bookmarkEnd w:id="7951"/>
        <w:bookmarkEnd w:id="7952"/>
        <w:bookmarkEnd w:id="7953"/>
        <w:bookmarkEnd w:id="7954"/>
        <w:bookmarkEnd w:id="7955"/>
        <w:bookmarkEnd w:id="7956"/>
        <w:bookmarkEnd w:id="7957"/>
        <w:bookmarkEnd w:id="7958"/>
        <w:bookmarkEnd w:id="7959"/>
        <w:bookmarkEnd w:id="7960"/>
        <w:bookmarkEnd w:id="7961"/>
        <w:bookmarkEnd w:id="7962"/>
      </w:del>
    </w:p>
    <w:p w14:paraId="1802A025" w14:textId="2CB72DA6" w:rsidR="004975F6" w:rsidRPr="000D2AE2" w:rsidDel="00091580" w:rsidRDefault="004975F6">
      <w:pPr>
        <w:rPr>
          <w:del w:id="7963" w:author="Liam Coleman" w:date="2021-04-26T11:58:00Z"/>
          <w:rPrChange w:id="7964" w:author="Liam Coleman" w:date="2021-04-26T11:51:00Z">
            <w:rPr>
              <w:del w:id="7965" w:author="Liam Coleman" w:date="2021-04-26T11:58:00Z"/>
            </w:rPr>
          </w:rPrChange>
        </w:rPr>
        <w:pPrChange w:id="7966" w:author="Liam Coleman" w:date="2021-04-26T11:59:00Z">
          <w:pPr>
            <w:pStyle w:val="Code"/>
            <w:ind w:left="720"/>
          </w:pPr>
        </w:pPrChange>
      </w:pPr>
      <w:del w:id="7967" w:author="Liam Coleman" w:date="2021-04-26T11:58:00Z">
        <w:r w:rsidRPr="000D2AE2" w:rsidDel="00091580">
          <w:rPr>
            <w:rPrChange w:id="7968" w:author="Liam Coleman" w:date="2021-04-26T11:51:00Z">
              <w:rPr/>
            </w:rPrChange>
          </w:rPr>
          <w:delText>Error Code 87=A note denomination has exceeded the blocking level.</w:delText>
        </w:r>
        <w:bookmarkStart w:id="7969" w:name="_Toc66781369"/>
        <w:bookmarkStart w:id="7970" w:name="_Toc67314481"/>
        <w:bookmarkStart w:id="7971" w:name="_Toc67315114"/>
        <w:bookmarkStart w:id="7972" w:name="_Toc67322410"/>
        <w:bookmarkStart w:id="7973" w:name="_Toc67323047"/>
        <w:bookmarkStart w:id="7974" w:name="_Toc67406091"/>
        <w:bookmarkStart w:id="7975" w:name="_Toc67406728"/>
        <w:bookmarkStart w:id="7976" w:name="_Toc69823171"/>
        <w:bookmarkStart w:id="7977" w:name="_Toc69823878"/>
        <w:bookmarkStart w:id="7978" w:name="_Toc69912838"/>
        <w:bookmarkStart w:id="7979" w:name="_Toc69913555"/>
        <w:bookmarkStart w:id="7980" w:name="_Toc70329594"/>
        <w:bookmarkEnd w:id="7969"/>
        <w:bookmarkEnd w:id="7970"/>
        <w:bookmarkEnd w:id="7971"/>
        <w:bookmarkEnd w:id="7972"/>
        <w:bookmarkEnd w:id="7973"/>
        <w:bookmarkEnd w:id="7974"/>
        <w:bookmarkEnd w:id="7975"/>
        <w:bookmarkEnd w:id="7976"/>
        <w:bookmarkEnd w:id="7977"/>
        <w:bookmarkEnd w:id="7978"/>
        <w:bookmarkEnd w:id="7979"/>
        <w:bookmarkEnd w:id="7980"/>
      </w:del>
    </w:p>
    <w:p w14:paraId="37C66CA1" w14:textId="7C518567" w:rsidR="004975F6" w:rsidRPr="000D2AE2" w:rsidDel="00091580" w:rsidRDefault="004975F6">
      <w:pPr>
        <w:rPr>
          <w:del w:id="7981" w:author="Liam Coleman" w:date="2021-04-26T11:58:00Z"/>
          <w:rPrChange w:id="7982" w:author="Liam Coleman" w:date="2021-04-26T11:51:00Z">
            <w:rPr>
              <w:del w:id="7983" w:author="Liam Coleman" w:date="2021-04-26T11:58:00Z"/>
            </w:rPr>
          </w:rPrChange>
        </w:rPr>
        <w:pPrChange w:id="7984" w:author="Liam Coleman" w:date="2021-04-26T11:59:00Z">
          <w:pPr>
            <w:pStyle w:val="Code"/>
            <w:ind w:left="720"/>
          </w:pPr>
        </w:pPrChange>
      </w:pPr>
      <w:del w:id="7985" w:author="Liam Coleman" w:date="2021-04-26T11:58:00Z">
        <w:r w:rsidRPr="000D2AE2" w:rsidDel="00091580">
          <w:rPr>
            <w:rPrChange w:id="7986" w:author="Liam Coleman" w:date="2021-04-26T11:51:00Z">
              <w:rPr/>
            </w:rPrChange>
          </w:rPr>
          <w:delText>Error Code 88=A note denomination has exceeded the blocking level.</w:delText>
        </w:r>
        <w:bookmarkStart w:id="7987" w:name="_Toc66781370"/>
        <w:bookmarkStart w:id="7988" w:name="_Toc67314482"/>
        <w:bookmarkStart w:id="7989" w:name="_Toc67315115"/>
        <w:bookmarkStart w:id="7990" w:name="_Toc67322411"/>
        <w:bookmarkStart w:id="7991" w:name="_Toc67323048"/>
        <w:bookmarkStart w:id="7992" w:name="_Toc67406092"/>
        <w:bookmarkStart w:id="7993" w:name="_Toc67406729"/>
        <w:bookmarkStart w:id="7994" w:name="_Toc69823172"/>
        <w:bookmarkStart w:id="7995" w:name="_Toc69823879"/>
        <w:bookmarkStart w:id="7996" w:name="_Toc69912839"/>
        <w:bookmarkStart w:id="7997" w:name="_Toc69913556"/>
        <w:bookmarkStart w:id="7998" w:name="_Toc70329595"/>
        <w:bookmarkEnd w:id="7987"/>
        <w:bookmarkEnd w:id="7988"/>
        <w:bookmarkEnd w:id="7989"/>
        <w:bookmarkEnd w:id="7990"/>
        <w:bookmarkEnd w:id="7991"/>
        <w:bookmarkEnd w:id="7992"/>
        <w:bookmarkEnd w:id="7993"/>
        <w:bookmarkEnd w:id="7994"/>
        <w:bookmarkEnd w:id="7995"/>
        <w:bookmarkEnd w:id="7996"/>
        <w:bookmarkEnd w:id="7997"/>
        <w:bookmarkEnd w:id="7998"/>
      </w:del>
    </w:p>
    <w:p w14:paraId="52423760" w14:textId="05814917" w:rsidR="004975F6" w:rsidRPr="000D2AE2" w:rsidDel="00091580" w:rsidRDefault="004975F6">
      <w:pPr>
        <w:rPr>
          <w:del w:id="7999" w:author="Liam Coleman" w:date="2021-04-26T11:58:00Z"/>
          <w:rPrChange w:id="8000" w:author="Liam Coleman" w:date="2021-04-26T11:51:00Z">
            <w:rPr>
              <w:del w:id="8001" w:author="Liam Coleman" w:date="2021-04-26T11:58:00Z"/>
            </w:rPr>
          </w:rPrChange>
        </w:rPr>
        <w:pPrChange w:id="8002" w:author="Liam Coleman" w:date="2021-04-26T11:59:00Z">
          <w:pPr>
            <w:pStyle w:val="Code"/>
            <w:ind w:left="720"/>
          </w:pPr>
        </w:pPrChange>
      </w:pPr>
      <w:del w:id="8003" w:author="Liam Coleman" w:date="2021-04-26T11:58:00Z">
        <w:r w:rsidRPr="000D2AE2" w:rsidDel="00091580">
          <w:rPr>
            <w:rPrChange w:id="8004" w:author="Liam Coleman" w:date="2021-04-26T11:51:00Z">
              <w:rPr/>
            </w:rPrChange>
          </w:rPr>
          <w:delText>Error Code 89=A note denomination has exceeded the blocking level.</w:delText>
        </w:r>
        <w:bookmarkStart w:id="8005" w:name="_Toc66781371"/>
        <w:bookmarkStart w:id="8006" w:name="_Toc67314483"/>
        <w:bookmarkStart w:id="8007" w:name="_Toc67315116"/>
        <w:bookmarkStart w:id="8008" w:name="_Toc67322412"/>
        <w:bookmarkStart w:id="8009" w:name="_Toc67323049"/>
        <w:bookmarkStart w:id="8010" w:name="_Toc67406093"/>
        <w:bookmarkStart w:id="8011" w:name="_Toc67406730"/>
        <w:bookmarkStart w:id="8012" w:name="_Toc69823173"/>
        <w:bookmarkStart w:id="8013" w:name="_Toc69823880"/>
        <w:bookmarkStart w:id="8014" w:name="_Toc69912840"/>
        <w:bookmarkStart w:id="8015" w:name="_Toc69913557"/>
        <w:bookmarkStart w:id="8016" w:name="_Toc70329596"/>
        <w:bookmarkEnd w:id="8005"/>
        <w:bookmarkEnd w:id="8006"/>
        <w:bookmarkEnd w:id="8007"/>
        <w:bookmarkEnd w:id="8008"/>
        <w:bookmarkEnd w:id="8009"/>
        <w:bookmarkEnd w:id="8010"/>
        <w:bookmarkEnd w:id="8011"/>
        <w:bookmarkEnd w:id="8012"/>
        <w:bookmarkEnd w:id="8013"/>
        <w:bookmarkEnd w:id="8014"/>
        <w:bookmarkEnd w:id="8015"/>
        <w:bookmarkEnd w:id="8016"/>
      </w:del>
    </w:p>
    <w:p w14:paraId="51534460" w14:textId="115FC585" w:rsidR="004975F6" w:rsidRPr="000D2AE2" w:rsidDel="00091580" w:rsidRDefault="004975F6">
      <w:pPr>
        <w:rPr>
          <w:del w:id="8017" w:author="Liam Coleman" w:date="2021-04-26T11:58:00Z"/>
          <w:rPrChange w:id="8018" w:author="Liam Coleman" w:date="2021-04-26T11:51:00Z">
            <w:rPr>
              <w:del w:id="8019" w:author="Liam Coleman" w:date="2021-04-26T11:58:00Z"/>
            </w:rPr>
          </w:rPrChange>
        </w:rPr>
        <w:pPrChange w:id="8020" w:author="Liam Coleman" w:date="2021-04-26T11:59:00Z">
          <w:pPr>
            <w:pStyle w:val="Code"/>
            <w:ind w:left="720"/>
          </w:pPr>
        </w:pPrChange>
      </w:pPr>
      <w:del w:id="8021" w:author="Liam Coleman" w:date="2021-04-26T11:58:00Z">
        <w:r w:rsidRPr="000D2AE2" w:rsidDel="00091580">
          <w:rPr>
            <w:rPrChange w:id="8022" w:author="Liam Coleman" w:date="2021-04-26T11:51:00Z">
              <w:rPr/>
            </w:rPrChange>
          </w:rPr>
          <w:delText>Error Code 90=A note denomination has exceeded the blocking level.</w:delText>
        </w:r>
        <w:bookmarkStart w:id="8023" w:name="_Toc66781372"/>
        <w:bookmarkStart w:id="8024" w:name="_Toc67314484"/>
        <w:bookmarkStart w:id="8025" w:name="_Toc67315117"/>
        <w:bookmarkStart w:id="8026" w:name="_Toc67322413"/>
        <w:bookmarkStart w:id="8027" w:name="_Toc67323050"/>
        <w:bookmarkStart w:id="8028" w:name="_Toc67406094"/>
        <w:bookmarkStart w:id="8029" w:name="_Toc67406731"/>
        <w:bookmarkStart w:id="8030" w:name="_Toc69823174"/>
        <w:bookmarkStart w:id="8031" w:name="_Toc69823881"/>
        <w:bookmarkStart w:id="8032" w:name="_Toc69912841"/>
        <w:bookmarkStart w:id="8033" w:name="_Toc69913558"/>
        <w:bookmarkStart w:id="8034" w:name="_Toc70329597"/>
        <w:bookmarkEnd w:id="8023"/>
        <w:bookmarkEnd w:id="8024"/>
        <w:bookmarkEnd w:id="8025"/>
        <w:bookmarkEnd w:id="8026"/>
        <w:bookmarkEnd w:id="8027"/>
        <w:bookmarkEnd w:id="8028"/>
        <w:bookmarkEnd w:id="8029"/>
        <w:bookmarkEnd w:id="8030"/>
        <w:bookmarkEnd w:id="8031"/>
        <w:bookmarkEnd w:id="8032"/>
        <w:bookmarkEnd w:id="8033"/>
        <w:bookmarkEnd w:id="8034"/>
      </w:del>
    </w:p>
    <w:p w14:paraId="0273034D" w14:textId="239F4FA0" w:rsidR="004975F6" w:rsidRPr="000D2AE2" w:rsidDel="00091580" w:rsidRDefault="004975F6">
      <w:pPr>
        <w:rPr>
          <w:del w:id="8035" w:author="Liam Coleman" w:date="2021-04-26T11:58:00Z"/>
          <w:rPrChange w:id="8036" w:author="Liam Coleman" w:date="2021-04-26T11:51:00Z">
            <w:rPr>
              <w:del w:id="8037" w:author="Liam Coleman" w:date="2021-04-26T11:58:00Z"/>
            </w:rPr>
          </w:rPrChange>
        </w:rPr>
        <w:pPrChange w:id="8038" w:author="Liam Coleman" w:date="2021-04-26T11:59:00Z">
          <w:pPr>
            <w:pStyle w:val="Code"/>
            <w:ind w:left="720"/>
          </w:pPr>
        </w:pPrChange>
      </w:pPr>
      <w:del w:id="8039" w:author="Liam Coleman" w:date="2021-04-26T11:58:00Z">
        <w:r w:rsidRPr="000D2AE2" w:rsidDel="00091580">
          <w:rPr>
            <w:rPrChange w:id="8040" w:author="Liam Coleman" w:date="2021-04-26T11:51:00Z">
              <w:rPr/>
            </w:rPrChange>
          </w:rPr>
          <w:delText>Error Code 91=A note denomination has exceeded the blocking level.</w:delText>
        </w:r>
        <w:bookmarkStart w:id="8041" w:name="_Toc66781373"/>
        <w:bookmarkStart w:id="8042" w:name="_Toc67314485"/>
        <w:bookmarkStart w:id="8043" w:name="_Toc67315118"/>
        <w:bookmarkStart w:id="8044" w:name="_Toc67322414"/>
        <w:bookmarkStart w:id="8045" w:name="_Toc67323051"/>
        <w:bookmarkStart w:id="8046" w:name="_Toc67406095"/>
        <w:bookmarkStart w:id="8047" w:name="_Toc67406732"/>
        <w:bookmarkStart w:id="8048" w:name="_Toc69823175"/>
        <w:bookmarkStart w:id="8049" w:name="_Toc69823882"/>
        <w:bookmarkStart w:id="8050" w:name="_Toc69912842"/>
        <w:bookmarkStart w:id="8051" w:name="_Toc69913559"/>
        <w:bookmarkStart w:id="8052" w:name="_Toc70329598"/>
        <w:bookmarkEnd w:id="8041"/>
        <w:bookmarkEnd w:id="8042"/>
        <w:bookmarkEnd w:id="8043"/>
        <w:bookmarkEnd w:id="8044"/>
        <w:bookmarkEnd w:id="8045"/>
        <w:bookmarkEnd w:id="8046"/>
        <w:bookmarkEnd w:id="8047"/>
        <w:bookmarkEnd w:id="8048"/>
        <w:bookmarkEnd w:id="8049"/>
        <w:bookmarkEnd w:id="8050"/>
        <w:bookmarkEnd w:id="8051"/>
        <w:bookmarkEnd w:id="8052"/>
      </w:del>
    </w:p>
    <w:p w14:paraId="11524E15" w14:textId="70D476DF" w:rsidR="004975F6" w:rsidRPr="000D2AE2" w:rsidDel="00091580" w:rsidRDefault="004975F6">
      <w:pPr>
        <w:rPr>
          <w:del w:id="8053" w:author="Liam Coleman" w:date="2021-04-26T11:58:00Z"/>
          <w:rPrChange w:id="8054" w:author="Liam Coleman" w:date="2021-04-26T11:51:00Z">
            <w:rPr>
              <w:del w:id="8055" w:author="Liam Coleman" w:date="2021-04-26T11:58:00Z"/>
            </w:rPr>
          </w:rPrChange>
        </w:rPr>
        <w:pPrChange w:id="8056" w:author="Liam Coleman" w:date="2021-04-26T11:59:00Z">
          <w:pPr>
            <w:pStyle w:val="Code"/>
            <w:ind w:left="720"/>
          </w:pPr>
        </w:pPrChange>
      </w:pPr>
      <w:del w:id="8057" w:author="Liam Coleman" w:date="2021-04-26T11:58:00Z">
        <w:r w:rsidRPr="000D2AE2" w:rsidDel="00091580">
          <w:rPr>
            <w:rPrChange w:id="8058" w:author="Liam Coleman" w:date="2021-04-26T11:51:00Z">
              <w:rPr/>
            </w:rPrChange>
          </w:rPr>
          <w:delText>Error Code 92=A note denomination has exceeded the blocking level.</w:delText>
        </w:r>
        <w:bookmarkStart w:id="8059" w:name="_Toc66781374"/>
        <w:bookmarkStart w:id="8060" w:name="_Toc67314486"/>
        <w:bookmarkStart w:id="8061" w:name="_Toc67315119"/>
        <w:bookmarkStart w:id="8062" w:name="_Toc67322415"/>
        <w:bookmarkStart w:id="8063" w:name="_Toc67323052"/>
        <w:bookmarkStart w:id="8064" w:name="_Toc67406096"/>
        <w:bookmarkStart w:id="8065" w:name="_Toc67406733"/>
        <w:bookmarkStart w:id="8066" w:name="_Toc69823176"/>
        <w:bookmarkStart w:id="8067" w:name="_Toc69823883"/>
        <w:bookmarkStart w:id="8068" w:name="_Toc69912843"/>
        <w:bookmarkStart w:id="8069" w:name="_Toc69913560"/>
        <w:bookmarkStart w:id="8070" w:name="_Toc70329599"/>
        <w:bookmarkEnd w:id="8059"/>
        <w:bookmarkEnd w:id="8060"/>
        <w:bookmarkEnd w:id="8061"/>
        <w:bookmarkEnd w:id="8062"/>
        <w:bookmarkEnd w:id="8063"/>
        <w:bookmarkEnd w:id="8064"/>
        <w:bookmarkEnd w:id="8065"/>
        <w:bookmarkEnd w:id="8066"/>
        <w:bookmarkEnd w:id="8067"/>
        <w:bookmarkEnd w:id="8068"/>
        <w:bookmarkEnd w:id="8069"/>
        <w:bookmarkEnd w:id="8070"/>
      </w:del>
    </w:p>
    <w:p w14:paraId="1D8A3C72" w14:textId="1981EA5D" w:rsidR="004975F6" w:rsidRPr="000D2AE2" w:rsidDel="00091580" w:rsidRDefault="004975F6">
      <w:pPr>
        <w:rPr>
          <w:del w:id="8071" w:author="Liam Coleman" w:date="2021-04-26T11:58:00Z"/>
          <w:rPrChange w:id="8072" w:author="Liam Coleman" w:date="2021-04-26T11:51:00Z">
            <w:rPr>
              <w:del w:id="8073" w:author="Liam Coleman" w:date="2021-04-26T11:58:00Z"/>
            </w:rPr>
          </w:rPrChange>
        </w:rPr>
        <w:pPrChange w:id="8074" w:author="Liam Coleman" w:date="2021-04-26T11:59:00Z">
          <w:pPr>
            <w:pStyle w:val="Code"/>
            <w:ind w:left="720"/>
          </w:pPr>
        </w:pPrChange>
      </w:pPr>
      <w:del w:id="8075" w:author="Liam Coleman" w:date="2021-04-26T11:58:00Z">
        <w:r w:rsidRPr="000D2AE2" w:rsidDel="00091580">
          <w:rPr>
            <w:rPrChange w:id="8076" w:author="Liam Coleman" w:date="2021-04-26T11:51:00Z">
              <w:rPr/>
            </w:rPrChange>
          </w:rPr>
          <w:delText>Error Code 93=A note denomination has exceeded the blocking level.</w:delText>
        </w:r>
        <w:bookmarkStart w:id="8077" w:name="_Toc66781375"/>
        <w:bookmarkStart w:id="8078" w:name="_Toc67314487"/>
        <w:bookmarkStart w:id="8079" w:name="_Toc67315120"/>
        <w:bookmarkStart w:id="8080" w:name="_Toc67322416"/>
        <w:bookmarkStart w:id="8081" w:name="_Toc67323053"/>
        <w:bookmarkStart w:id="8082" w:name="_Toc67406097"/>
        <w:bookmarkStart w:id="8083" w:name="_Toc67406734"/>
        <w:bookmarkStart w:id="8084" w:name="_Toc69823177"/>
        <w:bookmarkStart w:id="8085" w:name="_Toc69823884"/>
        <w:bookmarkStart w:id="8086" w:name="_Toc69912844"/>
        <w:bookmarkStart w:id="8087" w:name="_Toc69913561"/>
        <w:bookmarkStart w:id="8088" w:name="_Toc70329600"/>
        <w:bookmarkEnd w:id="8077"/>
        <w:bookmarkEnd w:id="8078"/>
        <w:bookmarkEnd w:id="8079"/>
        <w:bookmarkEnd w:id="8080"/>
        <w:bookmarkEnd w:id="8081"/>
        <w:bookmarkEnd w:id="8082"/>
        <w:bookmarkEnd w:id="8083"/>
        <w:bookmarkEnd w:id="8084"/>
        <w:bookmarkEnd w:id="8085"/>
        <w:bookmarkEnd w:id="8086"/>
        <w:bookmarkEnd w:id="8087"/>
        <w:bookmarkEnd w:id="8088"/>
      </w:del>
    </w:p>
    <w:p w14:paraId="5B3DB076" w14:textId="70737918" w:rsidR="004975F6" w:rsidRPr="000D2AE2" w:rsidDel="00091580" w:rsidRDefault="004975F6">
      <w:pPr>
        <w:rPr>
          <w:del w:id="8089" w:author="Liam Coleman" w:date="2021-04-26T11:58:00Z"/>
          <w:rPrChange w:id="8090" w:author="Liam Coleman" w:date="2021-04-26T11:51:00Z">
            <w:rPr>
              <w:del w:id="8091" w:author="Liam Coleman" w:date="2021-04-26T11:58:00Z"/>
            </w:rPr>
          </w:rPrChange>
        </w:rPr>
        <w:pPrChange w:id="8092" w:author="Liam Coleman" w:date="2021-04-26T11:59:00Z">
          <w:pPr>
            <w:pStyle w:val="Code"/>
            <w:ind w:left="720"/>
          </w:pPr>
        </w:pPrChange>
      </w:pPr>
      <w:del w:id="8093" w:author="Liam Coleman" w:date="2021-04-26T11:58:00Z">
        <w:r w:rsidRPr="000D2AE2" w:rsidDel="00091580">
          <w:rPr>
            <w:rPrChange w:id="8094" w:author="Liam Coleman" w:date="2021-04-26T11:51:00Z">
              <w:rPr/>
            </w:rPrChange>
          </w:rPr>
          <w:delText>Error Code 94=A note denomination has exceeded the blocking level.</w:delText>
        </w:r>
        <w:bookmarkStart w:id="8095" w:name="_Toc66781376"/>
        <w:bookmarkStart w:id="8096" w:name="_Toc67314488"/>
        <w:bookmarkStart w:id="8097" w:name="_Toc67315121"/>
        <w:bookmarkStart w:id="8098" w:name="_Toc67322417"/>
        <w:bookmarkStart w:id="8099" w:name="_Toc67323054"/>
        <w:bookmarkStart w:id="8100" w:name="_Toc67406098"/>
        <w:bookmarkStart w:id="8101" w:name="_Toc67406735"/>
        <w:bookmarkStart w:id="8102" w:name="_Toc69823178"/>
        <w:bookmarkStart w:id="8103" w:name="_Toc69823885"/>
        <w:bookmarkStart w:id="8104" w:name="_Toc69912845"/>
        <w:bookmarkStart w:id="8105" w:name="_Toc69913562"/>
        <w:bookmarkStart w:id="8106" w:name="_Toc70329601"/>
        <w:bookmarkEnd w:id="8095"/>
        <w:bookmarkEnd w:id="8096"/>
        <w:bookmarkEnd w:id="8097"/>
        <w:bookmarkEnd w:id="8098"/>
        <w:bookmarkEnd w:id="8099"/>
        <w:bookmarkEnd w:id="8100"/>
        <w:bookmarkEnd w:id="8101"/>
        <w:bookmarkEnd w:id="8102"/>
        <w:bookmarkEnd w:id="8103"/>
        <w:bookmarkEnd w:id="8104"/>
        <w:bookmarkEnd w:id="8105"/>
        <w:bookmarkEnd w:id="8106"/>
      </w:del>
    </w:p>
    <w:p w14:paraId="68A790E8" w14:textId="35960D36" w:rsidR="004975F6" w:rsidRPr="000D2AE2" w:rsidDel="00091580" w:rsidRDefault="004975F6">
      <w:pPr>
        <w:rPr>
          <w:del w:id="8107" w:author="Liam Coleman" w:date="2021-04-26T11:58:00Z"/>
          <w:rPrChange w:id="8108" w:author="Liam Coleman" w:date="2021-04-26T11:51:00Z">
            <w:rPr>
              <w:del w:id="8109" w:author="Liam Coleman" w:date="2021-04-26T11:58:00Z"/>
            </w:rPr>
          </w:rPrChange>
        </w:rPr>
        <w:pPrChange w:id="8110" w:author="Liam Coleman" w:date="2021-04-26T11:59:00Z">
          <w:pPr>
            <w:pStyle w:val="Code"/>
            <w:ind w:left="720"/>
          </w:pPr>
        </w:pPrChange>
      </w:pPr>
      <w:del w:id="8111" w:author="Liam Coleman" w:date="2021-04-26T11:58:00Z">
        <w:r w:rsidRPr="000D2AE2" w:rsidDel="00091580">
          <w:rPr>
            <w:rPrChange w:id="8112" w:author="Liam Coleman" w:date="2021-04-26T11:51:00Z">
              <w:rPr/>
            </w:rPrChange>
          </w:rPr>
          <w:delText>Error Code 95=A note denomination has exceeded the blocking level.</w:delText>
        </w:r>
        <w:bookmarkStart w:id="8113" w:name="_Toc66781377"/>
        <w:bookmarkStart w:id="8114" w:name="_Toc67314489"/>
        <w:bookmarkStart w:id="8115" w:name="_Toc67315122"/>
        <w:bookmarkStart w:id="8116" w:name="_Toc67322418"/>
        <w:bookmarkStart w:id="8117" w:name="_Toc67323055"/>
        <w:bookmarkStart w:id="8118" w:name="_Toc67406099"/>
        <w:bookmarkStart w:id="8119" w:name="_Toc67406736"/>
        <w:bookmarkStart w:id="8120" w:name="_Toc69823179"/>
        <w:bookmarkStart w:id="8121" w:name="_Toc69823886"/>
        <w:bookmarkStart w:id="8122" w:name="_Toc69912846"/>
        <w:bookmarkStart w:id="8123" w:name="_Toc69913563"/>
        <w:bookmarkStart w:id="8124" w:name="_Toc70329602"/>
        <w:bookmarkEnd w:id="8113"/>
        <w:bookmarkEnd w:id="8114"/>
        <w:bookmarkEnd w:id="8115"/>
        <w:bookmarkEnd w:id="8116"/>
        <w:bookmarkEnd w:id="8117"/>
        <w:bookmarkEnd w:id="8118"/>
        <w:bookmarkEnd w:id="8119"/>
        <w:bookmarkEnd w:id="8120"/>
        <w:bookmarkEnd w:id="8121"/>
        <w:bookmarkEnd w:id="8122"/>
        <w:bookmarkEnd w:id="8123"/>
        <w:bookmarkEnd w:id="8124"/>
      </w:del>
    </w:p>
    <w:p w14:paraId="7F6EFFA6" w14:textId="58859E18" w:rsidR="004975F6" w:rsidRPr="000D2AE2" w:rsidDel="00091580" w:rsidRDefault="004975F6">
      <w:pPr>
        <w:rPr>
          <w:del w:id="8125" w:author="Liam Coleman" w:date="2021-04-26T11:58:00Z"/>
        </w:rPr>
      </w:pPr>
      <w:bookmarkStart w:id="8126" w:name="_Toc66781378"/>
      <w:bookmarkStart w:id="8127" w:name="_Toc67314490"/>
      <w:bookmarkStart w:id="8128" w:name="_Toc67315123"/>
      <w:bookmarkStart w:id="8129" w:name="_Toc67322419"/>
      <w:bookmarkStart w:id="8130" w:name="_Toc67323056"/>
      <w:bookmarkStart w:id="8131" w:name="_Toc67406100"/>
      <w:bookmarkStart w:id="8132" w:name="_Toc67406737"/>
      <w:bookmarkStart w:id="8133" w:name="_Toc69823180"/>
      <w:bookmarkStart w:id="8134" w:name="_Toc69823887"/>
      <w:bookmarkStart w:id="8135" w:name="_Toc69912847"/>
      <w:bookmarkStart w:id="8136" w:name="_Toc69913564"/>
      <w:bookmarkStart w:id="8137" w:name="_Toc70329603"/>
      <w:bookmarkEnd w:id="8126"/>
      <w:bookmarkEnd w:id="8127"/>
      <w:bookmarkEnd w:id="8128"/>
      <w:bookmarkEnd w:id="8129"/>
      <w:bookmarkEnd w:id="8130"/>
      <w:bookmarkEnd w:id="8131"/>
      <w:bookmarkEnd w:id="8132"/>
      <w:bookmarkEnd w:id="8133"/>
      <w:bookmarkEnd w:id="8134"/>
      <w:bookmarkEnd w:id="8135"/>
      <w:bookmarkEnd w:id="8136"/>
      <w:bookmarkEnd w:id="8137"/>
    </w:p>
    <w:p w14:paraId="60528EAB" w14:textId="5FB43D83" w:rsidR="00A435DC" w:rsidRPr="000D2AE2" w:rsidDel="00091580" w:rsidRDefault="00A435DC">
      <w:pPr>
        <w:rPr>
          <w:del w:id="8138" w:author="Liam Coleman" w:date="2021-04-26T11:58:00Z"/>
          <w:rPrChange w:id="8139" w:author="Liam Coleman" w:date="2021-04-26T11:51:00Z">
            <w:rPr>
              <w:del w:id="8140" w:author="Liam Coleman" w:date="2021-04-26T11:58:00Z"/>
            </w:rPr>
          </w:rPrChange>
        </w:rPr>
        <w:pPrChange w:id="8141" w:author="Liam Coleman" w:date="2021-04-26T11:59:00Z">
          <w:pPr>
            <w:pStyle w:val="ReviewNotes"/>
          </w:pPr>
        </w:pPrChange>
      </w:pPr>
      <w:del w:id="8142" w:author="Liam Coleman" w:date="2021-04-26T11:58:00Z">
        <w:r w:rsidRPr="00250CB5" w:rsidDel="00091580">
          <w:delText xml:space="preserve">The </w:delText>
        </w:r>
        <w:r w:rsidR="00DF0FBB" w:rsidRPr="000D2AE2" w:rsidDel="00091580">
          <w:rPr>
            <w:rPrChange w:id="8143" w:author="Liam Coleman" w:date="2021-04-26T11:51:00Z">
              <w:rPr>
                <w:i w:val="0"/>
              </w:rPr>
            </w:rPrChange>
          </w:rPr>
          <w:delText xml:space="preserve">CG Method returns code string </w:delText>
        </w:r>
        <w:r w:rsidRPr="000D2AE2" w:rsidDel="00091580">
          <w:rPr>
            <w:rPrChange w:id="8144" w:author="Liam Coleman" w:date="2021-04-26T11:51:00Z">
              <w:rPr>
                <w:i w:val="0"/>
              </w:rPr>
            </w:rPrChange>
          </w:rPr>
          <w:delText>need to be mapped so that we can inform</w:delText>
        </w:r>
        <w:r w:rsidR="00F960B9" w:rsidRPr="000D2AE2" w:rsidDel="00091580">
          <w:rPr>
            <w:rPrChange w:id="8145" w:author="Liam Coleman" w:date="2021-04-26T11:51:00Z">
              <w:rPr>
                <w:i w:val="0"/>
              </w:rPr>
            </w:rPrChange>
          </w:rPr>
          <w:delText xml:space="preserve"> </w:delText>
        </w:r>
        <w:r w:rsidRPr="000D2AE2" w:rsidDel="00091580">
          <w:rPr>
            <w:rPrChange w:id="8146" w:author="Liam Coleman" w:date="2021-04-26T11:51:00Z">
              <w:rPr>
                <w:i w:val="0"/>
              </w:rPr>
            </w:rPrChange>
          </w:rPr>
          <w:delText>the Ca</w:delText>
        </w:r>
        <w:r w:rsidR="00F960B9" w:rsidRPr="000D2AE2" w:rsidDel="00091580">
          <w:rPr>
            <w:rPrChange w:id="8147" w:author="Liam Coleman" w:date="2021-04-26T11:51:00Z">
              <w:rPr>
                <w:i w:val="0"/>
              </w:rPr>
            </w:rPrChange>
          </w:rPr>
          <w:delText>shier to contact CG instead of C</w:delText>
        </w:r>
        <w:r w:rsidRPr="000D2AE2" w:rsidDel="00091580">
          <w:rPr>
            <w:rPrChange w:id="8148" w:author="Liam Coleman" w:date="2021-04-26T11:51:00Z">
              <w:rPr>
                <w:i w:val="0"/>
              </w:rPr>
            </w:rPrChange>
          </w:rPr>
          <w:delText>BE to minimise CBE support calls.</w:delText>
        </w:r>
        <w:bookmarkStart w:id="8149" w:name="_Toc66781379"/>
        <w:bookmarkStart w:id="8150" w:name="_Toc67314491"/>
        <w:bookmarkStart w:id="8151" w:name="_Toc67315124"/>
        <w:bookmarkStart w:id="8152" w:name="_Toc67322420"/>
        <w:bookmarkStart w:id="8153" w:name="_Toc67323057"/>
        <w:bookmarkStart w:id="8154" w:name="_Toc67406101"/>
        <w:bookmarkStart w:id="8155" w:name="_Toc67406738"/>
        <w:bookmarkStart w:id="8156" w:name="_Toc69823181"/>
        <w:bookmarkStart w:id="8157" w:name="_Toc69823888"/>
        <w:bookmarkStart w:id="8158" w:name="_Toc69912848"/>
        <w:bookmarkStart w:id="8159" w:name="_Toc69913565"/>
        <w:bookmarkStart w:id="8160" w:name="_Toc70329604"/>
        <w:bookmarkEnd w:id="8149"/>
        <w:bookmarkEnd w:id="8150"/>
        <w:bookmarkEnd w:id="8151"/>
        <w:bookmarkEnd w:id="8152"/>
        <w:bookmarkEnd w:id="8153"/>
        <w:bookmarkEnd w:id="8154"/>
        <w:bookmarkEnd w:id="8155"/>
        <w:bookmarkEnd w:id="8156"/>
        <w:bookmarkEnd w:id="8157"/>
        <w:bookmarkEnd w:id="8158"/>
        <w:bookmarkEnd w:id="8159"/>
        <w:bookmarkEnd w:id="8160"/>
      </w:del>
    </w:p>
    <w:p w14:paraId="5A3830A1" w14:textId="21711BEF" w:rsidR="00C55B2C" w:rsidRPr="000D2AE2" w:rsidDel="00091580" w:rsidRDefault="00F964A5">
      <w:pPr>
        <w:rPr>
          <w:del w:id="8161" w:author="Liam Coleman" w:date="2021-04-26T11:58:00Z"/>
          <w:rPrChange w:id="8162" w:author="Liam Coleman" w:date="2021-04-26T11:51:00Z">
            <w:rPr>
              <w:del w:id="8163" w:author="Liam Coleman" w:date="2021-04-26T11:58:00Z"/>
              <w:i/>
            </w:rPr>
          </w:rPrChange>
        </w:rPr>
      </w:pPr>
      <w:del w:id="8164" w:author="Liam Coleman" w:date="2021-04-26T11:58:00Z">
        <w:r w:rsidRPr="000D2AE2" w:rsidDel="00091580">
          <w:delText>If possible</w:delText>
        </w:r>
        <w:r w:rsidR="00231232" w:rsidRPr="000D2AE2" w:rsidDel="00091580">
          <w:delText>,</w:delText>
        </w:r>
        <w:r w:rsidRPr="000D2AE2" w:rsidDel="00091580">
          <w:delText xml:space="preserve"> all the </w:delText>
        </w:r>
        <w:r w:rsidR="00231232" w:rsidRPr="000D2AE2" w:rsidDel="00091580">
          <w:delText>m</w:delText>
        </w:r>
        <w:r w:rsidR="000C676D" w:rsidRPr="000D2AE2" w:rsidDel="00091580">
          <w:delText xml:space="preserve">ethod calls </w:delText>
        </w:r>
        <w:r w:rsidRPr="000D2AE2" w:rsidDel="00091580">
          <w:delText>will derive from a</w:delText>
        </w:r>
        <w:r w:rsidR="007D4A2A" w:rsidRPr="000D2AE2" w:rsidDel="00091580">
          <w:delText>n</w:delText>
        </w:r>
        <w:r w:rsidRPr="000D2AE2" w:rsidDel="00091580">
          <w:delText xml:space="preserve"> abstract </w:delText>
        </w:r>
        <w:r w:rsidRPr="000D2AE2" w:rsidDel="00091580">
          <w:rPr>
            <w:rPrChange w:id="8165" w:author="Liam Coleman" w:date="2021-04-26T11:51:00Z">
              <w:rPr>
                <w:b/>
              </w:rPr>
            </w:rPrChange>
          </w:rPr>
          <w:delText>CGCommand</w:delText>
        </w:r>
        <w:r w:rsidRPr="000D2AE2" w:rsidDel="00091580">
          <w:delText xml:space="preserve"> class whic</w:delText>
        </w:r>
        <w:r w:rsidR="00783FE5" w:rsidRPr="000D2AE2" w:rsidDel="00091580">
          <w:delText xml:space="preserve">h will allow </w:delText>
        </w:r>
        <w:r w:rsidR="00231232" w:rsidRPr="000D2AE2" w:rsidDel="00091580">
          <w:delText>e</w:delText>
        </w:r>
        <w:r w:rsidR="00C55B2C" w:rsidRPr="000D2AE2" w:rsidDel="00091580">
          <w:delText>rror</w:delText>
        </w:r>
        <w:r w:rsidR="00783FE5" w:rsidRPr="000D2AE2" w:rsidDel="00091580">
          <w:delText xml:space="preserve"> </w:delText>
        </w:r>
        <w:r w:rsidR="00231232" w:rsidRPr="000D2AE2" w:rsidDel="00091580">
          <w:delText>h</w:delText>
        </w:r>
        <w:r w:rsidR="00783FE5" w:rsidRPr="000D2AE2" w:rsidDel="00091580">
          <w:delText>andling, retry mechanism</w:delText>
        </w:r>
        <w:r w:rsidR="000C676D" w:rsidRPr="000D2AE2" w:rsidDel="00091580">
          <w:delText xml:space="preserve">, reset </w:delText>
        </w:r>
        <w:r w:rsidR="00783FE5" w:rsidRPr="000D2AE2" w:rsidDel="00091580">
          <w:delText xml:space="preserve">and logging to </w:delText>
        </w:r>
        <w:r w:rsidRPr="000D2AE2" w:rsidDel="00091580">
          <w:delText xml:space="preserve">be confined to one </w:delText>
        </w:r>
        <w:r w:rsidR="00783FE5" w:rsidRPr="000D2AE2" w:rsidDel="00091580">
          <w:delText>code area</w:delText>
        </w:r>
        <w:r w:rsidR="00231232" w:rsidRPr="000D2AE2" w:rsidDel="00091580">
          <w:delText xml:space="preserve"> and hence improving maintainability. </w:delText>
        </w:r>
        <w:r w:rsidR="00DF0FBB" w:rsidRPr="000D2AE2" w:rsidDel="00091580">
          <w:delText xml:space="preserve"> </w:delText>
        </w:r>
        <w:r w:rsidR="00C55B2C" w:rsidRPr="000D2AE2" w:rsidDel="00091580">
          <w:rPr>
            <w:rStyle w:val="ReviewNotesChar"/>
            <w:i w:val="0"/>
            <w:color w:val="auto"/>
            <w:rPrChange w:id="8166" w:author="Liam Coleman" w:date="2021-04-26T11:51:00Z">
              <w:rPr>
                <w:rStyle w:val="ReviewNotesChar"/>
              </w:rPr>
            </w:rPrChange>
          </w:rPr>
          <w:delText>Design Pattern to use here</w:delText>
        </w:r>
        <w:r w:rsidR="00231232" w:rsidRPr="000D2AE2" w:rsidDel="00091580">
          <w:rPr>
            <w:rStyle w:val="ReviewNotesChar"/>
            <w:i w:val="0"/>
            <w:color w:val="auto"/>
            <w:rPrChange w:id="8167" w:author="Liam Coleman" w:date="2021-04-26T11:51:00Z">
              <w:rPr>
                <w:rStyle w:val="ReviewNotesChar"/>
              </w:rPr>
            </w:rPrChange>
          </w:rPr>
          <w:delText xml:space="preserve"> TBD</w:delText>
        </w:r>
        <w:r w:rsidR="00C55B2C" w:rsidRPr="000D2AE2" w:rsidDel="00091580">
          <w:rPr>
            <w:rStyle w:val="ReviewNotesChar"/>
            <w:i w:val="0"/>
            <w:color w:val="auto"/>
            <w:rPrChange w:id="8168" w:author="Liam Coleman" w:date="2021-04-26T11:51:00Z">
              <w:rPr>
                <w:rStyle w:val="ReviewNotesChar"/>
              </w:rPr>
            </w:rPrChange>
          </w:rPr>
          <w:delText>?</w:delText>
        </w:r>
        <w:r w:rsidR="00DF0FBB" w:rsidRPr="000D2AE2" w:rsidDel="00091580">
          <w:rPr>
            <w:rStyle w:val="ReviewNotesChar"/>
            <w:i w:val="0"/>
            <w:color w:val="auto"/>
            <w:rPrChange w:id="8169" w:author="Liam Coleman" w:date="2021-04-26T11:51:00Z">
              <w:rPr>
                <w:rStyle w:val="ReviewNotesChar"/>
              </w:rPr>
            </w:rPrChange>
          </w:rPr>
          <w:delText xml:space="preserve"> [TG] Strategy</w:delText>
        </w:r>
        <w:bookmarkStart w:id="8170" w:name="_Toc66781380"/>
        <w:bookmarkStart w:id="8171" w:name="_Toc67314492"/>
        <w:bookmarkStart w:id="8172" w:name="_Toc67315125"/>
        <w:bookmarkStart w:id="8173" w:name="_Toc67322421"/>
        <w:bookmarkStart w:id="8174" w:name="_Toc67323058"/>
        <w:bookmarkStart w:id="8175" w:name="_Toc67406102"/>
        <w:bookmarkStart w:id="8176" w:name="_Toc67406739"/>
        <w:bookmarkStart w:id="8177" w:name="_Toc69823182"/>
        <w:bookmarkStart w:id="8178" w:name="_Toc69823889"/>
        <w:bookmarkStart w:id="8179" w:name="_Toc69912849"/>
        <w:bookmarkStart w:id="8180" w:name="_Toc69913566"/>
        <w:bookmarkStart w:id="8181" w:name="_Toc70329605"/>
        <w:bookmarkEnd w:id="8170"/>
        <w:bookmarkEnd w:id="8171"/>
        <w:bookmarkEnd w:id="8172"/>
        <w:bookmarkEnd w:id="8173"/>
        <w:bookmarkEnd w:id="8174"/>
        <w:bookmarkEnd w:id="8175"/>
        <w:bookmarkEnd w:id="8176"/>
        <w:bookmarkEnd w:id="8177"/>
        <w:bookmarkEnd w:id="8178"/>
        <w:bookmarkEnd w:id="8179"/>
        <w:bookmarkEnd w:id="8180"/>
        <w:bookmarkEnd w:id="8181"/>
      </w:del>
    </w:p>
    <w:p w14:paraId="38AE69A7" w14:textId="1BA52DC1" w:rsidR="00A435DC" w:rsidRPr="000D2AE2" w:rsidDel="00091580" w:rsidRDefault="00A435DC">
      <w:pPr>
        <w:rPr>
          <w:del w:id="8182" w:author="Liam Coleman" w:date="2021-04-26T11:58:00Z"/>
          <w:rPrChange w:id="8183" w:author="Liam Coleman" w:date="2021-04-26T11:51:00Z">
            <w:rPr>
              <w:del w:id="8184" w:author="Liam Coleman" w:date="2021-04-26T11:58:00Z"/>
            </w:rPr>
          </w:rPrChange>
        </w:rPr>
        <w:pPrChange w:id="8185" w:author="Liam Coleman" w:date="2021-04-26T11:59:00Z">
          <w:pPr>
            <w:pStyle w:val="ReviewNotes"/>
            <w:ind w:left="720" w:firstLine="720"/>
          </w:pPr>
        </w:pPrChange>
      </w:pPr>
      <w:del w:id="8186" w:author="Liam Coleman" w:date="2021-04-26T11:58:00Z">
        <w:r w:rsidRPr="00250CB5" w:rsidDel="00091580">
          <w:delText xml:space="preserve">KF has some examples in Sage Pay of a similar </w:delText>
        </w:r>
        <w:r w:rsidRPr="000D2AE2" w:rsidDel="00091580">
          <w:rPr>
            <w:rPrChange w:id="8187" w:author="Liam Coleman" w:date="2021-04-26T11:51:00Z">
              <w:rPr>
                <w:i w:val="0"/>
              </w:rPr>
            </w:rPrChange>
          </w:rPr>
          <w:delText>design pattern.</w:delText>
        </w:r>
        <w:bookmarkStart w:id="8188" w:name="_Toc66781381"/>
        <w:bookmarkStart w:id="8189" w:name="_Toc67314493"/>
        <w:bookmarkStart w:id="8190" w:name="_Toc67315126"/>
        <w:bookmarkStart w:id="8191" w:name="_Toc67322422"/>
        <w:bookmarkStart w:id="8192" w:name="_Toc67323059"/>
        <w:bookmarkStart w:id="8193" w:name="_Toc67406103"/>
        <w:bookmarkStart w:id="8194" w:name="_Toc67406740"/>
        <w:bookmarkStart w:id="8195" w:name="_Toc69823183"/>
        <w:bookmarkStart w:id="8196" w:name="_Toc69823890"/>
        <w:bookmarkStart w:id="8197" w:name="_Toc69912850"/>
        <w:bookmarkStart w:id="8198" w:name="_Toc69913567"/>
        <w:bookmarkStart w:id="8199" w:name="_Toc70329606"/>
        <w:bookmarkEnd w:id="8188"/>
        <w:bookmarkEnd w:id="8189"/>
        <w:bookmarkEnd w:id="8190"/>
        <w:bookmarkEnd w:id="8191"/>
        <w:bookmarkEnd w:id="8192"/>
        <w:bookmarkEnd w:id="8193"/>
        <w:bookmarkEnd w:id="8194"/>
        <w:bookmarkEnd w:id="8195"/>
        <w:bookmarkEnd w:id="8196"/>
        <w:bookmarkEnd w:id="8197"/>
        <w:bookmarkEnd w:id="8198"/>
        <w:bookmarkEnd w:id="8199"/>
      </w:del>
    </w:p>
    <w:p w14:paraId="16180B5B" w14:textId="61132709" w:rsidR="00231232" w:rsidRPr="000D2AE2" w:rsidDel="00091580" w:rsidRDefault="00231232">
      <w:pPr>
        <w:rPr>
          <w:del w:id="8200" w:author="Liam Coleman" w:date="2021-04-26T11:58:00Z"/>
        </w:rPr>
      </w:pPr>
      <w:del w:id="8201" w:author="Liam Coleman" w:date="2021-04-26T11:58:00Z">
        <w:r w:rsidRPr="000D2AE2" w:rsidDel="00091580">
          <w:rPr>
            <w:rPrChange w:id="8202" w:author="Liam Coleman" w:date="2021-04-26T11:51:00Z">
              <w:rPr>
                <w:b/>
              </w:rPr>
            </w:rPrChange>
          </w:rPr>
          <w:delText>Retry Mechanism for the CG_STATUS_BUSY Only</w:delText>
        </w:r>
        <w:bookmarkStart w:id="8203" w:name="_Toc66781382"/>
        <w:bookmarkStart w:id="8204" w:name="_Toc67314494"/>
        <w:bookmarkStart w:id="8205" w:name="_Toc67315127"/>
        <w:bookmarkStart w:id="8206" w:name="_Toc67322423"/>
        <w:bookmarkStart w:id="8207" w:name="_Toc67323060"/>
        <w:bookmarkStart w:id="8208" w:name="_Toc67406104"/>
        <w:bookmarkStart w:id="8209" w:name="_Toc67406741"/>
        <w:bookmarkStart w:id="8210" w:name="_Toc69823184"/>
        <w:bookmarkStart w:id="8211" w:name="_Toc69823891"/>
        <w:bookmarkStart w:id="8212" w:name="_Toc69912851"/>
        <w:bookmarkStart w:id="8213" w:name="_Toc69913568"/>
        <w:bookmarkStart w:id="8214" w:name="_Toc70329607"/>
        <w:bookmarkEnd w:id="8203"/>
        <w:bookmarkEnd w:id="8204"/>
        <w:bookmarkEnd w:id="8205"/>
        <w:bookmarkEnd w:id="8206"/>
        <w:bookmarkEnd w:id="8207"/>
        <w:bookmarkEnd w:id="8208"/>
        <w:bookmarkEnd w:id="8209"/>
        <w:bookmarkEnd w:id="8210"/>
        <w:bookmarkEnd w:id="8211"/>
        <w:bookmarkEnd w:id="8212"/>
        <w:bookmarkEnd w:id="8213"/>
        <w:bookmarkEnd w:id="8214"/>
      </w:del>
    </w:p>
    <w:p w14:paraId="337853D0" w14:textId="4DB38504" w:rsidR="00C55B2C" w:rsidRPr="000D2AE2" w:rsidDel="00091580" w:rsidRDefault="00F964A5">
      <w:pPr>
        <w:rPr>
          <w:del w:id="8215" w:author="Liam Coleman" w:date="2021-04-26T11:58:00Z"/>
        </w:rPr>
        <w:pPrChange w:id="8216" w:author="Liam Coleman" w:date="2021-04-26T11:59:00Z">
          <w:pPr>
            <w:ind w:left="360"/>
          </w:pPr>
        </w:pPrChange>
      </w:pPr>
      <w:del w:id="8217" w:author="Liam Coleman" w:date="2021-04-26T11:58:00Z">
        <w:r w:rsidRPr="000D2AE2" w:rsidDel="00091580">
          <w:delText xml:space="preserve">A </w:delText>
        </w:r>
        <w:r w:rsidR="00C55B2C" w:rsidRPr="000D2AE2" w:rsidDel="00091580">
          <w:delText xml:space="preserve">non-configurable </w:delText>
        </w:r>
        <w:r w:rsidRPr="000D2AE2" w:rsidDel="00091580">
          <w:delText>retry mechanism</w:delText>
        </w:r>
        <w:r w:rsidR="00C55B2C" w:rsidRPr="000D2AE2" w:rsidDel="00091580">
          <w:delText xml:space="preserve"> for the CG_STATUS_BUSY </w:delText>
        </w:r>
        <w:r w:rsidRPr="000D2AE2" w:rsidDel="00091580">
          <w:delText xml:space="preserve">state </w:delText>
        </w:r>
        <w:r w:rsidR="00C55B2C" w:rsidRPr="000D2AE2" w:rsidDel="00091580">
          <w:delText xml:space="preserve">will </w:delText>
        </w:r>
        <w:r w:rsidRPr="000D2AE2" w:rsidDel="00091580">
          <w:delText>be implemented</w:delText>
        </w:r>
        <w:r w:rsidR="00C55B2C" w:rsidRPr="000D2AE2" w:rsidDel="00091580">
          <w:delText xml:space="preserve"> as so:</w:delText>
        </w:r>
        <w:bookmarkStart w:id="8218" w:name="_Toc66781383"/>
        <w:bookmarkStart w:id="8219" w:name="_Toc67314495"/>
        <w:bookmarkStart w:id="8220" w:name="_Toc67315128"/>
        <w:bookmarkStart w:id="8221" w:name="_Toc67322424"/>
        <w:bookmarkStart w:id="8222" w:name="_Toc67323061"/>
        <w:bookmarkStart w:id="8223" w:name="_Toc67406105"/>
        <w:bookmarkStart w:id="8224" w:name="_Toc67406742"/>
        <w:bookmarkStart w:id="8225" w:name="_Toc69823185"/>
        <w:bookmarkStart w:id="8226" w:name="_Toc69823892"/>
        <w:bookmarkStart w:id="8227" w:name="_Toc69912852"/>
        <w:bookmarkStart w:id="8228" w:name="_Toc69913569"/>
        <w:bookmarkStart w:id="8229" w:name="_Toc70329608"/>
        <w:bookmarkEnd w:id="8218"/>
        <w:bookmarkEnd w:id="8219"/>
        <w:bookmarkEnd w:id="8220"/>
        <w:bookmarkEnd w:id="8221"/>
        <w:bookmarkEnd w:id="8222"/>
        <w:bookmarkEnd w:id="8223"/>
        <w:bookmarkEnd w:id="8224"/>
        <w:bookmarkEnd w:id="8225"/>
        <w:bookmarkEnd w:id="8226"/>
        <w:bookmarkEnd w:id="8227"/>
        <w:bookmarkEnd w:id="8228"/>
        <w:bookmarkEnd w:id="8229"/>
      </w:del>
    </w:p>
    <w:p w14:paraId="2A341D6B" w14:textId="1789078E" w:rsidR="00C55B2C" w:rsidRPr="000D2AE2" w:rsidDel="00091580" w:rsidRDefault="000C676D">
      <w:pPr>
        <w:rPr>
          <w:del w:id="8230" w:author="Liam Coleman" w:date="2021-04-26T11:58:00Z"/>
        </w:rPr>
        <w:pPrChange w:id="8231" w:author="Liam Coleman" w:date="2021-04-26T11:59:00Z">
          <w:pPr>
            <w:pStyle w:val="ListParagraph"/>
            <w:numPr>
              <w:numId w:val="63"/>
            </w:numPr>
            <w:ind w:left="1080" w:hanging="360"/>
          </w:pPr>
        </w:pPrChange>
      </w:pPr>
      <w:del w:id="8232" w:author="Liam Coleman" w:date="2021-04-26T11:58:00Z">
        <w:r w:rsidRPr="000D2AE2" w:rsidDel="00091580">
          <w:delText>First</w:delText>
        </w:r>
        <w:r w:rsidR="00231232" w:rsidRPr="000D2AE2" w:rsidDel="00091580">
          <w:delText xml:space="preserve"> retry  in 500</w:delText>
        </w:r>
        <w:r w:rsidRPr="000D2AE2" w:rsidDel="00091580">
          <w:delText>ms</w:delText>
        </w:r>
        <w:bookmarkStart w:id="8233" w:name="_Toc66781384"/>
        <w:bookmarkStart w:id="8234" w:name="_Toc67314496"/>
        <w:bookmarkStart w:id="8235" w:name="_Toc67315129"/>
        <w:bookmarkStart w:id="8236" w:name="_Toc67322425"/>
        <w:bookmarkStart w:id="8237" w:name="_Toc67323062"/>
        <w:bookmarkStart w:id="8238" w:name="_Toc67406106"/>
        <w:bookmarkStart w:id="8239" w:name="_Toc67406743"/>
        <w:bookmarkStart w:id="8240" w:name="_Toc69823186"/>
        <w:bookmarkStart w:id="8241" w:name="_Toc69823893"/>
        <w:bookmarkStart w:id="8242" w:name="_Toc69912853"/>
        <w:bookmarkStart w:id="8243" w:name="_Toc69913570"/>
        <w:bookmarkStart w:id="8244" w:name="_Toc70329609"/>
        <w:bookmarkEnd w:id="8233"/>
        <w:bookmarkEnd w:id="8234"/>
        <w:bookmarkEnd w:id="8235"/>
        <w:bookmarkEnd w:id="8236"/>
        <w:bookmarkEnd w:id="8237"/>
        <w:bookmarkEnd w:id="8238"/>
        <w:bookmarkEnd w:id="8239"/>
        <w:bookmarkEnd w:id="8240"/>
        <w:bookmarkEnd w:id="8241"/>
        <w:bookmarkEnd w:id="8242"/>
        <w:bookmarkEnd w:id="8243"/>
        <w:bookmarkEnd w:id="8244"/>
      </w:del>
    </w:p>
    <w:p w14:paraId="2C5956F5" w14:textId="62228630" w:rsidR="000C676D" w:rsidRPr="000D2AE2" w:rsidDel="00091580" w:rsidRDefault="000C676D">
      <w:pPr>
        <w:rPr>
          <w:del w:id="8245" w:author="Liam Coleman" w:date="2021-04-26T11:58:00Z"/>
        </w:rPr>
        <w:pPrChange w:id="8246" w:author="Liam Coleman" w:date="2021-04-26T11:59:00Z">
          <w:pPr>
            <w:pStyle w:val="ListParagraph"/>
            <w:numPr>
              <w:numId w:val="63"/>
            </w:numPr>
            <w:ind w:left="1080" w:hanging="360"/>
          </w:pPr>
        </w:pPrChange>
      </w:pPr>
      <w:del w:id="8247" w:author="Liam Coleman" w:date="2021-04-26T11:58:00Z">
        <w:r w:rsidRPr="000D2AE2" w:rsidDel="00091580">
          <w:delText>Second, Third &amp; Fourth retry every 5 seconds</w:delText>
        </w:r>
        <w:bookmarkStart w:id="8248" w:name="_Toc66781385"/>
        <w:bookmarkStart w:id="8249" w:name="_Toc67314497"/>
        <w:bookmarkStart w:id="8250" w:name="_Toc67315130"/>
        <w:bookmarkStart w:id="8251" w:name="_Toc67322426"/>
        <w:bookmarkStart w:id="8252" w:name="_Toc67323063"/>
        <w:bookmarkStart w:id="8253" w:name="_Toc67406107"/>
        <w:bookmarkStart w:id="8254" w:name="_Toc67406744"/>
        <w:bookmarkStart w:id="8255" w:name="_Toc69823187"/>
        <w:bookmarkStart w:id="8256" w:name="_Toc69823894"/>
        <w:bookmarkStart w:id="8257" w:name="_Toc69912854"/>
        <w:bookmarkStart w:id="8258" w:name="_Toc69913571"/>
        <w:bookmarkStart w:id="8259" w:name="_Toc70329610"/>
        <w:bookmarkEnd w:id="8248"/>
        <w:bookmarkEnd w:id="8249"/>
        <w:bookmarkEnd w:id="8250"/>
        <w:bookmarkEnd w:id="8251"/>
        <w:bookmarkEnd w:id="8252"/>
        <w:bookmarkEnd w:id="8253"/>
        <w:bookmarkEnd w:id="8254"/>
        <w:bookmarkEnd w:id="8255"/>
        <w:bookmarkEnd w:id="8256"/>
        <w:bookmarkEnd w:id="8257"/>
        <w:bookmarkEnd w:id="8258"/>
        <w:bookmarkEnd w:id="8259"/>
      </w:del>
    </w:p>
    <w:p w14:paraId="7A69BA9C" w14:textId="6EFF2AFB" w:rsidR="000C676D" w:rsidRPr="000D2AE2" w:rsidDel="00091580" w:rsidRDefault="000C676D">
      <w:pPr>
        <w:rPr>
          <w:del w:id="8260" w:author="Liam Coleman" w:date="2021-04-26T11:58:00Z"/>
        </w:rPr>
        <w:pPrChange w:id="8261" w:author="Liam Coleman" w:date="2021-04-26T11:59:00Z">
          <w:pPr>
            <w:pStyle w:val="ListParagraph"/>
            <w:numPr>
              <w:numId w:val="63"/>
            </w:numPr>
            <w:ind w:left="1080" w:hanging="360"/>
          </w:pPr>
        </w:pPrChange>
      </w:pPr>
      <w:del w:id="8262" w:author="Liam Coleman" w:date="2021-04-26T11:58:00Z">
        <w:r w:rsidRPr="000D2AE2" w:rsidDel="00091580">
          <w:delText>Max retries 4.</w:delText>
        </w:r>
        <w:bookmarkStart w:id="8263" w:name="_Toc66781386"/>
        <w:bookmarkStart w:id="8264" w:name="_Toc67314498"/>
        <w:bookmarkStart w:id="8265" w:name="_Toc67315131"/>
        <w:bookmarkStart w:id="8266" w:name="_Toc67322427"/>
        <w:bookmarkStart w:id="8267" w:name="_Toc67323064"/>
        <w:bookmarkStart w:id="8268" w:name="_Toc67406108"/>
        <w:bookmarkStart w:id="8269" w:name="_Toc67406745"/>
        <w:bookmarkStart w:id="8270" w:name="_Toc69823188"/>
        <w:bookmarkStart w:id="8271" w:name="_Toc69823895"/>
        <w:bookmarkStart w:id="8272" w:name="_Toc69912855"/>
        <w:bookmarkStart w:id="8273" w:name="_Toc69913572"/>
        <w:bookmarkStart w:id="8274" w:name="_Toc70329611"/>
        <w:bookmarkEnd w:id="8263"/>
        <w:bookmarkEnd w:id="8264"/>
        <w:bookmarkEnd w:id="8265"/>
        <w:bookmarkEnd w:id="8266"/>
        <w:bookmarkEnd w:id="8267"/>
        <w:bookmarkEnd w:id="8268"/>
        <w:bookmarkEnd w:id="8269"/>
        <w:bookmarkEnd w:id="8270"/>
        <w:bookmarkEnd w:id="8271"/>
        <w:bookmarkEnd w:id="8272"/>
        <w:bookmarkEnd w:id="8273"/>
        <w:bookmarkEnd w:id="8274"/>
      </w:del>
    </w:p>
    <w:p w14:paraId="4528E90F" w14:textId="744E7DFA" w:rsidR="00F964A5" w:rsidRPr="000D2AE2" w:rsidDel="00091580" w:rsidRDefault="000C676D">
      <w:pPr>
        <w:rPr>
          <w:del w:id="8275" w:author="Liam Coleman" w:date="2021-04-26T11:58:00Z"/>
        </w:rPr>
        <w:pPrChange w:id="8276" w:author="Liam Coleman" w:date="2021-04-26T11:59:00Z">
          <w:pPr>
            <w:ind w:left="360"/>
          </w:pPr>
        </w:pPrChange>
      </w:pPr>
      <w:del w:id="8277" w:author="Liam Coleman" w:date="2021-04-26T11:58:00Z">
        <w:r w:rsidRPr="000D2AE2" w:rsidDel="00091580">
          <w:delText xml:space="preserve">If on the fourth retry the return code is still unsuccessful then a YES/NO prompt will be displayed to the </w:delText>
        </w:r>
        <w:r w:rsidR="00F964A5" w:rsidRPr="000D2AE2" w:rsidDel="00091580">
          <w:delText xml:space="preserve">Cashier </w:delText>
        </w:r>
        <w:r w:rsidRPr="000D2AE2" w:rsidDel="00091580">
          <w:delText xml:space="preserve">to check the </w:delText>
        </w:r>
        <w:r w:rsidR="000E7A19" w:rsidRPr="000D2AE2" w:rsidDel="00091580">
          <w:delText>CG</w:delText>
        </w:r>
        <w:r w:rsidRPr="000D2AE2" w:rsidDel="00091580">
          <w:delText xml:space="preserve"> for errors, removed blocked notes etc. On Pressing YES the retry mechanism is instigated again. Pressing NO will cancel the request and the POS will reset the </w:delText>
        </w:r>
        <w:r w:rsidR="000E7A19" w:rsidRPr="000D2AE2" w:rsidDel="00091580">
          <w:delText>CG</w:delText>
        </w:r>
        <w:r w:rsidRPr="000D2AE2" w:rsidDel="00091580">
          <w:delText xml:space="preserve"> and inform the Cashier so they can take necessary action.</w:delText>
        </w:r>
        <w:r w:rsidR="00FE7A87" w:rsidRPr="000D2AE2" w:rsidDel="00091580">
          <w:delText xml:space="preserve"> If errors remain they will come to the fore on the next CG activity.</w:delText>
        </w:r>
        <w:bookmarkStart w:id="8278" w:name="_Toc66781387"/>
        <w:bookmarkStart w:id="8279" w:name="_Toc67314499"/>
        <w:bookmarkStart w:id="8280" w:name="_Toc67315132"/>
        <w:bookmarkStart w:id="8281" w:name="_Toc67322428"/>
        <w:bookmarkStart w:id="8282" w:name="_Toc67323065"/>
        <w:bookmarkStart w:id="8283" w:name="_Toc67406109"/>
        <w:bookmarkStart w:id="8284" w:name="_Toc67406746"/>
        <w:bookmarkStart w:id="8285" w:name="_Toc69823189"/>
        <w:bookmarkStart w:id="8286" w:name="_Toc69823896"/>
        <w:bookmarkStart w:id="8287" w:name="_Toc69912856"/>
        <w:bookmarkStart w:id="8288" w:name="_Toc69913573"/>
        <w:bookmarkStart w:id="8289" w:name="_Toc70329612"/>
        <w:bookmarkEnd w:id="8278"/>
        <w:bookmarkEnd w:id="8279"/>
        <w:bookmarkEnd w:id="8280"/>
        <w:bookmarkEnd w:id="8281"/>
        <w:bookmarkEnd w:id="8282"/>
        <w:bookmarkEnd w:id="8283"/>
        <w:bookmarkEnd w:id="8284"/>
        <w:bookmarkEnd w:id="8285"/>
        <w:bookmarkEnd w:id="8286"/>
        <w:bookmarkEnd w:id="8287"/>
        <w:bookmarkEnd w:id="8288"/>
        <w:bookmarkEnd w:id="8289"/>
      </w:del>
    </w:p>
    <w:p w14:paraId="4D81BDFD" w14:textId="7D1C2435" w:rsidR="00A435DC" w:rsidRPr="000D2AE2" w:rsidDel="00091580" w:rsidRDefault="00A435DC">
      <w:pPr>
        <w:rPr>
          <w:del w:id="8290" w:author="Liam Coleman" w:date="2021-04-26T11:58:00Z"/>
          <w:rPrChange w:id="8291" w:author="Liam Coleman" w:date="2021-04-26T11:51:00Z">
            <w:rPr>
              <w:del w:id="8292" w:author="Liam Coleman" w:date="2021-04-26T11:58:00Z"/>
            </w:rPr>
          </w:rPrChange>
        </w:rPr>
        <w:pPrChange w:id="8293" w:author="Liam Coleman" w:date="2021-04-26T11:59:00Z">
          <w:pPr>
            <w:pStyle w:val="ReviewNotes"/>
            <w:ind w:firstLine="360"/>
          </w:pPr>
        </w:pPrChange>
      </w:pPr>
      <w:del w:id="8294" w:author="Liam Coleman" w:date="2021-04-26T11:58:00Z">
        <w:r w:rsidRPr="00250CB5" w:rsidDel="00091580">
          <w:delText>Retry mechanism to be configurable.</w:delText>
        </w:r>
        <w:bookmarkStart w:id="8295" w:name="_Toc66781388"/>
        <w:bookmarkStart w:id="8296" w:name="_Toc67314500"/>
        <w:bookmarkStart w:id="8297" w:name="_Toc67315133"/>
        <w:bookmarkStart w:id="8298" w:name="_Toc67322429"/>
        <w:bookmarkStart w:id="8299" w:name="_Toc67323066"/>
        <w:bookmarkStart w:id="8300" w:name="_Toc67406110"/>
        <w:bookmarkStart w:id="8301" w:name="_Toc67406747"/>
        <w:bookmarkStart w:id="8302" w:name="_Toc69823190"/>
        <w:bookmarkStart w:id="8303" w:name="_Toc69823897"/>
        <w:bookmarkStart w:id="8304" w:name="_Toc69912857"/>
        <w:bookmarkStart w:id="8305" w:name="_Toc69913574"/>
        <w:bookmarkStart w:id="8306" w:name="_Toc70329613"/>
        <w:bookmarkEnd w:id="8295"/>
        <w:bookmarkEnd w:id="8296"/>
        <w:bookmarkEnd w:id="8297"/>
        <w:bookmarkEnd w:id="8298"/>
        <w:bookmarkEnd w:id="8299"/>
        <w:bookmarkEnd w:id="8300"/>
        <w:bookmarkEnd w:id="8301"/>
        <w:bookmarkEnd w:id="8302"/>
        <w:bookmarkEnd w:id="8303"/>
        <w:bookmarkEnd w:id="8304"/>
        <w:bookmarkEnd w:id="8305"/>
        <w:bookmarkEnd w:id="8306"/>
      </w:del>
    </w:p>
    <w:p w14:paraId="05626F13" w14:textId="21C5EB0B" w:rsidR="00F964A5" w:rsidRPr="000D2AE2" w:rsidDel="00091580" w:rsidRDefault="00F964A5">
      <w:pPr>
        <w:rPr>
          <w:del w:id="8307" w:author="Liam Coleman" w:date="2021-04-26T11:58:00Z"/>
        </w:rPr>
      </w:pPr>
      <w:del w:id="8308" w:author="Liam Coleman" w:date="2021-04-26T11:58:00Z">
        <w:r w:rsidRPr="000D2AE2" w:rsidDel="00091580">
          <w:delText>Error message</w:delText>
        </w:r>
        <w:r w:rsidR="00FE7A87" w:rsidRPr="000D2AE2" w:rsidDel="00091580">
          <w:delText xml:space="preserve"> text</w:delText>
        </w:r>
        <w:r w:rsidRPr="000D2AE2" w:rsidDel="00091580">
          <w:delText xml:space="preserve"> </w:delText>
        </w:r>
        <w:r w:rsidR="00FE7A87" w:rsidRPr="000D2AE2" w:rsidDel="00091580">
          <w:delText>f</w:delText>
        </w:r>
        <w:r w:rsidRPr="000D2AE2" w:rsidDel="00091580">
          <w:delText xml:space="preserve">rom the </w:delText>
        </w:r>
        <w:r w:rsidR="000E7A19" w:rsidRPr="000D2AE2" w:rsidDel="00091580">
          <w:delText>CG</w:delText>
        </w:r>
        <w:r w:rsidRPr="000D2AE2" w:rsidDel="00091580">
          <w:delText xml:space="preserve"> will be used</w:delText>
        </w:r>
        <w:r w:rsidR="00FE7A87" w:rsidRPr="000D2AE2" w:rsidDel="00091580">
          <w:delText xml:space="preserve"> directly </w:delText>
        </w:r>
        <w:r w:rsidRPr="000D2AE2" w:rsidDel="00091580">
          <w:delText xml:space="preserve">on POS error messages </w:delText>
        </w:r>
        <w:r w:rsidR="00FE7A87" w:rsidRPr="000D2AE2" w:rsidDel="00091580">
          <w:delText xml:space="preserve">and will not be edited, as doing so will </w:delText>
        </w:r>
        <w:r w:rsidRPr="000D2AE2" w:rsidDel="00091580">
          <w:delText xml:space="preserve">cause maintainability issues should </w:delText>
        </w:r>
        <w:r w:rsidR="000E7A19" w:rsidRPr="000D2AE2" w:rsidDel="00091580">
          <w:delText>CG</w:delText>
        </w:r>
        <w:r w:rsidRPr="000D2AE2" w:rsidDel="00091580">
          <w:delText xml:space="preserve"> change </w:delText>
        </w:r>
        <w:r w:rsidR="00FE7A87" w:rsidRPr="000D2AE2" w:rsidDel="00091580">
          <w:delText xml:space="preserve">error </w:delText>
        </w:r>
        <w:r w:rsidRPr="000D2AE2" w:rsidDel="00091580">
          <w:delText>text.</w:delText>
        </w:r>
        <w:bookmarkStart w:id="8309" w:name="_Toc66781389"/>
        <w:bookmarkStart w:id="8310" w:name="_Toc67314501"/>
        <w:bookmarkStart w:id="8311" w:name="_Toc67315134"/>
        <w:bookmarkStart w:id="8312" w:name="_Toc67322430"/>
        <w:bookmarkStart w:id="8313" w:name="_Toc67323067"/>
        <w:bookmarkStart w:id="8314" w:name="_Toc67406111"/>
        <w:bookmarkStart w:id="8315" w:name="_Toc67406748"/>
        <w:bookmarkStart w:id="8316" w:name="_Toc69823191"/>
        <w:bookmarkStart w:id="8317" w:name="_Toc69823898"/>
        <w:bookmarkStart w:id="8318" w:name="_Toc69912858"/>
        <w:bookmarkStart w:id="8319" w:name="_Toc69913575"/>
        <w:bookmarkStart w:id="8320" w:name="_Toc70329614"/>
        <w:bookmarkEnd w:id="8309"/>
        <w:bookmarkEnd w:id="8310"/>
        <w:bookmarkEnd w:id="8311"/>
        <w:bookmarkEnd w:id="8312"/>
        <w:bookmarkEnd w:id="8313"/>
        <w:bookmarkEnd w:id="8314"/>
        <w:bookmarkEnd w:id="8315"/>
        <w:bookmarkEnd w:id="8316"/>
        <w:bookmarkEnd w:id="8317"/>
        <w:bookmarkEnd w:id="8318"/>
        <w:bookmarkEnd w:id="8319"/>
        <w:bookmarkEnd w:id="8320"/>
      </w:del>
    </w:p>
    <w:p w14:paraId="2C4BEF6A" w14:textId="4179F7F4" w:rsidR="00F964A5" w:rsidRPr="000D2AE2" w:rsidDel="00091580" w:rsidRDefault="00F964A5">
      <w:pPr>
        <w:rPr>
          <w:del w:id="8321" w:author="Liam Coleman" w:date="2021-04-26T11:58:00Z"/>
        </w:rPr>
      </w:pPr>
      <w:del w:id="8322" w:author="Liam Coleman" w:date="2021-04-26T11:58:00Z">
        <w:r w:rsidRPr="000D2AE2" w:rsidDel="00091580">
          <w:rPr>
            <w:rPrChange w:id="8323" w:author="Liam Coleman" w:date="2021-04-26T11:51:00Z">
              <w:rPr>
                <w:b/>
              </w:rPr>
            </w:rPrChange>
          </w:rPr>
          <w:delText>resetCG</w:delText>
        </w:r>
        <w:r w:rsidRPr="000D2AE2" w:rsidDel="00091580">
          <w:delText xml:space="preserve"> is required to be called to after error has been cleared.</w:delText>
        </w:r>
        <w:r w:rsidR="00C55B2C" w:rsidRPr="000D2AE2" w:rsidDel="00091580">
          <w:delText xml:space="preserve"> This result will be examined to see if the error has actually been cleared.</w:delText>
        </w:r>
        <w:bookmarkStart w:id="8324" w:name="_Toc66781390"/>
        <w:bookmarkStart w:id="8325" w:name="_Toc67314502"/>
        <w:bookmarkStart w:id="8326" w:name="_Toc67315135"/>
        <w:bookmarkStart w:id="8327" w:name="_Toc67322431"/>
        <w:bookmarkStart w:id="8328" w:name="_Toc67323068"/>
        <w:bookmarkStart w:id="8329" w:name="_Toc67406112"/>
        <w:bookmarkStart w:id="8330" w:name="_Toc67406749"/>
        <w:bookmarkStart w:id="8331" w:name="_Toc69823192"/>
        <w:bookmarkStart w:id="8332" w:name="_Toc69823899"/>
        <w:bookmarkStart w:id="8333" w:name="_Toc69912859"/>
        <w:bookmarkStart w:id="8334" w:name="_Toc69913576"/>
        <w:bookmarkStart w:id="8335" w:name="_Toc70329615"/>
        <w:bookmarkEnd w:id="8324"/>
        <w:bookmarkEnd w:id="8325"/>
        <w:bookmarkEnd w:id="8326"/>
        <w:bookmarkEnd w:id="8327"/>
        <w:bookmarkEnd w:id="8328"/>
        <w:bookmarkEnd w:id="8329"/>
        <w:bookmarkEnd w:id="8330"/>
        <w:bookmarkEnd w:id="8331"/>
        <w:bookmarkEnd w:id="8332"/>
        <w:bookmarkEnd w:id="8333"/>
        <w:bookmarkEnd w:id="8334"/>
        <w:bookmarkEnd w:id="8335"/>
      </w:del>
    </w:p>
    <w:p w14:paraId="782C823B" w14:textId="11201803" w:rsidR="00046E06" w:rsidRPr="000D2AE2" w:rsidDel="00091580" w:rsidRDefault="00046E06">
      <w:pPr>
        <w:rPr>
          <w:del w:id="8336" w:author="Liam Coleman" w:date="2021-04-26T11:58:00Z"/>
          <w:rPrChange w:id="8337" w:author="Liam Coleman" w:date="2021-04-26T11:51:00Z">
            <w:rPr>
              <w:del w:id="8338" w:author="Liam Coleman" w:date="2021-04-26T11:58:00Z"/>
            </w:rPr>
          </w:rPrChange>
        </w:rPr>
        <w:pPrChange w:id="8339" w:author="Liam Coleman" w:date="2021-04-26T11:59:00Z">
          <w:pPr>
            <w:pStyle w:val="Heading3"/>
          </w:pPr>
        </w:pPrChange>
      </w:pPr>
      <w:del w:id="8340" w:author="Liam Coleman" w:date="2021-04-26T11:58:00Z">
        <w:r w:rsidRPr="00250CB5" w:rsidDel="00091580">
          <w:delText>Newer System</w:delText>
        </w:r>
        <w:bookmarkStart w:id="8341" w:name="_Toc66781391"/>
        <w:bookmarkStart w:id="8342" w:name="_Toc67314503"/>
        <w:bookmarkStart w:id="8343" w:name="_Toc67315136"/>
        <w:bookmarkStart w:id="8344" w:name="_Toc67322432"/>
        <w:bookmarkStart w:id="8345" w:name="_Toc67323069"/>
        <w:bookmarkStart w:id="8346" w:name="_Toc67406113"/>
        <w:bookmarkStart w:id="8347" w:name="_Toc67406750"/>
        <w:bookmarkStart w:id="8348" w:name="_Toc69823193"/>
        <w:bookmarkStart w:id="8349" w:name="_Toc69823900"/>
        <w:bookmarkStart w:id="8350" w:name="_Toc69912860"/>
        <w:bookmarkStart w:id="8351" w:name="_Toc69913577"/>
        <w:bookmarkStart w:id="8352" w:name="_Toc70329616"/>
        <w:bookmarkEnd w:id="8341"/>
        <w:bookmarkEnd w:id="8342"/>
        <w:bookmarkEnd w:id="8343"/>
        <w:bookmarkEnd w:id="8344"/>
        <w:bookmarkEnd w:id="8345"/>
        <w:bookmarkEnd w:id="8346"/>
        <w:bookmarkEnd w:id="8347"/>
        <w:bookmarkEnd w:id="8348"/>
        <w:bookmarkEnd w:id="8349"/>
        <w:bookmarkEnd w:id="8350"/>
        <w:bookmarkEnd w:id="8351"/>
        <w:bookmarkEnd w:id="8352"/>
      </w:del>
    </w:p>
    <w:p w14:paraId="5E8D11A2" w14:textId="3C813400" w:rsidR="008C39D6" w:rsidRPr="000D2AE2" w:rsidDel="00091580" w:rsidRDefault="00046E06">
      <w:pPr>
        <w:rPr>
          <w:del w:id="8353" w:author="Liam Coleman" w:date="2021-04-26T11:58:00Z"/>
        </w:rPr>
      </w:pPr>
      <w:del w:id="8354" w:author="Liam Coleman" w:date="2021-04-26T11:58:00Z">
        <w:r w:rsidRPr="000D2AE2" w:rsidDel="00091580">
          <w:delText xml:space="preserve">The </w:delText>
        </w:r>
        <w:r w:rsidR="00F960B9" w:rsidRPr="000D2AE2" w:rsidDel="00091580">
          <w:rPr>
            <w:rPrChange w:id="8355" w:author="Liam Coleman" w:date="2021-04-26T11:51:00Z">
              <w:rPr>
                <w:b/>
              </w:rPr>
            </w:rPrChange>
          </w:rPr>
          <w:delText>IsNewerVersion</w:delText>
        </w:r>
        <w:r w:rsidR="00F960B9" w:rsidRPr="000D2AE2" w:rsidDel="00091580">
          <w:delText xml:space="preserve"> </w:delText>
        </w:r>
        <w:r w:rsidRPr="000D2AE2" w:rsidDel="00091580">
          <w:delText xml:space="preserve">method </w:delText>
        </w:r>
        <w:r w:rsidR="00F964A5" w:rsidRPr="000D2AE2" w:rsidDel="00091580">
          <w:delText xml:space="preserve">can be used to determine if the respective POS </w:delText>
        </w:r>
        <w:r w:rsidR="000E7A19" w:rsidRPr="000D2AE2" w:rsidDel="00091580">
          <w:delText>CG</w:delText>
        </w:r>
        <w:r w:rsidR="00F964A5" w:rsidRPr="000D2AE2" w:rsidDel="00091580">
          <w:delText xml:space="preserve"> is the newer system. This will be called and determined during the Login request and </w:delText>
        </w:r>
        <w:r w:rsidR="002659B3" w:rsidRPr="000D2AE2" w:rsidDel="00091580">
          <w:delText>stored. The store value will be consulted prior to every CG method call.</w:delText>
        </w:r>
        <w:r w:rsidR="00F964A5" w:rsidRPr="000D2AE2" w:rsidDel="00091580">
          <w:delText xml:space="preserve"> If the </w:delText>
        </w:r>
        <w:r w:rsidR="000E7A19" w:rsidRPr="000D2AE2" w:rsidDel="00091580">
          <w:delText>CG</w:delText>
        </w:r>
        <w:r w:rsidR="00F964A5" w:rsidRPr="000D2AE2" w:rsidDel="00091580">
          <w:delText xml:space="preserve"> system is older than a message is displayed on the POS inform</w:delText>
        </w:r>
        <w:r w:rsidR="002659B3" w:rsidRPr="000D2AE2" w:rsidDel="00091580">
          <w:delText xml:space="preserve">ing </w:delText>
        </w:r>
        <w:r w:rsidR="00F964A5" w:rsidRPr="000D2AE2" w:rsidDel="00091580">
          <w:delText xml:space="preserve">the Cashier that </w:delText>
        </w:r>
        <w:r w:rsidR="000E7A19" w:rsidRPr="000D2AE2" w:rsidDel="00091580">
          <w:delText>CG</w:delText>
        </w:r>
        <w:r w:rsidR="00F964A5" w:rsidRPr="000D2AE2" w:rsidDel="00091580">
          <w:delText xml:space="preserve"> is not supported.</w:delText>
        </w:r>
        <w:bookmarkStart w:id="8356" w:name="_Toc66781392"/>
        <w:bookmarkStart w:id="8357" w:name="_Toc67314504"/>
        <w:bookmarkStart w:id="8358" w:name="_Toc67315137"/>
        <w:bookmarkStart w:id="8359" w:name="_Toc67322433"/>
        <w:bookmarkStart w:id="8360" w:name="_Toc67323070"/>
        <w:bookmarkStart w:id="8361" w:name="_Toc67406114"/>
        <w:bookmarkStart w:id="8362" w:name="_Toc67406751"/>
        <w:bookmarkStart w:id="8363" w:name="_Toc69823194"/>
        <w:bookmarkStart w:id="8364" w:name="_Toc69823901"/>
        <w:bookmarkStart w:id="8365" w:name="_Toc69912861"/>
        <w:bookmarkStart w:id="8366" w:name="_Toc69913578"/>
        <w:bookmarkStart w:id="8367" w:name="_Toc70329617"/>
        <w:bookmarkEnd w:id="8356"/>
        <w:bookmarkEnd w:id="8357"/>
        <w:bookmarkEnd w:id="8358"/>
        <w:bookmarkEnd w:id="8359"/>
        <w:bookmarkEnd w:id="8360"/>
        <w:bookmarkEnd w:id="8361"/>
        <w:bookmarkEnd w:id="8362"/>
        <w:bookmarkEnd w:id="8363"/>
        <w:bookmarkEnd w:id="8364"/>
        <w:bookmarkEnd w:id="8365"/>
        <w:bookmarkEnd w:id="8366"/>
        <w:bookmarkEnd w:id="8367"/>
      </w:del>
    </w:p>
    <w:p w14:paraId="64EA6BF6" w14:textId="04C1B6DD" w:rsidR="006306E9" w:rsidRPr="000D2AE2" w:rsidDel="00091580" w:rsidRDefault="006306E9">
      <w:pPr>
        <w:rPr>
          <w:del w:id="8368" w:author="Liam Coleman" w:date="2021-04-26T11:58:00Z"/>
          <w:rPrChange w:id="8369" w:author="Liam Coleman" w:date="2021-04-26T11:51:00Z">
            <w:rPr>
              <w:del w:id="8370" w:author="Liam Coleman" w:date="2021-04-26T11:58:00Z"/>
            </w:rPr>
          </w:rPrChange>
        </w:rPr>
        <w:pPrChange w:id="8371" w:author="Liam Coleman" w:date="2021-04-26T11:59:00Z">
          <w:pPr>
            <w:pStyle w:val="Heading3"/>
          </w:pPr>
        </w:pPrChange>
      </w:pPr>
      <w:del w:id="8372" w:author="Liam Coleman" w:date="2021-04-26T11:58:00Z">
        <w:r w:rsidRPr="00250CB5" w:rsidDel="00091580">
          <w:delText>Logging</w:delText>
        </w:r>
        <w:bookmarkStart w:id="8373" w:name="_Toc66781393"/>
        <w:bookmarkStart w:id="8374" w:name="_Toc67314505"/>
        <w:bookmarkStart w:id="8375" w:name="_Toc67315138"/>
        <w:bookmarkStart w:id="8376" w:name="_Toc67322434"/>
        <w:bookmarkStart w:id="8377" w:name="_Toc67323071"/>
        <w:bookmarkStart w:id="8378" w:name="_Toc67406115"/>
        <w:bookmarkStart w:id="8379" w:name="_Toc67406752"/>
        <w:bookmarkStart w:id="8380" w:name="_Toc69823195"/>
        <w:bookmarkStart w:id="8381" w:name="_Toc69823902"/>
        <w:bookmarkStart w:id="8382" w:name="_Toc69912862"/>
        <w:bookmarkStart w:id="8383" w:name="_Toc69913579"/>
        <w:bookmarkStart w:id="8384" w:name="_Toc70329618"/>
        <w:bookmarkEnd w:id="8373"/>
        <w:bookmarkEnd w:id="8374"/>
        <w:bookmarkEnd w:id="8375"/>
        <w:bookmarkEnd w:id="8376"/>
        <w:bookmarkEnd w:id="8377"/>
        <w:bookmarkEnd w:id="8378"/>
        <w:bookmarkEnd w:id="8379"/>
        <w:bookmarkEnd w:id="8380"/>
        <w:bookmarkEnd w:id="8381"/>
        <w:bookmarkEnd w:id="8382"/>
        <w:bookmarkEnd w:id="8383"/>
        <w:bookmarkEnd w:id="8384"/>
      </w:del>
    </w:p>
    <w:p w14:paraId="103C9CBA" w14:textId="15AD754D" w:rsidR="00FC489A" w:rsidRPr="000D2AE2" w:rsidDel="00091580" w:rsidRDefault="00712443">
      <w:pPr>
        <w:rPr>
          <w:del w:id="8385" w:author="Liam Coleman" w:date="2021-04-26T11:58:00Z"/>
        </w:rPr>
      </w:pPr>
      <w:del w:id="8386" w:author="Liam Coleman" w:date="2021-04-26T11:58:00Z">
        <w:r w:rsidRPr="000D2AE2" w:rsidDel="00091580">
          <w:delText>As mentioned</w:delText>
        </w:r>
        <w:r w:rsidR="002659B3" w:rsidRPr="000D2AE2" w:rsidDel="00091580">
          <w:delText xml:space="preserve"> the </w:delText>
        </w:r>
        <w:r w:rsidRPr="000D2AE2" w:rsidDel="00091580">
          <w:delText>POS2CG.DLL will utilise the CB</w:delText>
        </w:r>
        <w:r w:rsidR="00FC489A" w:rsidRPr="000D2AE2" w:rsidDel="00091580">
          <w:delText>E</w:delText>
        </w:r>
        <w:r w:rsidRPr="000D2AE2" w:rsidDel="00091580">
          <w:delText xml:space="preserve">AddOns logging </w:delText>
        </w:r>
        <w:r w:rsidR="002659B3" w:rsidRPr="000D2AE2" w:rsidDel="00091580">
          <w:delText xml:space="preserve">functionality, which </w:delText>
        </w:r>
        <w:r w:rsidR="00FC489A" w:rsidRPr="000D2AE2" w:rsidDel="00091580">
          <w:delText xml:space="preserve">may require modification to support the specified </w:delText>
        </w:r>
        <w:r w:rsidR="002659B3" w:rsidRPr="000D2AE2" w:rsidDel="00091580">
          <w:delText>daily</w:delText>
        </w:r>
        <w:r w:rsidR="00FC489A" w:rsidRPr="000D2AE2" w:rsidDel="00091580">
          <w:delText xml:space="preserve"> archiving.</w:delText>
        </w:r>
        <w:r w:rsidRPr="000D2AE2" w:rsidDel="00091580">
          <w:delText xml:space="preserve"> The </w:delText>
        </w:r>
        <w:r w:rsidR="00FC489A" w:rsidRPr="000D2AE2" w:rsidDel="00091580">
          <w:delText xml:space="preserve">POS2CG.DLL log file will be created if it does not exist. The following naming convention will be used: </w:delText>
        </w:r>
        <w:r w:rsidR="00FC489A" w:rsidRPr="000D2AE2" w:rsidDel="00091580">
          <w:rPr>
            <w:rPrChange w:id="8387" w:author="Liam Coleman" w:date="2021-04-26T11:51:00Z">
              <w:rPr>
                <w:b/>
                <w:strike/>
              </w:rPr>
            </w:rPrChange>
          </w:rPr>
          <w:delText>POS2CG_Till##_DD-MM-YYYY.log</w:delText>
        </w:r>
        <w:r w:rsidR="00A435DC" w:rsidRPr="000D2AE2" w:rsidDel="00091580">
          <w:rPr>
            <w:rPrChange w:id="8388" w:author="Liam Coleman" w:date="2021-04-26T11:51:00Z">
              <w:rPr>
                <w:b/>
              </w:rPr>
            </w:rPrChange>
          </w:rPr>
          <w:delText xml:space="preserve"> </w:delText>
        </w:r>
        <w:r w:rsidR="00A435DC" w:rsidRPr="000D2AE2" w:rsidDel="00091580">
          <w:rPr>
            <w:rPrChange w:id="8389" w:author="Liam Coleman" w:date="2021-04-26T11:51:00Z">
              <w:rPr>
                <w:b/>
                <w:color w:val="C00000"/>
              </w:rPr>
            </w:rPrChange>
          </w:rPr>
          <w:delText>POS2CG</w:delText>
        </w:r>
      </w:del>
      <w:ins w:id="8390" w:author="Thomas Gaughan" w:date="2014-05-15T15:46:00Z">
        <w:del w:id="8391" w:author="Liam Coleman" w:date="2021-04-26T11:58:00Z">
          <w:r w:rsidR="002E4D84" w:rsidRPr="000D2AE2" w:rsidDel="00091580">
            <w:rPr>
              <w:rPrChange w:id="8392" w:author="Liam Coleman" w:date="2021-04-26T11:51:00Z">
                <w:rPr>
                  <w:b/>
                  <w:color w:val="C00000"/>
                </w:rPr>
              </w:rPrChange>
            </w:rPr>
            <w:delText>CashGuard</w:delText>
          </w:r>
        </w:del>
      </w:ins>
      <w:del w:id="8393" w:author="Liam Coleman" w:date="2021-04-26T11:58:00Z">
        <w:r w:rsidR="00A435DC" w:rsidRPr="000D2AE2" w:rsidDel="00091580">
          <w:rPr>
            <w:rPrChange w:id="8394" w:author="Liam Coleman" w:date="2021-04-26T11:51:00Z">
              <w:rPr>
                <w:b/>
                <w:color w:val="C00000"/>
              </w:rPr>
            </w:rPrChange>
          </w:rPr>
          <w:delText>_MW_Till##_YYYY-MM-DD.log</w:delText>
        </w:r>
        <w:bookmarkStart w:id="8395" w:name="_Toc66781394"/>
        <w:bookmarkStart w:id="8396" w:name="_Toc67314506"/>
        <w:bookmarkStart w:id="8397" w:name="_Toc67315139"/>
        <w:bookmarkStart w:id="8398" w:name="_Toc67322435"/>
        <w:bookmarkStart w:id="8399" w:name="_Toc67323072"/>
        <w:bookmarkStart w:id="8400" w:name="_Toc67406116"/>
        <w:bookmarkStart w:id="8401" w:name="_Toc67406753"/>
        <w:bookmarkStart w:id="8402" w:name="_Toc69823196"/>
        <w:bookmarkStart w:id="8403" w:name="_Toc69823903"/>
        <w:bookmarkStart w:id="8404" w:name="_Toc69912863"/>
        <w:bookmarkStart w:id="8405" w:name="_Toc69913580"/>
        <w:bookmarkStart w:id="8406" w:name="_Toc70329619"/>
        <w:bookmarkEnd w:id="8395"/>
        <w:bookmarkEnd w:id="8396"/>
        <w:bookmarkEnd w:id="8397"/>
        <w:bookmarkEnd w:id="8398"/>
        <w:bookmarkEnd w:id="8399"/>
        <w:bookmarkEnd w:id="8400"/>
        <w:bookmarkEnd w:id="8401"/>
        <w:bookmarkEnd w:id="8402"/>
        <w:bookmarkEnd w:id="8403"/>
        <w:bookmarkEnd w:id="8404"/>
        <w:bookmarkEnd w:id="8405"/>
        <w:bookmarkEnd w:id="8406"/>
      </w:del>
    </w:p>
    <w:p w14:paraId="005555AE" w14:textId="33DE9FC2" w:rsidR="00FC489A" w:rsidRPr="000D2AE2" w:rsidDel="00091580" w:rsidRDefault="00FC489A">
      <w:pPr>
        <w:rPr>
          <w:del w:id="8407" w:author="Liam Coleman" w:date="2021-04-26T11:58:00Z"/>
          <w:rPrChange w:id="8408" w:author="Liam Coleman" w:date="2021-04-26T11:51:00Z">
            <w:rPr>
              <w:del w:id="8409" w:author="Liam Coleman" w:date="2021-04-26T11:58:00Z"/>
              <w:strike/>
            </w:rPr>
          </w:rPrChange>
        </w:rPr>
      </w:pPr>
      <w:del w:id="8410" w:author="Liam Coleman" w:date="2021-04-26T11:58:00Z">
        <w:r w:rsidRPr="000D2AE2" w:rsidDel="00091580">
          <w:rPr>
            <w:rPrChange w:id="8411" w:author="Liam Coleman" w:date="2021-04-26T11:51:00Z">
              <w:rPr>
                <w:strike/>
              </w:rPr>
            </w:rPrChange>
          </w:rPr>
          <w:delText xml:space="preserve">The WinEpos will also have a respective log, but this will utilise the existing write log function which is archived based on size. This log file will record the details before and after method calls to POS2CG.DLL. The following naming convention will be used </w:delText>
        </w:r>
        <w:r w:rsidRPr="000D2AE2" w:rsidDel="00091580">
          <w:rPr>
            <w:rPrChange w:id="8412" w:author="Liam Coleman" w:date="2021-04-26T11:51:00Z">
              <w:rPr>
                <w:b/>
                <w:strike/>
              </w:rPr>
            </w:rPrChange>
          </w:rPr>
          <w:delText>POS2CG_WinEposv4_TillXX.log</w:delText>
        </w:r>
        <w:r w:rsidRPr="000D2AE2" w:rsidDel="00091580">
          <w:rPr>
            <w:rPrChange w:id="8413" w:author="Liam Coleman" w:date="2021-04-26T11:51:00Z">
              <w:rPr>
                <w:strike/>
              </w:rPr>
            </w:rPrChange>
          </w:rPr>
          <w:delText xml:space="preserve">. This log file should not be created or written to if </w:delText>
        </w:r>
        <w:r w:rsidR="000E7A19" w:rsidRPr="000D2AE2" w:rsidDel="00091580">
          <w:rPr>
            <w:rPrChange w:id="8414" w:author="Liam Coleman" w:date="2021-04-26T11:51:00Z">
              <w:rPr>
                <w:strike/>
              </w:rPr>
            </w:rPrChange>
          </w:rPr>
          <w:delText>CG</w:delText>
        </w:r>
        <w:r w:rsidRPr="000D2AE2" w:rsidDel="00091580">
          <w:rPr>
            <w:rPrChange w:id="8415" w:author="Liam Coleman" w:date="2021-04-26T11:51:00Z">
              <w:rPr>
                <w:strike/>
              </w:rPr>
            </w:rPrChange>
          </w:rPr>
          <w:delText xml:space="preserve"> is not configured.</w:delText>
        </w:r>
        <w:bookmarkStart w:id="8416" w:name="_Toc66781395"/>
        <w:bookmarkStart w:id="8417" w:name="_Toc67314507"/>
        <w:bookmarkStart w:id="8418" w:name="_Toc67315140"/>
        <w:bookmarkStart w:id="8419" w:name="_Toc67322436"/>
        <w:bookmarkStart w:id="8420" w:name="_Toc67323073"/>
        <w:bookmarkStart w:id="8421" w:name="_Toc67406117"/>
        <w:bookmarkStart w:id="8422" w:name="_Toc67406754"/>
        <w:bookmarkStart w:id="8423" w:name="_Toc69823197"/>
        <w:bookmarkStart w:id="8424" w:name="_Toc69823904"/>
        <w:bookmarkStart w:id="8425" w:name="_Toc69912864"/>
        <w:bookmarkStart w:id="8426" w:name="_Toc69913581"/>
        <w:bookmarkStart w:id="8427" w:name="_Toc70329620"/>
        <w:bookmarkEnd w:id="8416"/>
        <w:bookmarkEnd w:id="8417"/>
        <w:bookmarkEnd w:id="8418"/>
        <w:bookmarkEnd w:id="8419"/>
        <w:bookmarkEnd w:id="8420"/>
        <w:bookmarkEnd w:id="8421"/>
        <w:bookmarkEnd w:id="8422"/>
        <w:bookmarkEnd w:id="8423"/>
        <w:bookmarkEnd w:id="8424"/>
        <w:bookmarkEnd w:id="8425"/>
        <w:bookmarkEnd w:id="8426"/>
        <w:bookmarkEnd w:id="8427"/>
      </w:del>
    </w:p>
    <w:p w14:paraId="64C499F9" w14:textId="0401733C" w:rsidR="00A435DC" w:rsidRPr="000D2AE2" w:rsidDel="00091580" w:rsidRDefault="00A435DC">
      <w:pPr>
        <w:rPr>
          <w:del w:id="8428" w:author="Liam Coleman" w:date="2021-04-26T11:58:00Z"/>
          <w:rPrChange w:id="8429" w:author="Liam Coleman" w:date="2021-04-26T11:51:00Z">
            <w:rPr>
              <w:del w:id="8430" w:author="Liam Coleman" w:date="2021-04-26T11:58:00Z"/>
            </w:rPr>
          </w:rPrChange>
        </w:rPr>
        <w:pPrChange w:id="8431" w:author="Liam Coleman" w:date="2021-04-26T11:59:00Z">
          <w:pPr>
            <w:pStyle w:val="ReviewNotes"/>
          </w:pPr>
        </w:pPrChange>
      </w:pPr>
      <w:del w:id="8432" w:author="Liam Coleman" w:date="2021-04-26T11:58:00Z">
        <w:r w:rsidRPr="00250CB5" w:rsidDel="00091580">
          <w:delText xml:space="preserve">The WinEposV4 </w:delText>
        </w:r>
        <w:r w:rsidRPr="000D2AE2" w:rsidDel="00091580">
          <w:rPr>
            <w:rPrChange w:id="8433" w:author="Liam Coleman" w:date="2021-04-26T11:51:00Z">
              <w:rPr>
                <w:b/>
                <w:i w:val="0"/>
              </w:rPr>
            </w:rPrChange>
          </w:rPr>
          <w:delText>POS2CG_</w:delText>
        </w:r>
        <w:r w:rsidR="001C7B90" w:rsidRPr="000D2AE2" w:rsidDel="00091580">
          <w:rPr>
            <w:rPrChange w:id="8434" w:author="Liam Coleman" w:date="2021-04-26T11:51:00Z">
              <w:rPr>
                <w:b/>
                <w:i w:val="0"/>
              </w:rPr>
            </w:rPrChange>
          </w:rPr>
          <w:delText>POS</w:delText>
        </w:r>
        <w:r w:rsidRPr="000D2AE2" w:rsidDel="00091580">
          <w:rPr>
            <w:rPrChange w:id="8435" w:author="Liam Coleman" w:date="2021-04-26T11:51:00Z">
              <w:rPr>
                <w:b/>
                <w:i w:val="0"/>
              </w:rPr>
            </w:rPrChange>
          </w:rPr>
          <w:delText>_TillXX_YYYY-MM-DD.log</w:delText>
        </w:r>
        <w:r w:rsidRPr="000D2AE2" w:rsidDel="00091580">
          <w:rPr>
            <w:rPrChange w:id="8436" w:author="Liam Coleman" w:date="2021-04-26T11:51:00Z">
              <w:rPr>
                <w:i w:val="0"/>
              </w:rPr>
            </w:rPrChange>
          </w:rPr>
          <w:delText xml:space="preserve"> log will work similar to the MW log, archive and zipping will be supported.</w:delText>
        </w:r>
        <w:bookmarkStart w:id="8437" w:name="_Toc66781396"/>
        <w:bookmarkStart w:id="8438" w:name="_Toc67314508"/>
        <w:bookmarkStart w:id="8439" w:name="_Toc67315141"/>
        <w:bookmarkStart w:id="8440" w:name="_Toc67322437"/>
        <w:bookmarkStart w:id="8441" w:name="_Toc67323074"/>
        <w:bookmarkStart w:id="8442" w:name="_Toc67406118"/>
        <w:bookmarkStart w:id="8443" w:name="_Toc67406755"/>
        <w:bookmarkStart w:id="8444" w:name="_Toc69823198"/>
        <w:bookmarkStart w:id="8445" w:name="_Toc69823905"/>
        <w:bookmarkStart w:id="8446" w:name="_Toc69912865"/>
        <w:bookmarkStart w:id="8447" w:name="_Toc69913582"/>
        <w:bookmarkStart w:id="8448" w:name="_Toc70329621"/>
        <w:bookmarkEnd w:id="8437"/>
        <w:bookmarkEnd w:id="8438"/>
        <w:bookmarkEnd w:id="8439"/>
        <w:bookmarkEnd w:id="8440"/>
        <w:bookmarkEnd w:id="8441"/>
        <w:bookmarkEnd w:id="8442"/>
        <w:bookmarkEnd w:id="8443"/>
        <w:bookmarkEnd w:id="8444"/>
        <w:bookmarkEnd w:id="8445"/>
        <w:bookmarkEnd w:id="8446"/>
        <w:bookmarkEnd w:id="8447"/>
        <w:bookmarkEnd w:id="8448"/>
      </w:del>
    </w:p>
    <w:p w14:paraId="6553D447" w14:textId="2337D7A4" w:rsidR="00A435DC" w:rsidRPr="000D2AE2" w:rsidDel="00091580" w:rsidRDefault="00A435DC">
      <w:pPr>
        <w:rPr>
          <w:del w:id="8449" w:author="Liam Coleman" w:date="2021-04-26T11:58:00Z"/>
          <w:rPrChange w:id="8450" w:author="Liam Coleman" w:date="2021-04-26T11:51:00Z">
            <w:rPr>
              <w:del w:id="8451" w:author="Liam Coleman" w:date="2021-04-26T11:58:00Z"/>
            </w:rPr>
          </w:rPrChange>
        </w:rPr>
        <w:pPrChange w:id="8452" w:author="Liam Coleman" w:date="2021-04-26T11:59:00Z">
          <w:pPr>
            <w:pStyle w:val="ReviewNotes"/>
          </w:pPr>
        </w:pPrChange>
      </w:pPr>
      <w:del w:id="8453" w:author="Liam Coleman" w:date="2021-04-26T11:58:00Z">
        <w:r w:rsidRPr="000D2AE2" w:rsidDel="00091580">
          <w:rPr>
            <w:rPrChange w:id="8454" w:author="Liam Coleman" w:date="2021-04-26T11:51:00Z">
              <w:rPr>
                <w:i w:val="0"/>
              </w:rPr>
            </w:rPrChange>
          </w:rPr>
          <w:delText>Note: There is a plan to introduce a Global log dll which can be used by all .NET project and use Global settings. A similar class can be create for WinEpos overload the WriteStringToFile() function.</w:delText>
        </w:r>
        <w:bookmarkStart w:id="8455" w:name="_Toc66781397"/>
        <w:bookmarkStart w:id="8456" w:name="_Toc67314509"/>
        <w:bookmarkStart w:id="8457" w:name="_Toc67315142"/>
        <w:bookmarkStart w:id="8458" w:name="_Toc67322438"/>
        <w:bookmarkStart w:id="8459" w:name="_Toc67323075"/>
        <w:bookmarkStart w:id="8460" w:name="_Toc67406119"/>
        <w:bookmarkStart w:id="8461" w:name="_Toc67406756"/>
        <w:bookmarkStart w:id="8462" w:name="_Toc69823199"/>
        <w:bookmarkStart w:id="8463" w:name="_Toc69823906"/>
        <w:bookmarkStart w:id="8464" w:name="_Toc69912866"/>
        <w:bookmarkStart w:id="8465" w:name="_Toc69913583"/>
        <w:bookmarkStart w:id="8466" w:name="_Toc70329622"/>
        <w:bookmarkEnd w:id="8455"/>
        <w:bookmarkEnd w:id="8456"/>
        <w:bookmarkEnd w:id="8457"/>
        <w:bookmarkEnd w:id="8458"/>
        <w:bookmarkEnd w:id="8459"/>
        <w:bookmarkEnd w:id="8460"/>
        <w:bookmarkEnd w:id="8461"/>
        <w:bookmarkEnd w:id="8462"/>
        <w:bookmarkEnd w:id="8463"/>
        <w:bookmarkEnd w:id="8464"/>
        <w:bookmarkEnd w:id="8465"/>
        <w:bookmarkEnd w:id="8466"/>
      </w:del>
    </w:p>
    <w:p w14:paraId="5C038274" w14:textId="4FD0017E" w:rsidR="00FC489A" w:rsidRPr="000D2AE2" w:rsidDel="00091580" w:rsidRDefault="00FC489A">
      <w:pPr>
        <w:rPr>
          <w:del w:id="8467" w:author="Liam Coleman" w:date="2021-04-26T11:58:00Z"/>
        </w:rPr>
      </w:pPr>
      <w:del w:id="8468" w:author="Liam Coleman" w:date="2021-04-26T11:58:00Z">
        <w:r w:rsidRPr="000D2AE2" w:rsidDel="00091580">
          <w:delText>Were applicable for transaction the logging will include the receipt number.</w:delText>
        </w:r>
        <w:bookmarkStart w:id="8469" w:name="_Toc66781398"/>
        <w:bookmarkStart w:id="8470" w:name="_Toc67314510"/>
        <w:bookmarkStart w:id="8471" w:name="_Toc67315143"/>
        <w:bookmarkStart w:id="8472" w:name="_Toc67322439"/>
        <w:bookmarkStart w:id="8473" w:name="_Toc67323076"/>
        <w:bookmarkStart w:id="8474" w:name="_Toc67406120"/>
        <w:bookmarkStart w:id="8475" w:name="_Toc67406757"/>
        <w:bookmarkStart w:id="8476" w:name="_Toc69823200"/>
        <w:bookmarkStart w:id="8477" w:name="_Toc69823907"/>
        <w:bookmarkStart w:id="8478" w:name="_Toc69912867"/>
        <w:bookmarkStart w:id="8479" w:name="_Toc69913584"/>
        <w:bookmarkStart w:id="8480" w:name="_Toc70329623"/>
        <w:bookmarkEnd w:id="8469"/>
        <w:bookmarkEnd w:id="8470"/>
        <w:bookmarkEnd w:id="8471"/>
        <w:bookmarkEnd w:id="8472"/>
        <w:bookmarkEnd w:id="8473"/>
        <w:bookmarkEnd w:id="8474"/>
        <w:bookmarkEnd w:id="8475"/>
        <w:bookmarkEnd w:id="8476"/>
        <w:bookmarkEnd w:id="8477"/>
        <w:bookmarkEnd w:id="8478"/>
        <w:bookmarkEnd w:id="8479"/>
        <w:bookmarkEnd w:id="8480"/>
      </w:del>
    </w:p>
    <w:p w14:paraId="0DB0941B" w14:textId="481DCBF9" w:rsidR="00301647" w:rsidRPr="000D2AE2" w:rsidDel="00091580" w:rsidRDefault="002659B3">
      <w:pPr>
        <w:rPr>
          <w:del w:id="8481" w:author="Liam Coleman" w:date="2021-04-26T11:58:00Z"/>
        </w:rPr>
      </w:pPr>
      <w:del w:id="8482" w:author="Liam Coleman" w:date="2021-04-26T11:58:00Z">
        <w:r w:rsidRPr="000D2AE2" w:rsidDel="00091580">
          <w:delText xml:space="preserve">Additional CG log files are </w:delText>
        </w:r>
        <w:r w:rsidR="00301647" w:rsidRPr="000D2AE2" w:rsidDel="00091580">
          <w:delText xml:space="preserve">also </w:delText>
        </w:r>
        <w:r w:rsidRPr="000D2AE2" w:rsidDel="00091580">
          <w:delText xml:space="preserve">created </w:delText>
        </w:r>
        <w:r w:rsidR="00301647" w:rsidRPr="000D2AE2" w:rsidDel="00091580">
          <w:delText xml:space="preserve">by the </w:delText>
        </w:r>
        <w:r w:rsidR="000E7A19" w:rsidRPr="000D2AE2" w:rsidDel="00091580">
          <w:delText>CG</w:delText>
        </w:r>
        <w:r w:rsidR="00301647" w:rsidRPr="000D2AE2" w:rsidDel="00091580">
          <w:delText xml:space="preserve"> ActiveX.DLL (see documentation)</w:delText>
        </w:r>
        <w:bookmarkStart w:id="8483" w:name="_Toc66781399"/>
        <w:bookmarkStart w:id="8484" w:name="_Toc67314511"/>
        <w:bookmarkStart w:id="8485" w:name="_Toc67315144"/>
        <w:bookmarkStart w:id="8486" w:name="_Toc67322440"/>
        <w:bookmarkStart w:id="8487" w:name="_Toc67323077"/>
        <w:bookmarkStart w:id="8488" w:name="_Toc67406121"/>
        <w:bookmarkStart w:id="8489" w:name="_Toc67406758"/>
        <w:bookmarkStart w:id="8490" w:name="_Toc69823201"/>
        <w:bookmarkStart w:id="8491" w:name="_Toc69823908"/>
        <w:bookmarkStart w:id="8492" w:name="_Toc69912868"/>
        <w:bookmarkStart w:id="8493" w:name="_Toc69913585"/>
        <w:bookmarkStart w:id="8494" w:name="_Toc70329624"/>
        <w:bookmarkEnd w:id="8483"/>
        <w:bookmarkEnd w:id="8484"/>
        <w:bookmarkEnd w:id="8485"/>
        <w:bookmarkEnd w:id="8486"/>
        <w:bookmarkEnd w:id="8487"/>
        <w:bookmarkEnd w:id="8488"/>
        <w:bookmarkEnd w:id="8489"/>
        <w:bookmarkEnd w:id="8490"/>
        <w:bookmarkEnd w:id="8491"/>
        <w:bookmarkEnd w:id="8492"/>
        <w:bookmarkEnd w:id="8493"/>
        <w:bookmarkEnd w:id="8494"/>
      </w:del>
    </w:p>
    <w:p w14:paraId="4A2E7BDE" w14:textId="3498F29A" w:rsidR="00A4510C" w:rsidRPr="000D2AE2" w:rsidDel="00091580" w:rsidRDefault="00A4510C">
      <w:pPr>
        <w:rPr>
          <w:del w:id="8495" w:author="Liam Coleman" w:date="2021-04-26T11:58:00Z"/>
        </w:rPr>
      </w:pPr>
      <w:del w:id="8496" w:author="Liam Coleman" w:date="2021-04-26T11:58:00Z">
        <w:r w:rsidRPr="000D2AE2" w:rsidDel="00091580">
          <w:delText>All log files will be archived to c:\epos\</w:delText>
        </w:r>
        <w:r w:rsidRPr="000D2AE2" w:rsidDel="00091580">
          <w:rPr>
            <w:rPrChange w:id="8497" w:author="Liam Coleman" w:date="2021-04-26T11:51:00Z">
              <w:rPr>
                <w:b/>
              </w:rPr>
            </w:rPrChange>
          </w:rPr>
          <w:delText>POSCGLogs</w:delText>
        </w:r>
      </w:del>
      <w:ins w:id="8498" w:author="Thomas Gaughan" w:date="2014-05-15T15:45:00Z">
        <w:del w:id="8499" w:author="Liam Coleman" w:date="2021-04-26T11:58:00Z">
          <w:r w:rsidR="002E4D84" w:rsidRPr="000D2AE2" w:rsidDel="00091580">
            <w:rPr>
              <w:rPrChange w:id="8500" w:author="Liam Coleman" w:date="2021-04-26T11:51:00Z">
                <w:rPr>
                  <w:b/>
                </w:rPr>
              </w:rPrChange>
            </w:rPr>
            <w:delText>LogArchive</w:delText>
          </w:r>
        </w:del>
      </w:ins>
      <w:ins w:id="8501" w:author="Thomas Gaughan" w:date="2014-05-15T15:46:00Z">
        <w:del w:id="8502" w:author="Liam Coleman" w:date="2021-04-26T11:58:00Z">
          <w:r w:rsidR="002E4D84" w:rsidRPr="000D2AE2" w:rsidDel="00091580">
            <w:rPr>
              <w:rPrChange w:id="8503" w:author="Liam Coleman" w:date="2021-04-26T11:51:00Z">
                <w:rPr>
                  <w:b/>
                </w:rPr>
              </w:rPrChange>
            </w:rPr>
            <w:delText>\CashGuard</w:delText>
          </w:r>
        </w:del>
      </w:ins>
      <w:del w:id="8504" w:author="Liam Coleman" w:date="2021-04-26T11:58:00Z">
        <w:r w:rsidRPr="000D2AE2" w:rsidDel="00091580">
          <w:delText>\</w:delText>
        </w:r>
        <w:r w:rsidR="00776ECD" w:rsidRPr="000D2AE2" w:rsidDel="00091580">
          <w:delText>.</w:delText>
        </w:r>
        <w:r w:rsidR="00A435DC" w:rsidRPr="000D2AE2" w:rsidDel="00091580">
          <w:delText xml:space="preserve"> </w:delText>
        </w:r>
        <w:r w:rsidR="00C02487" w:rsidRPr="000D2AE2" w:rsidDel="00091580">
          <w:delText xml:space="preserve"> Ideally a CashGuard folder can be create to store all CG files</w:delText>
        </w:r>
        <w:bookmarkStart w:id="8505" w:name="_Toc66781400"/>
        <w:bookmarkStart w:id="8506" w:name="_Toc67314512"/>
        <w:bookmarkStart w:id="8507" w:name="_Toc67315145"/>
        <w:bookmarkStart w:id="8508" w:name="_Toc67322441"/>
        <w:bookmarkStart w:id="8509" w:name="_Toc67323078"/>
        <w:bookmarkStart w:id="8510" w:name="_Toc67406122"/>
        <w:bookmarkStart w:id="8511" w:name="_Toc67406759"/>
        <w:bookmarkStart w:id="8512" w:name="_Toc69823202"/>
        <w:bookmarkStart w:id="8513" w:name="_Toc69823909"/>
        <w:bookmarkStart w:id="8514" w:name="_Toc69912869"/>
        <w:bookmarkStart w:id="8515" w:name="_Toc69913586"/>
        <w:bookmarkStart w:id="8516" w:name="_Toc70329625"/>
        <w:bookmarkEnd w:id="8505"/>
        <w:bookmarkEnd w:id="8506"/>
        <w:bookmarkEnd w:id="8507"/>
        <w:bookmarkEnd w:id="8508"/>
        <w:bookmarkEnd w:id="8509"/>
        <w:bookmarkEnd w:id="8510"/>
        <w:bookmarkEnd w:id="8511"/>
        <w:bookmarkEnd w:id="8512"/>
        <w:bookmarkEnd w:id="8513"/>
        <w:bookmarkEnd w:id="8514"/>
        <w:bookmarkEnd w:id="8515"/>
        <w:bookmarkEnd w:id="8516"/>
      </w:del>
    </w:p>
    <w:p w14:paraId="7452C5FE" w14:textId="6A9FDF46" w:rsidR="00776ECD" w:rsidRPr="000D2AE2" w:rsidDel="00091580" w:rsidRDefault="00776ECD">
      <w:pPr>
        <w:rPr>
          <w:del w:id="8517" w:author="Liam Coleman" w:date="2021-04-26T11:58:00Z"/>
        </w:rPr>
      </w:pPr>
      <w:bookmarkStart w:id="8518" w:name="_Toc66781401"/>
      <w:bookmarkStart w:id="8519" w:name="_Toc67314513"/>
      <w:bookmarkStart w:id="8520" w:name="_Toc67315146"/>
      <w:bookmarkStart w:id="8521" w:name="_Toc67322442"/>
      <w:bookmarkStart w:id="8522" w:name="_Toc67323079"/>
      <w:bookmarkStart w:id="8523" w:name="_Toc67406123"/>
      <w:bookmarkStart w:id="8524" w:name="_Toc67406760"/>
      <w:bookmarkStart w:id="8525" w:name="_Toc69823203"/>
      <w:bookmarkStart w:id="8526" w:name="_Toc69823910"/>
      <w:bookmarkStart w:id="8527" w:name="_Toc69912870"/>
      <w:bookmarkStart w:id="8528" w:name="_Toc69913587"/>
      <w:bookmarkStart w:id="8529" w:name="_Toc70329626"/>
      <w:bookmarkEnd w:id="8518"/>
      <w:bookmarkEnd w:id="8519"/>
      <w:bookmarkEnd w:id="8520"/>
      <w:bookmarkEnd w:id="8521"/>
      <w:bookmarkEnd w:id="8522"/>
      <w:bookmarkEnd w:id="8523"/>
      <w:bookmarkEnd w:id="8524"/>
      <w:bookmarkEnd w:id="8525"/>
      <w:bookmarkEnd w:id="8526"/>
      <w:bookmarkEnd w:id="8527"/>
      <w:bookmarkEnd w:id="8528"/>
      <w:bookmarkEnd w:id="8529"/>
    </w:p>
    <w:p w14:paraId="26829304" w14:textId="2775228F" w:rsidR="00776ECD" w:rsidRPr="000D2AE2" w:rsidDel="00091580" w:rsidRDefault="00776ECD">
      <w:pPr>
        <w:rPr>
          <w:del w:id="8530" w:author="Liam Coleman" w:date="2021-04-26T11:58:00Z"/>
          <w:rPrChange w:id="8531" w:author="Liam Coleman" w:date="2021-04-26T11:51:00Z">
            <w:rPr>
              <w:del w:id="8532" w:author="Liam Coleman" w:date="2021-04-26T11:58:00Z"/>
              <w:b/>
            </w:rPr>
          </w:rPrChange>
        </w:rPr>
      </w:pPr>
      <w:del w:id="8533" w:author="Liam Coleman" w:date="2021-04-26T11:58:00Z">
        <w:r w:rsidRPr="000D2AE2" w:rsidDel="00091580">
          <w:rPr>
            <w:rPrChange w:id="8534" w:author="Liam Coleman" w:date="2021-04-26T11:51:00Z">
              <w:rPr>
                <w:b/>
              </w:rPr>
            </w:rPrChange>
          </w:rPr>
          <w:delText>POS2CG</w:delText>
        </w:r>
      </w:del>
      <w:ins w:id="8535" w:author="Thomas Gaughan" w:date="2014-05-15T15:46:00Z">
        <w:del w:id="8536" w:author="Liam Coleman" w:date="2021-04-26T11:58:00Z">
          <w:r w:rsidR="002E4D84" w:rsidRPr="000D2AE2" w:rsidDel="00091580">
            <w:rPr>
              <w:rPrChange w:id="8537" w:author="Liam Coleman" w:date="2021-04-26T11:51:00Z">
                <w:rPr>
                  <w:b/>
                </w:rPr>
              </w:rPrChange>
            </w:rPr>
            <w:delText>CashGuard</w:delText>
          </w:r>
        </w:del>
      </w:ins>
      <w:del w:id="8538" w:author="Liam Coleman" w:date="2021-04-26T11:58:00Z">
        <w:r w:rsidRPr="000D2AE2" w:rsidDel="00091580">
          <w:rPr>
            <w:rPrChange w:id="8539" w:author="Liam Coleman" w:date="2021-04-26T11:51:00Z">
              <w:rPr>
                <w:b/>
              </w:rPr>
            </w:rPrChange>
          </w:rPr>
          <w:delText>_</w:delText>
        </w:r>
        <w:r w:rsidR="00A435DC" w:rsidRPr="000D2AE2" w:rsidDel="00091580">
          <w:rPr>
            <w:rPrChange w:id="8540" w:author="Liam Coleman" w:date="2021-04-26T11:51:00Z">
              <w:rPr>
                <w:i/>
              </w:rPr>
            </w:rPrChange>
          </w:rPr>
          <w:delText>MW</w:delText>
        </w:r>
        <w:r w:rsidR="00A435DC" w:rsidRPr="000D2AE2" w:rsidDel="00091580">
          <w:rPr>
            <w:rPrChange w:id="8541" w:author="Liam Coleman" w:date="2021-04-26T11:51:00Z">
              <w:rPr>
                <w:b/>
              </w:rPr>
            </w:rPrChange>
          </w:rPr>
          <w:delText>_</w:delText>
        </w:r>
        <w:r w:rsidRPr="000D2AE2" w:rsidDel="00091580">
          <w:rPr>
            <w:rPrChange w:id="8542" w:author="Liam Coleman" w:date="2021-04-26T11:51:00Z">
              <w:rPr>
                <w:b/>
              </w:rPr>
            </w:rPrChange>
          </w:rPr>
          <w:delText>Till##_Y</w:delText>
        </w:r>
        <w:r w:rsidR="00A435DC" w:rsidRPr="000D2AE2" w:rsidDel="00091580">
          <w:rPr>
            <w:rPrChange w:id="8543" w:author="Liam Coleman" w:date="2021-04-26T11:51:00Z">
              <w:rPr>
                <w:b/>
              </w:rPr>
            </w:rPrChange>
          </w:rPr>
          <w:delText>Y</w:delText>
        </w:r>
        <w:r w:rsidRPr="000D2AE2" w:rsidDel="00091580">
          <w:rPr>
            <w:rPrChange w:id="8544" w:author="Liam Coleman" w:date="2021-04-26T11:51:00Z">
              <w:rPr>
                <w:b/>
              </w:rPr>
            </w:rPrChange>
          </w:rPr>
          <w:delText>YY</w:delText>
        </w:r>
        <w:r w:rsidR="00A435DC" w:rsidRPr="000D2AE2" w:rsidDel="00091580">
          <w:rPr>
            <w:rPrChange w:id="8545" w:author="Liam Coleman" w:date="2021-04-26T11:51:00Z">
              <w:rPr>
                <w:b/>
              </w:rPr>
            </w:rPrChange>
          </w:rPr>
          <w:delText>-MM-DD</w:delText>
        </w:r>
        <w:r w:rsidRPr="000D2AE2" w:rsidDel="00091580">
          <w:rPr>
            <w:rPrChange w:id="8546" w:author="Liam Coleman" w:date="2021-04-26T11:51:00Z">
              <w:rPr>
                <w:b/>
              </w:rPr>
            </w:rPrChange>
          </w:rPr>
          <w:delText>.log Details</w:delText>
        </w:r>
        <w:bookmarkStart w:id="8547" w:name="_Toc66781402"/>
        <w:bookmarkStart w:id="8548" w:name="_Toc67314514"/>
        <w:bookmarkStart w:id="8549" w:name="_Toc67315147"/>
        <w:bookmarkStart w:id="8550" w:name="_Toc67322443"/>
        <w:bookmarkStart w:id="8551" w:name="_Toc67323080"/>
        <w:bookmarkStart w:id="8552" w:name="_Toc67406124"/>
        <w:bookmarkStart w:id="8553" w:name="_Toc67406761"/>
        <w:bookmarkStart w:id="8554" w:name="_Toc69823204"/>
        <w:bookmarkStart w:id="8555" w:name="_Toc69823911"/>
        <w:bookmarkStart w:id="8556" w:name="_Toc69912871"/>
        <w:bookmarkStart w:id="8557" w:name="_Toc69913588"/>
        <w:bookmarkStart w:id="8558" w:name="_Toc70329627"/>
        <w:bookmarkEnd w:id="8547"/>
        <w:bookmarkEnd w:id="8548"/>
        <w:bookmarkEnd w:id="8549"/>
        <w:bookmarkEnd w:id="8550"/>
        <w:bookmarkEnd w:id="8551"/>
        <w:bookmarkEnd w:id="8552"/>
        <w:bookmarkEnd w:id="8553"/>
        <w:bookmarkEnd w:id="8554"/>
        <w:bookmarkEnd w:id="8555"/>
        <w:bookmarkEnd w:id="8556"/>
        <w:bookmarkEnd w:id="8557"/>
        <w:bookmarkEnd w:id="8558"/>
      </w:del>
    </w:p>
    <w:p w14:paraId="7A4ED019" w14:textId="15B66D43" w:rsidR="00776ECD" w:rsidRPr="000D2AE2" w:rsidDel="00091580" w:rsidRDefault="00776ECD">
      <w:pPr>
        <w:rPr>
          <w:del w:id="8559" w:author="Liam Coleman" w:date="2021-04-26T11:58:00Z"/>
        </w:rPr>
        <w:pPrChange w:id="8560" w:author="Liam Coleman" w:date="2021-04-26T11:59:00Z">
          <w:pPr>
            <w:ind w:left="360"/>
          </w:pPr>
        </w:pPrChange>
      </w:pPr>
      <w:del w:id="8561" w:author="Liam Coleman" w:date="2021-04-26T11:58:00Z">
        <w:r w:rsidRPr="000D2AE2" w:rsidDel="00091580">
          <w:delText>This log file will provide the following information:</w:delText>
        </w:r>
        <w:bookmarkStart w:id="8562" w:name="_Toc66781403"/>
        <w:bookmarkStart w:id="8563" w:name="_Toc67314515"/>
        <w:bookmarkStart w:id="8564" w:name="_Toc67315148"/>
        <w:bookmarkStart w:id="8565" w:name="_Toc67322444"/>
        <w:bookmarkStart w:id="8566" w:name="_Toc67323081"/>
        <w:bookmarkStart w:id="8567" w:name="_Toc67406125"/>
        <w:bookmarkStart w:id="8568" w:name="_Toc67406762"/>
        <w:bookmarkStart w:id="8569" w:name="_Toc69823205"/>
        <w:bookmarkStart w:id="8570" w:name="_Toc69823912"/>
        <w:bookmarkStart w:id="8571" w:name="_Toc69912872"/>
        <w:bookmarkStart w:id="8572" w:name="_Toc69913589"/>
        <w:bookmarkStart w:id="8573" w:name="_Toc70329628"/>
        <w:bookmarkEnd w:id="8562"/>
        <w:bookmarkEnd w:id="8563"/>
        <w:bookmarkEnd w:id="8564"/>
        <w:bookmarkEnd w:id="8565"/>
        <w:bookmarkEnd w:id="8566"/>
        <w:bookmarkEnd w:id="8567"/>
        <w:bookmarkEnd w:id="8568"/>
        <w:bookmarkEnd w:id="8569"/>
        <w:bookmarkEnd w:id="8570"/>
        <w:bookmarkEnd w:id="8571"/>
        <w:bookmarkEnd w:id="8572"/>
        <w:bookmarkEnd w:id="8573"/>
      </w:del>
    </w:p>
    <w:p w14:paraId="3C925282" w14:textId="6081DDFA" w:rsidR="00776ECD" w:rsidRPr="000D2AE2" w:rsidDel="00091580" w:rsidRDefault="00776ECD">
      <w:pPr>
        <w:rPr>
          <w:del w:id="8574" w:author="Liam Coleman" w:date="2021-04-26T11:58:00Z"/>
        </w:rPr>
        <w:pPrChange w:id="8575" w:author="Liam Coleman" w:date="2021-04-26T11:59:00Z">
          <w:pPr>
            <w:pStyle w:val="ListParagraph"/>
            <w:numPr>
              <w:numId w:val="79"/>
            </w:numPr>
            <w:ind w:left="1080" w:hanging="360"/>
          </w:pPr>
        </w:pPrChange>
      </w:pPr>
      <w:del w:id="8576" w:author="Liam Coleman" w:date="2021-04-26T11:58:00Z">
        <w:r w:rsidRPr="000D2AE2" w:rsidDel="00091580">
          <w:delText>Startup settings</w:delText>
        </w:r>
        <w:bookmarkStart w:id="8577" w:name="_Toc66781404"/>
        <w:bookmarkStart w:id="8578" w:name="_Toc67314516"/>
        <w:bookmarkStart w:id="8579" w:name="_Toc67315149"/>
        <w:bookmarkStart w:id="8580" w:name="_Toc67322445"/>
        <w:bookmarkStart w:id="8581" w:name="_Toc67323082"/>
        <w:bookmarkStart w:id="8582" w:name="_Toc67406126"/>
        <w:bookmarkStart w:id="8583" w:name="_Toc67406763"/>
        <w:bookmarkStart w:id="8584" w:name="_Toc69823206"/>
        <w:bookmarkStart w:id="8585" w:name="_Toc69823913"/>
        <w:bookmarkStart w:id="8586" w:name="_Toc69912873"/>
        <w:bookmarkStart w:id="8587" w:name="_Toc69913590"/>
        <w:bookmarkStart w:id="8588" w:name="_Toc70329629"/>
        <w:bookmarkEnd w:id="8577"/>
        <w:bookmarkEnd w:id="8578"/>
        <w:bookmarkEnd w:id="8579"/>
        <w:bookmarkEnd w:id="8580"/>
        <w:bookmarkEnd w:id="8581"/>
        <w:bookmarkEnd w:id="8582"/>
        <w:bookmarkEnd w:id="8583"/>
        <w:bookmarkEnd w:id="8584"/>
        <w:bookmarkEnd w:id="8585"/>
        <w:bookmarkEnd w:id="8586"/>
        <w:bookmarkEnd w:id="8587"/>
        <w:bookmarkEnd w:id="8588"/>
      </w:del>
    </w:p>
    <w:p w14:paraId="54740FC7" w14:textId="7D4FFB5B" w:rsidR="00776ECD" w:rsidRPr="000D2AE2" w:rsidDel="00091580" w:rsidRDefault="00776ECD">
      <w:pPr>
        <w:rPr>
          <w:del w:id="8589" w:author="Liam Coleman" w:date="2021-04-26T11:58:00Z"/>
        </w:rPr>
        <w:pPrChange w:id="8590" w:author="Liam Coleman" w:date="2021-04-26T11:59:00Z">
          <w:pPr>
            <w:pStyle w:val="ListParagraph"/>
            <w:numPr>
              <w:numId w:val="79"/>
            </w:numPr>
            <w:ind w:left="1080" w:hanging="360"/>
          </w:pPr>
        </w:pPrChange>
      </w:pPr>
      <w:del w:id="8591" w:author="Liam Coleman" w:date="2021-04-26T11:58:00Z">
        <w:r w:rsidRPr="000D2AE2" w:rsidDel="00091580">
          <w:delText>Each method call will have Logging.</w:delText>
        </w:r>
        <w:bookmarkStart w:id="8592" w:name="_Toc66781405"/>
        <w:bookmarkStart w:id="8593" w:name="_Toc67314517"/>
        <w:bookmarkStart w:id="8594" w:name="_Toc67315150"/>
        <w:bookmarkStart w:id="8595" w:name="_Toc67322446"/>
        <w:bookmarkStart w:id="8596" w:name="_Toc67323083"/>
        <w:bookmarkStart w:id="8597" w:name="_Toc67406127"/>
        <w:bookmarkStart w:id="8598" w:name="_Toc67406764"/>
        <w:bookmarkStart w:id="8599" w:name="_Toc69823207"/>
        <w:bookmarkStart w:id="8600" w:name="_Toc69823914"/>
        <w:bookmarkStart w:id="8601" w:name="_Toc69912874"/>
        <w:bookmarkStart w:id="8602" w:name="_Toc69913591"/>
        <w:bookmarkStart w:id="8603" w:name="_Toc70329630"/>
        <w:bookmarkEnd w:id="8592"/>
        <w:bookmarkEnd w:id="8593"/>
        <w:bookmarkEnd w:id="8594"/>
        <w:bookmarkEnd w:id="8595"/>
        <w:bookmarkEnd w:id="8596"/>
        <w:bookmarkEnd w:id="8597"/>
        <w:bookmarkEnd w:id="8598"/>
        <w:bookmarkEnd w:id="8599"/>
        <w:bookmarkEnd w:id="8600"/>
        <w:bookmarkEnd w:id="8601"/>
        <w:bookmarkEnd w:id="8602"/>
        <w:bookmarkEnd w:id="8603"/>
      </w:del>
    </w:p>
    <w:p w14:paraId="038E3B3C" w14:textId="7EBC36D9" w:rsidR="00776ECD" w:rsidRPr="000D2AE2" w:rsidDel="00091580" w:rsidRDefault="00776ECD">
      <w:pPr>
        <w:rPr>
          <w:del w:id="8604" w:author="Liam Coleman" w:date="2021-04-26T11:58:00Z"/>
        </w:rPr>
        <w:pPrChange w:id="8605" w:author="Liam Coleman" w:date="2021-04-26T11:59:00Z">
          <w:pPr>
            <w:pStyle w:val="ListParagraph"/>
            <w:numPr>
              <w:numId w:val="79"/>
            </w:numPr>
            <w:ind w:left="1080" w:hanging="360"/>
          </w:pPr>
        </w:pPrChange>
      </w:pPr>
      <w:del w:id="8606" w:author="Liam Coleman" w:date="2021-04-26T11:58:00Z">
        <w:r w:rsidRPr="000D2AE2" w:rsidDel="00091580">
          <w:delText>For each CG related method call:</w:delText>
        </w:r>
        <w:bookmarkStart w:id="8607" w:name="_Toc66781406"/>
        <w:bookmarkStart w:id="8608" w:name="_Toc67314518"/>
        <w:bookmarkStart w:id="8609" w:name="_Toc67315151"/>
        <w:bookmarkStart w:id="8610" w:name="_Toc67322447"/>
        <w:bookmarkStart w:id="8611" w:name="_Toc67323084"/>
        <w:bookmarkStart w:id="8612" w:name="_Toc67406128"/>
        <w:bookmarkStart w:id="8613" w:name="_Toc67406765"/>
        <w:bookmarkStart w:id="8614" w:name="_Toc69823208"/>
        <w:bookmarkStart w:id="8615" w:name="_Toc69823915"/>
        <w:bookmarkStart w:id="8616" w:name="_Toc69912875"/>
        <w:bookmarkStart w:id="8617" w:name="_Toc69913592"/>
        <w:bookmarkStart w:id="8618" w:name="_Toc70329631"/>
        <w:bookmarkEnd w:id="8607"/>
        <w:bookmarkEnd w:id="8608"/>
        <w:bookmarkEnd w:id="8609"/>
        <w:bookmarkEnd w:id="8610"/>
        <w:bookmarkEnd w:id="8611"/>
        <w:bookmarkEnd w:id="8612"/>
        <w:bookmarkEnd w:id="8613"/>
        <w:bookmarkEnd w:id="8614"/>
        <w:bookmarkEnd w:id="8615"/>
        <w:bookmarkEnd w:id="8616"/>
        <w:bookmarkEnd w:id="8617"/>
        <w:bookmarkEnd w:id="8618"/>
      </w:del>
    </w:p>
    <w:p w14:paraId="02831C88" w14:textId="7D2364AA" w:rsidR="00776ECD" w:rsidRPr="000D2AE2" w:rsidDel="00091580" w:rsidRDefault="00776ECD">
      <w:pPr>
        <w:rPr>
          <w:del w:id="8619" w:author="Liam Coleman" w:date="2021-04-26T11:58:00Z"/>
        </w:rPr>
        <w:pPrChange w:id="8620" w:author="Liam Coleman" w:date="2021-04-26T11:59:00Z">
          <w:pPr>
            <w:pStyle w:val="ListParagraph"/>
            <w:numPr>
              <w:ilvl w:val="1"/>
              <w:numId w:val="79"/>
            </w:numPr>
            <w:ind w:left="1800" w:hanging="360"/>
          </w:pPr>
        </w:pPrChange>
      </w:pPr>
      <w:del w:id="8621" w:author="Liam Coleman" w:date="2021-04-26T11:58:00Z">
        <w:r w:rsidRPr="000D2AE2" w:rsidDel="00091580">
          <w:delText>Function call detailing parameters as passed from POS.</w:delText>
        </w:r>
        <w:bookmarkStart w:id="8622" w:name="_Toc66781407"/>
        <w:bookmarkStart w:id="8623" w:name="_Toc67314519"/>
        <w:bookmarkStart w:id="8624" w:name="_Toc67315152"/>
        <w:bookmarkStart w:id="8625" w:name="_Toc67322448"/>
        <w:bookmarkStart w:id="8626" w:name="_Toc67323085"/>
        <w:bookmarkStart w:id="8627" w:name="_Toc67406129"/>
        <w:bookmarkStart w:id="8628" w:name="_Toc67406766"/>
        <w:bookmarkStart w:id="8629" w:name="_Toc69823209"/>
        <w:bookmarkStart w:id="8630" w:name="_Toc69823916"/>
        <w:bookmarkStart w:id="8631" w:name="_Toc69912876"/>
        <w:bookmarkStart w:id="8632" w:name="_Toc69913593"/>
        <w:bookmarkStart w:id="8633" w:name="_Toc70329632"/>
        <w:bookmarkEnd w:id="8622"/>
        <w:bookmarkEnd w:id="8623"/>
        <w:bookmarkEnd w:id="8624"/>
        <w:bookmarkEnd w:id="8625"/>
        <w:bookmarkEnd w:id="8626"/>
        <w:bookmarkEnd w:id="8627"/>
        <w:bookmarkEnd w:id="8628"/>
        <w:bookmarkEnd w:id="8629"/>
        <w:bookmarkEnd w:id="8630"/>
        <w:bookmarkEnd w:id="8631"/>
        <w:bookmarkEnd w:id="8632"/>
        <w:bookmarkEnd w:id="8633"/>
      </w:del>
    </w:p>
    <w:p w14:paraId="7AEA3591" w14:textId="2C90FE9A" w:rsidR="00776ECD" w:rsidRPr="000D2AE2" w:rsidDel="00091580" w:rsidRDefault="00776ECD">
      <w:pPr>
        <w:rPr>
          <w:del w:id="8634" w:author="Liam Coleman" w:date="2021-04-26T11:58:00Z"/>
        </w:rPr>
        <w:pPrChange w:id="8635" w:author="Liam Coleman" w:date="2021-04-26T11:59:00Z">
          <w:pPr>
            <w:pStyle w:val="ListParagraph"/>
            <w:numPr>
              <w:ilvl w:val="1"/>
              <w:numId w:val="79"/>
            </w:numPr>
            <w:ind w:left="1800" w:hanging="360"/>
          </w:pPr>
        </w:pPrChange>
      </w:pPr>
      <w:del w:id="8636" w:author="Liam Coleman" w:date="2021-04-26T11:58:00Z">
        <w:r w:rsidRPr="000D2AE2" w:rsidDel="00091580">
          <w:delText>Function Return values from CG APIs or Sim</w:delText>
        </w:r>
        <w:bookmarkStart w:id="8637" w:name="_Toc66781408"/>
        <w:bookmarkStart w:id="8638" w:name="_Toc67314520"/>
        <w:bookmarkStart w:id="8639" w:name="_Toc67315153"/>
        <w:bookmarkStart w:id="8640" w:name="_Toc67322449"/>
        <w:bookmarkStart w:id="8641" w:name="_Toc67323086"/>
        <w:bookmarkStart w:id="8642" w:name="_Toc67406130"/>
        <w:bookmarkStart w:id="8643" w:name="_Toc67406767"/>
        <w:bookmarkStart w:id="8644" w:name="_Toc69823210"/>
        <w:bookmarkStart w:id="8645" w:name="_Toc69823917"/>
        <w:bookmarkStart w:id="8646" w:name="_Toc69912877"/>
        <w:bookmarkStart w:id="8647" w:name="_Toc69913594"/>
        <w:bookmarkStart w:id="8648" w:name="_Toc70329633"/>
        <w:bookmarkEnd w:id="8637"/>
        <w:bookmarkEnd w:id="8638"/>
        <w:bookmarkEnd w:id="8639"/>
        <w:bookmarkEnd w:id="8640"/>
        <w:bookmarkEnd w:id="8641"/>
        <w:bookmarkEnd w:id="8642"/>
        <w:bookmarkEnd w:id="8643"/>
        <w:bookmarkEnd w:id="8644"/>
        <w:bookmarkEnd w:id="8645"/>
        <w:bookmarkEnd w:id="8646"/>
        <w:bookmarkEnd w:id="8647"/>
        <w:bookmarkEnd w:id="8648"/>
      </w:del>
    </w:p>
    <w:p w14:paraId="0615E34F" w14:textId="52DB5035" w:rsidR="00776ECD" w:rsidRPr="000D2AE2" w:rsidDel="00091580" w:rsidRDefault="00776ECD">
      <w:pPr>
        <w:rPr>
          <w:del w:id="8649" w:author="Liam Coleman" w:date="2021-04-26T11:58:00Z"/>
        </w:rPr>
        <w:pPrChange w:id="8650" w:author="Liam Coleman" w:date="2021-04-26T11:59:00Z">
          <w:pPr>
            <w:pStyle w:val="ListParagraph"/>
            <w:numPr>
              <w:ilvl w:val="1"/>
              <w:numId w:val="79"/>
            </w:numPr>
            <w:ind w:left="1800" w:hanging="360"/>
          </w:pPr>
        </w:pPrChange>
      </w:pPr>
      <w:del w:id="8651" w:author="Liam Coleman" w:date="2021-04-26T11:58:00Z">
        <w:r w:rsidRPr="000D2AE2" w:rsidDel="00091580">
          <w:delText>Whether the Simulator is in use</w:delText>
        </w:r>
        <w:bookmarkStart w:id="8652" w:name="_Toc66781409"/>
        <w:bookmarkStart w:id="8653" w:name="_Toc67314521"/>
        <w:bookmarkStart w:id="8654" w:name="_Toc67315154"/>
        <w:bookmarkStart w:id="8655" w:name="_Toc67322450"/>
        <w:bookmarkStart w:id="8656" w:name="_Toc67323087"/>
        <w:bookmarkStart w:id="8657" w:name="_Toc67406131"/>
        <w:bookmarkStart w:id="8658" w:name="_Toc67406768"/>
        <w:bookmarkStart w:id="8659" w:name="_Toc69823211"/>
        <w:bookmarkStart w:id="8660" w:name="_Toc69823918"/>
        <w:bookmarkStart w:id="8661" w:name="_Toc69912878"/>
        <w:bookmarkStart w:id="8662" w:name="_Toc69913595"/>
        <w:bookmarkStart w:id="8663" w:name="_Toc70329634"/>
        <w:bookmarkEnd w:id="8652"/>
        <w:bookmarkEnd w:id="8653"/>
        <w:bookmarkEnd w:id="8654"/>
        <w:bookmarkEnd w:id="8655"/>
        <w:bookmarkEnd w:id="8656"/>
        <w:bookmarkEnd w:id="8657"/>
        <w:bookmarkEnd w:id="8658"/>
        <w:bookmarkEnd w:id="8659"/>
        <w:bookmarkEnd w:id="8660"/>
        <w:bookmarkEnd w:id="8661"/>
        <w:bookmarkEnd w:id="8662"/>
        <w:bookmarkEnd w:id="8663"/>
      </w:del>
    </w:p>
    <w:p w14:paraId="10BDF9D6" w14:textId="4328D08B" w:rsidR="00776ECD" w:rsidRPr="000D2AE2" w:rsidDel="00091580" w:rsidRDefault="00776ECD">
      <w:pPr>
        <w:rPr>
          <w:del w:id="8664" w:author="Liam Coleman" w:date="2021-04-26T11:58:00Z"/>
        </w:rPr>
        <w:pPrChange w:id="8665" w:author="Liam Coleman" w:date="2021-04-26T11:59:00Z">
          <w:pPr>
            <w:pStyle w:val="ListParagraph"/>
            <w:numPr>
              <w:numId w:val="79"/>
            </w:numPr>
            <w:ind w:left="1080" w:hanging="360"/>
          </w:pPr>
        </w:pPrChange>
      </w:pPr>
      <w:del w:id="8666" w:author="Liam Coleman" w:date="2021-04-26T11:58:00Z">
        <w:r w:rsidRPr="000D2AE2" w:rsidDel="00091580">
          <w:delText>Logging will be throttled and will be at the Developers discretion however all CG related method calls require detailed logging.</w:delText>
        </w:r>
        <w:bookmarkStart w:id="8667" w:name="_Toc66781410"/>
        <w:bookmarkStart w:id="8668" w:name="_Toc67314522"/>
        <w:bookmarkStart w:id="8669" w:name="_Toc67315155"/>
        <w:bookmarkStart w:id="8670" w:name="_Toc67322451"/>
        <w:bookmarkStart w:id="8671" w:name="_Toc67323088"/>
        <w:bookmarkStart w:id="8672" w:name="_Toc67406132"/>
        <w:bookmarkStart w:id="8673" w:name="_Toc67406769"/>
        <w:bookmarkStart w:id="8674" w:name="_Toc69823212"/>
        <w:bookmarkStart w:id="8675" w:name="_Toc69823919"/>
        <w:bookmarkStart w:id="8676" w:name="_Toc69912879"/>
        <w:bookmarkStart w:id="8677" w:name="_Toc69913596"/>
        <w:bookmarkStart w:id="8678" w:name="_Toc70329635"/>
        <w:bookmarkEnd w:id="8667"/>
        <w:bookmarkEnd w:id="8668"/>
        <w:bookmarkEnd w:id="8669"/>
        <w:bookmarkEnd w:id="8670"/>
        <w:bookmarkEnd w:id="8671"/>
        <w:bookmarkEnd w:id="8672"/>
        <w:bookmarkEnd w:id="8673"/>
        <w:bookmarkEnd w:id="8674"/>
        <w:bookmarkEnd w:id="8675"/>
        <w:bookmarkEnd w:id="8676"/>
        <w:bookmarkEnd w:id="8677"/>
        <w:bookmarkEnd w:id="8678"/>
      </w:del>
    </w:p>
    <w:p w14:paraId="632639B1" w14:textId="4981447F" w:rsidR="00776ECD" w:rsidRPr="000D2AE2" w:rsidDel="00091580" w:rsidRDefault="00776ECD">
      <w:pPr>
        <w:rPr>
          <w:del w:id="8679" w:author="Liam Coleman" w:date="2021-04-26T11:58:00Z"/>
        </w:rPr>
        <w:pPrChange w:id="8680" w:author="Liam Coleman" w:date="2021-04-26T11:59:00Z">
          <w:pPr>
            <w:pStyle w:val="ListParagraph"/>
            <w:numPr>
              <w:numId w:val="79"/>
            </w:numPr>
            <w:ind w:left="1080" w:hanging="360"/>
          </w:pPr>
        </w:pPrChange>
      </w:pPr>
      <w:del w:id="8681" w:author="Liam Coleman" w:date="2021-04-26T11:58:00Z">
        <w:r w:rsidRPr="000D2AE2" w:rsidDel="00091580">
          <w:delText>Exception and Error handling</w:delText>
        </w:r>
        <w:r w:rsidR="00395CD8" w:rsidRPr="000D2AE2" w:rsidDel="00091580">
          <w:delText xml:space="preserve"> clearly identifiable and mandatory.</w:delText>
        </w:r>
        <w:bookmarkStart w:id="8682" w:name="_Toc66781411"/>
        <w:bookmarkStart w:id="8683" w:name="_Toc67314523"/>
        <w:bookmarkStart w:id="8684" w:name="_Toc67315156"/>
        <w:bookmarkStart w:id="8685" w:name="_Toc67322452"/>
        <w:bookmarkStart w:id="8686" w:name="_Toc67323089"/>
        <w:bookmarkStart w:id="8687" w:name="_Toc67406133"/>
        <w:bookmarkStart w:id="8688" w:name="_Toc67406770"/>
        <w:bookmarkStart w:id="8689" w:name="_Toc69823213"/>
        <w:bookmarkStart w:id="8690" w:name="_Toc69823920"/>
        <w:bookmarkStart w:id="8691" w:name="_Toc69912880"/>
        <w:bookmarkStart w:id="8692" w:name="_Toc69913597"/>
        <w:bookmarkStart w:id="8693" w:name="_Toc70329636"/>
        <w:bookmarkEnd w:id="8682"/>
        <w:bookmarkEnd w:id="8683"/>
        <w:bookmarkEnd w:id="8684"/>
        <w:bookmarkEnd w:id="8685"/>
        <w:bookmarkEnd w:id="8686"/>
        <w:bookmarkEnd w:id="8687"/>
        <w:bookmarkEnd w:id="8688"/>
        <w:bookmarkEnd w:id="8689"/>
        <w:bookmarkEnd w:id="8690"/>
        <w:bookmarkEnd w:id="8691"/>
        <w:bookmarkEnd w:id="8692"/>
        <w:bookmarkEnd w:id="8693"/>
      </w:del>
    </w:p>
    <w:p w14:paraId="4C8028EC" w14:textId="1599EA12" w:rsidR="00395CD8" w:rsidRPr="000D2AE2" w:rsidDel="00091580" w:rsidRDefault="00776ECD">
      <w:pPr>
        <w:rPr>
          <w:del w:id="8694" w:author="Liam Coleman" w:date="2021-04-26T11:58:00Z"/>
        </w:rPr>
        <w:pPrChange w:id="8695" w:author="Liam Coleman" w:date="2021-04-26T11:59:00Z">
          <w:pPr>
            <w:pStyle w:val="ListParagraph"/>
            <w:numPr>
              <w:numId w:val="79"/>
            </w:numPr>
            <w:ind w:left="1080" w:hanging="360"/>
          </w:pPr>
        </w:pPrChange>
      </w:pPr>
      <w:del w:id="8696" w:author="Liam Coleman" w:date="2021-04-26T11:58:00Z">
        <w:r w:rsidRPr="000D2AE2" w:rsidDel="00091580">
          <w:delText>Each Log line will consist of the following information:</w:delText>
        </w:r>
        <w:bookmarkStart w:id="8697" w:name="_Toc66781412"/>
        <w:bookmarkStart w:id="8698" w:name="_Toc67314524"/>
        <w:bookmarkStart w:id="8699" w:name="_Toc67315157"/>
        <w:bookmarkStart w:id="8700" w:name="_Toc67322453"/>
        <w:bookmarkStart w:id="8701" w:name="_Toc67323090"/>
        <w:bookmarkStart w:id="8702" w:name="_Toc67406134"/>
        <w:bookmarkStart w:id="8703" w:name="_Toc67406771"/>
        <w:bookmarkStart w:id="8704" w:name="_Toc69823214"/>
        <w:bookmarkStart w:id="8705" w:name="_Toc69823921"/>
        <w:bookmarkStart w:id="8706" w:name="_Toc69912881"/>
        <w:bookmarkStart w:id="8707" w:name="_Toc69913598"/>
        <w:bookmarkStart w:id="8708" w:name="_Toc70329637"/>
        <w:bookmarkEnd w:id="8697"/>
        <w:bookmarkEnd w:id="8698"/>
        <w:bookmarkEnd w:id="8699"/>
        <w:bookmarkEnd w:id="8700"/>
        <w:bookmarkEnd w:id="8701"/>
        <w:bookmarkEnd w:id="8702"/>
        <w:bookmarkEnd w:id="8703"/>
        <w:bookmarkEnd w:id="8704"/>
        <w:bookmarkEnd w:id="8705"/>
        <w:bookmarkEnd w:id="8706"/>
        <w:bookmarkEnd w:id="8707"/>
        <w:bookmarkEnd w:id="8708"/>
      </w:del>
    </w:p>
    <w:p w14:paraId="6BAEB59B" w14:textId="65BD7AA0" w:rsidR="00776ECD" w:rsidRPr="000D2AE2" w:rsidDel="00091580" w:rsidRDefault="00395CD8">
      <w:pPr>
        <w:rPr>
          <w:del w:id="8709" w:author="Liam Coleman" w:date="2021-04-26T11:58:00Z"/>
        </w:rPr>
        <w:pPrChange w:id="8710" w:author="Liam Coleman" w:date="2021-04-26T11:59:00Z">
          <w:pPr>
            <w:pStyle w:val="ListParagraph"/>
            <w:numPr>
              <w:ilvl w:val="1"/>
              <w:numId w:val="79"/>
            </w:numPr>
            <w:ind w:left="1800" w:hanging="360"/>
          </w:pPr>
        </w:pPrChange>
      </w:pPr>
      <w:del w:id="8711" w:author="Liam Coleman" w:date="2021-04-26T11:58:00Z">
        <w:r w:rsidRPr="000D2AE2" w:rsidDel="00091580">
          <w:delText>Full DateTime Stamp to millisecond.</w:delText>
        </w:r>
        <w:bookmarkStart w:id="8712" w:name="_Toc66781413"/>
        <w:bookmarkStart w:id="8713" w:name="_Toc67314525"/>
        <w:bookmarkStart w:id="8714" w:name="_Toc67315158"/>
        <w:bookmarkStart w:id="8715" w:name="_Toc67322454"/>
        <w:bookmarkStart w:id="8716" w:name="_Toc67323091"/>
        <w:bookmarkStart w:id="8717" w:name="_Toc67406135"/>
        <w:bookmarkStart w:id="8718" w:name="_Toc67406772"/>
        <w:bookmarkStart w:id="8719" w:name="_Toc69823215"/>
        <w:bookmarkStart w:id="8720" w:name="_Toc69823922"/>
        <w:bookmarkStart w:id="8721" w:name="_Toc69912882"/>
        <w:bookmarkStart w:id="8722" w:name="_Toc69913599"/>
        <w:bookmarkStart w:id="8723" w:name="_Toc70329638"/>
        <w:bookmarkEnd w:id="8712"/>
        <w:bookmarkEnd w:id="8713"/>
        <w:bookmarkEnd w:id="8714"/>
        <w:bookmarkEnd w:id="8715"/>
        <w:bookmarkEnd w:id="8716"/>
        <w:bookmarkEnd w:id="8717"/>
        <w:bookmarkEnd w:id="8718"/>
        <w:bookmarkEnd w:id="8719"/>
        <w:bookmarkEnd w:id="8720"/>
        <w:bookmarkEnd w:id="8721"/>
        <w:bookmarkEnd w:id="8722"/>
        <w:bookmarkEnd w:id="8723"/>
      </w:del>
    </w:p>
    <w:p w14:paraId="2879ED47" w14:textId="3AFD37EB" w:rsidR="00395CD8" w:rsidRPr="000D2AE2" w:rsidDel="00091580" w:rsidRDefault="00395CD8">
      <w:pPr>
        <w:rPr>
          <w:del w:id="8724" w:author="Liam Coleman" w:date="2021-04-26T11:58:00Z"/>
        </w:rPr>
        <w:pPrChange w:id="8725" w:author="Liam Coleman" w:date="2021-04-26T11:59:00Z">
          <w:pPr>
            <w:pStyle w:val="ListParagraph"/>
            <w:numPr>
              <w:ilvl w:val="1"/>
              <w:numId w:val="79"/>
            </w:numPr>
            <w:ind w:left="1800" w:hanging="360"/>
          </w:pPr>
        </w:pPrChange>
      </w:pPr>
      <w:del w:id="8726" w:author="Liam Coleman" w:date="2021-04-26T11:58:00Z">
        <w:r w:rsidRPr="000D2AE2" w:rsidDel="00091580">
          <w:delText>Thread ID</w:delText>
        </w:r>
        <w:bookmarkStart w:id="8727" w:name="_Toc66781414"/>
        <w:bookmarkStart w:id="8728" w:name="_Toc67314526"/>
        <w:bookmarkStart w:id="8729" w:name="_Toc67315159"/>
        <w:bookmarkStart w:id="8730" w:name="_Toc67322455"/>
        <w:bookmarkStart w:id="8731" w:name="_Toc67323092"/>
        <w:bookmarkStart w:id="8732" w:name="_Toc67406136"/>
        <w:bookmarkStart w:id="8733" w:name="_Toc67406773"/>
        <w:bookmarkStart w:id="8734" w:name="_Toc69823216"/>
        <w:bookmarkStart w:id="8735" w:name="_Toc69823923"/>
        <w:bookmarkStart w:id="8736" w:name="_Toc69912883"/>
        <w:bookmarkStart w:id="8737" w:name="_Toc69913600"/>
        <w:bookmarkStart w:id="8738" w:name="_Toc70329639"/>
        <w:bookmarkEnd w:id="8727"/>
        <w:bookmarkEnd w:id="8728"/>
        <w:bookmarkEnd w:id="8729"/>
        <w:bookmarkEnd w:id="8730"/>
        <w:bookmarkEnd w:id="8731"/>
        <w:bookmarkEnd w:id="8732"/>
        <w:bookmarkEnd w:id="8733"/>
        <w:bookmarkEnd w:id="8734"/>
        <w:bookmarkEnd w:id="8735"/>
        <w:bookmarkEnd w:id="8736"/>
        <w:bookmarkEnd w:id="8737"/>
        <w:bookmarkEnd w:id="8738"/>
      </w:del>
    </w:p>
    <w:p w14:paraId="68907AE8" w14:textId="693D0822" w:rsidR="00395CD8" w:rsidRPr="000D2AE2" w:rsidDel="00091580" w:rsidRDefault="00395CD8">
      <w:pPr>
        <w:rPr>
          <w:del w:id="8739" w:author="Liam Coleman" w:date="2021-04-26T11:58:00Z"/>
        </w:rPr>
        <w:pPrChange w:id="8740" w:author="Liam Coleman" w:date="2021-04-26T11:59:00Z">
          <w:pPr>
            <w:pStyle w:val="ListParagraph"/>
            <w:numPr>
              <w:ilvl w:val="1"/>
              <w:numId w:val="79"/>
            </w:numPr>
            <w:ind w:left="1800" w:hanging="360"/>
          </w:pPr>
        </w:pPrChange>
      </w:pPr>
      <w:del w:id="8741" w:author="Liam Coleman" w:date="2021-04-26T11:58:00Z">
        <w:r w:rsidRPr="000D2AE2" w:rsidDel="00091580">
          <w:delText>Process ID</w:delText>
        </w:r>
        <w:bookmarkStart w:id="8742" w:name="_Toc66781415"/>
        <w:bookmarkStart w:id="8743" w:name="_Toc67314527"/>
        <w:bookmarkStart w:id="8744" w:name="_Toc67315160"/>
        <w:bookmarkStart w:id="8745" w:name="_Toc67322456"/>
        <w:bookmarkStart w:id="8746" w:name="_Toc67323093"/>
        <w:bookmarkStart w:id="8747" w:name="_Toc67406137"/>
        <w:bookmarkStart w:id="8748" w:name="_Toc67406774"/>
        <w:bookmarkStart w:id="8749" w:name="_Toc69823217"/>
        <w:bookmarkStart w:id="8750" w:name="_Toc69823924"/>
        <w:bookmarkStart w:id="8751" w:name="_Toc69912884"/>
        <w:bookmarkStart w:id="8752" w:name="_Toc69913601"/>
        <w:bookmarkStart w:id="8753" w:name="_Toc70329640"/>
        <w:bookmarkEnd w:id="8742"/>
        <w:bookmarkEnd w:id="8743"/>
        <w:bookmarkEnd w:id="8744"/>
        <w:bookmarkEnd w:id="8745"/>
        <w:bookmarkEnd w:id="8746"/>
        <w:bookmarkEnd w:id="8747"/>
        <w:bookmarkEnd w:id="8748"/>
        <w:bookmarkEnd w:id="8749"/>
        <w:bookmarkEnd w:id="8750"/>
        <w:bookmarkEnd w:id="8751"/>
        <w:bookmarkEnd w:id="8752"/>
        <w:bookmarkEnd w:id="8753"/>
      </w:del>
    </w:p>
    <w:p w14:paraId="09C80661" w14:textId="445DC432" w:rsidR="00C02487" w:rsidRPr="000D2AE2" w:rsidDel="00091580" w:rsidRDefault="00395CD8">
      <w:pPr>
        <w:rPr>
          <w:del w:id="8754" w:author="Liam Coleman" w:date="2021-04-26T11:58:00Z"/>
        </w:rPr>
        <w:pPrChange w:id="8755" w:author="Liam Coleman" w:date="2021-04-26T11:59:00Z">
          <w:pPr>
            <w:pStyle w:val="ListParagraph"/>
            <w:numPr>
              <w:ilvl w:val="1"/>
              <w:numId w:val="79"/>
            </w:numPr>
            <w:ind w:left="1800" w:hanging="360"/>
          </w:pPr>
        </w:pPrChange>
      </w:pPr>
      <w:del w:id="8756" w:author="Liam Coleman" w:date="2021-04-26T11:58:00Z">
        <w:r w:rsidRPr="000D2AE2" w:rsidDel="00091580">
          <w:delText>LogLine Text</w:delText>
        </w:r>
        <w:bookmarkStart w:id="8757" w:name="_Toc66781416"/>
        <w:bookmarkStart w:id="8758" w:name="_Toc67314528"/>
        <w:bookmarkStart w:id="8759" w:name="_Toc67315161"/>
        <w:bookmarkStart w:id="8760" w:name="_Toc67322457"/>
        <w:bookmarkStart w:id="8761" w:name="_Toc67323094"/>
        <w:bookmarkStart w:id="8762" w:name="_Toc67406138"/>
        <w:bookmarkStart w:id="8763" w:name="_Toc67406775"/>
        <w:bookmarkStart w:id="8764" w:name="_Toc69823218"/>
        <w:bookmarkStart w:id="8765" w:name="_Toc69823925"/>
        <w:bookmarkStart w:id="8766" w:name="_Toc69912885"/>
        <w:bookmarkStart w:id="8767" w:name="_Toc69913602"/>
        <w:bookmarkStart w:id="8768" w:name="_Toc70329641"/>
        <w:bookmarkEnd w:id="8757"/>
        <w:bookmarkEnd w:id="8758"/>
        <w:bookmarkEnd w:id="8759"/>
        <w:bookmarkEnd w:id="8760"/>
        <w:bookmarkEnd w:id="8761"/>
        <w:bookmarkEnd w:id="8762"/>
        <w:bookmarkEnd w:id="8763"/>
        <w:bookmarkEnd w:id="8764"/>
        <w:bookmarkEnd w:id="8765"/>
        <w:bookmarkEnd w:id="8766"/>
        <w:bookmarkEnd w:id="8767"/>
        <w:bookmarkEnd w:id="8768"/>
      </w:del>
    </w:p>
    <w:p w14:paraId="59A96086" w14:textId="5394E8D9" w:rsidR="00C02487" w:rsidRPr="000D2AE2" w:rsidDel="00091580" w:rsidRDefault="00C02487">
      <w:pPr>
        <w:rPr>
          <w:ins w:id="8769" w:author="Thomas Gaughan" w:date="2014-05-15T15:47:00Z"/>
          <w:del w:id="8770" w:author="Liam Coleman" w:date="2021-04-26T11:58:00Z"/>
          <w:rPrChange w:id="8771" w:author="Liam Coleman" w:date="2021-04-26T11:51:00Z">
            <w:rPr>
              <w:ins w:id="8772" w:author="Thomas Gaughan" w:date="2014-05-15T15:47:00Z"/>
              <w:del w:id="8773" w:author="Liam Coleman" w:date="2021-04-26T11:58:00Z"/>
              <w:i/>
              <w:color w:val="C00000"/>
            </w:rPr>
          </w:rPrChange>
        </w:rPr>
        <w:pPrChange w:id="8774" w:author="Liam Coleman" w:date="2021-04-26T11:59:00Z">
          <w:pPr>
            <w:pStyle w:val="ListParagraph"/>
            <w:numPr>
              <w:numId w:val="79"/>
            </w:numPr>
            <w:ind w:left="1080" w:hanging="360"/>
          </w:pPr>
        </w:pPrChange>
      </w:pPr>
      <w:del w:id="8775" w:author="Liam Coleman" w:date="2021-04-26T11:58:00Z">
        <w:r w:rsidRPr="000D2AE2" w:rsidDel="00091580">
          <w:rPr>
            <w:rPrChange w:id="8776" w:author="Liam Coleman" w:date="2021-04-26T11:51:00Z">
              <w:rPr>
                <w:i/>
                <w:color w:val="C00000"/>
              </w:rPr>
            </w:rPrChange>
          </w:rPr>
          <w:delText>Timings for CG method calls are to be added so that this can easily be identified.</w:delText>
        </w:r>
      </w:del>
      <w:bookmarkStart w:id="8777" w:name="_Toc66781417"/>
      <w:bookmarkStart w:id="8778" w:name="_Toc67314529"/>
      <w:bookmarkStart w:id="8779" w:name="_Toc67315162"/>
      <w:bookmarkStart w:id="8780" w:name="_Toc67322458"/>
      <w:bookmarkStart w:id="8781" w:name="_Toc67323095"/>
      <w:bookmarkStart w:id="8782" w:name="_Toc67406139"/>
      <w:bookmarkStart w:id="8783" w:name="_Toc67406776"/>
      <w:bookmarkStart w:id="8784" w:name="_Toc69823219"/>
      <w:bookmarkStart w:id="8785" w:name="_Toc69823926"/>
      <w:bookmarkStart w:id="8786" w:name="_Toc69912886"/>
      <w:bookmarkStart w:id="8787" w:name="_Toc69913603"/>
      <w:bookmarkStart w:id="8788" w:name="_Toc70329642"/>
      <w:bookmarkEnd w:id="8777"/>
      <w:bookmarkEnd w:id="8778"/>
      <w:bookmarkEnd w:id="8779"/>
      <w:bookmarkEnd w:id="8780"/>
      <w:bookmarkEnd w:id="8781"/>
      <w:bookmarkEnd w:id="8782"/>
      <w:bookmarkEnd w:id="8783"/>
      <w:bookmarkEnd w:id="8784"/>
      <w:bookmarkEnd w:id="8785"/>
      <w:bookmarkEnd w:id="8786"/>
      <w:bookmarkEnd w:id="8787"/>
      <w:bookmarkEnd w:id="8788"/>
    </w:p>
    <w:p w14:paraId="51E8D1BD" w14:textId="6100E10A" w:rsidR="002E4D84" w:rsidRPr="000D2AE2" w:rsidDel="00091580" w:rsidRDefault="002E4D84">
      <w:pPr>
        <w:rPr>
          <w:ins w:id="8789" w:author="Thomas Gaughan" w:date="2014-05-15T15:47:00Z"/>
          <w:del w:id="8790" w:author="Liam Coleman" w:date="2021-04-26T11:58:00Z"/>
          <w:rPrChange w:id="8791" w:author="Liam Coleman" w:date="2021-04-26T11:51:00Z">
            <w:rPr>
              <w:ins w:id="8792" w:author="Thomas Gaughan" w:date="2014-05-15T15:47:00Z"/>
              <w:del w:id="8793" w:author="Liam Coleman" w:date="2021-04-26T11:58:00Z"/>
              <w:i/>
              <w:color w:val="C00000"/>
            </w:rPr>
          </w:rPrChange>
        </w:rPr>
        <w:pPrChange w:id="8794" w:author="Liam Coleman" w:date="2021-04-26T11:59:00Z">
          <w:pPr>
            <w:pStyle w:val="ListParagraph"/>
            <w:numPr>
              <w:numId w:val="79"/>
            </w:numPr>
            <w:ind w:left="1080" w:hanging="360"/>
          </w:pPr>
        </w:pPrChange>
      </w:pPr>
      <w:ins w:id="8795" w:author="Thomas Gaughan" w:date="2014-05-15T15:47:00Z">
        <w:del w:id="8796" w:author="Liam Coleman" w:date="2021-04-26T11:58:00Z">
          <w:r w:rsidRPr="000D2AE2" w:rsidDel="00091580">
            <w:rPr>
              <w:rPrChange w:id="8797" w:author="Liam Coleman" w:date="2021-04-26T11:51:00Z">
                <w:rPr>
                  <w:i/>
                  <w:color w:val="C00000"/>
                </w:rPr>
              </w:rPrChange>
            </w:rPr>
            <w:delText>The log file will be in xml format. The Root node is LogEntries and here is a example child node:</w:delText>
          </w:r>
          <w:bookmarkStart w:id="8798" w:name="_Toc66781418"/>
          <w:bookmarkStart w:id="8799" w:name="_Toc67314530"/>
          <w:bookmarkStart w:id="8800" w:name="_Toc67315163"/>
          <w:bookmarkStart w:id="8801" w:name="_Toc67322459"/>
          <w:bookmarkStart w:id="8802" w:name="_Toc67323096"/>
          <w:bookmarkStart w:id="8803" w:name="_Toc67406140"/>
          <w:bookmarkStart w:id="8804" w:name="_Toc67406777"/>
          <w:bookmarkStart w:id="8805" w:name="_Toc69823220"/>
          <w:bookmarkStart w:id="8806" w:name="_Toc69823927"/>
          <w:bookmarkStart w:id="8807" w:name="_Toc69912887"/>
          <w:bookmarkStart w:id="8808" w:name="_Toc69913604"/>
          <w:bookmarkStart w:id="8809" w:name="_Toc70329643"/>
          <w:bookmarkEnd w:id="8798"/>
          <w:bookmarkEnd w:id="8799"/>
          <w:bookmarkEnd w:id="8800"/>
          <w:bookmarkEnd w:id="8801"/>
          <w:bookmarkEnd w:id="8802"/>
          <w:bookmarkEnd w:id="8803"/>
          <w:bookmarkEnd w:id="8804"/>
          <w:bookmarkEnd w:id="8805"/>
          <w:bookmarkEnd w:id="8806"/>
          <w:bookmarkEnd w:id="8807"/>
          <w:bookmarkEnd w:id="8808"/>
          <w:bookmarkEnd w:id="8809"/>
        </w:del>
      </w:ins>
    </w:p>
    <w:p w14:paraId="6BC3306D" w14:textId="36820819" w:rsidR="002E4D84" w:rsidRPr="000D2AE2" w:rsidDel="00091580" w:rsidRDefault="002E4D84">
      <w:pPr>
        <w:rPr>
          <w:ins w:id="8810" w:author="Thomas Gaughan" w:date="2014-05-15T15:50:00Z"/>
          <w:del w:id="8811" w:author="Liam Coleman" w:date="2021-04-26T11:58:00Z"/>
          <w:rPrChange w:id="8812" w:author="Liam Coleman" w:date="2021-04-26T11:51:00Z">
            <w:rPr>
              <w:ins w:id="8813" w:author="Thomas Gaughan" w:date="2014-05-15T15:50:00Z"/>
              <w:del w:id="8814" w:author="Liam Coleman" w:date="2021-04-26T11:58:00Z"/>
              <w:i/>
              <w:color w:val="C00000"/>
            </w:rPr>
          </w:rPrChange>
        </w:rPr>
        <w:pPrChange w:id="8815" w:author="Liam Coleman" w:date="2021-04-26T11:59:00Z">
          <w:pPr>
            <w:pStyle w:val="ListParagraph"/>
            <w:numPr>
              <w:numId w:val="79"/>
            </w:numPr>
            <w:ind w:left="1080" w:hanging="360"/>
          </w:pPr>
        </w:pPrChange>
      </w:pPr>
      <w:ins w:id="8816" w:author="Thomas Gaughan" w:date="2014-05-15T15:48:00Z">
        <w:del w:id="8817" w:author="Liam Coleman" w:date="2021-04-26T11:58:00Z">
          <w:r w:rsidRPr="000D2AE2" w:rsidDel="00091580">
            <w:rPr>
              <w:rPrChange w:id="8818" w:author="Liam Coleman" w:date="2021-04-26T11:51:00Z">
                <w:rPr>
                  <w:i/>
                  <w:color w:val="C00000"/>
                </w:rPr>
              </w:rPrChange>
            </w:rPr>
            <w:delText>&lt;Entry D="2014-05-15" T="14:29:07.781" PID="520" TID="1" TNo="01" Type="APIMethodEntryPoint" MName="CCashGuardConnect.Initalise" Dur=""&gt;START&lt;/Entry&gt;</w:delText>
          </w:r>
        </w:del>
      </w:ins>
      <w:bookmarkStart w:id="8819" w:name="_Toc66781419"/>
      <w:bookmarkStart w:id="8820" w:name="_Toc67314531"/>
      <w:bookmarkStart w:id="8821" w:name="_Toc67315164"/>
      <w:bookmarkStart w:id="8822" w:name="_Toc67322460"/>
      <w:bookmarkStart w:id="8823" w:name="_Toc67323097"/>
      <w:bookmarkStart w:id="8824" w:name="_Toc67406141"/>
      <w:bookmarkStart w:id="8825" w:name="_Toc67406778"/>
      <w:bookmarkStart w:id="8826" w:name="_Toc69823221"/>
      <w:bookmarkStart w:id="8827" w:name="_Toc69823928"/>
      <w:bookmarkStart w:id="8828" w:name="_Toc69912888"/>
      <w:bookmarkStart w:id="8829" w:name="_Toc69913605"/>
      <w:bookmarkStart w:id="8830" w:name="_Toc70329644"/>
      <w:bookmarkEnd w:id="8819"/>
      <w:bookmarkEnd w:id="8820"/>
      <w:bookmarkEnd w:id="8821"/>
      <w:bookmarkEnd w:id="8822"/>
      <w:bookmarkEnd w:id="8823"/>
      <w:bookmarkEnd w:id="8824"/>
      <w:bookmarkEnd w:id="8825"/>
      <w:bookmarkEnd w:id="8826"/>
      <w:bookmarkEnd w:id="8827"/>
      <w:bookmarkEnd w:id="8828"/>
      <w:bookmarkEnd w:id="8829"/>
      <w:bookmarkEnd w:id="8830"/>
    </w:p>
    <w:p w14:paraId="3A25AD99" w14:textId="7D251AA5" w:rsidR="002E4D84" w:rsidRPr="000D2AE2" w:rsidDel="00091580" w:rsidRDefault="002E4D84">
      <w:pPr>
        <w:rPr>
          <w:ins w:id="8831" w:author="Thomas Gaughan" w:date="2014-05-15T15:48:00Z"/>
          <w:del w:id="8832" w:author="Liam Coleman" w:date="2021-04-26T11:58:00Z"/>
          <w:rPrChange w:id="8833" w:author="Liam Coleman" w:date="2021-04-26T11:51:00Z">
            <w:rPr>
              <w:ins w:id="8834" w:author="Thomas Gaughan" w:date="2014-05-15T15:48:00Z"/>
              <w:del w:id="8835" w:author="Liam Coleman" w:date="2021-04-26T11:58:00Z"/>
              <w:i/>
              <w:color w:val="C00000"/>
            </w:rPr>
          </w:rPrChange>
        </w:rPr>
        <w:pPrChange w:id="8836" w:author="Liam Coleman" w:date="2021-04-26T11:59:00Z">
          <w:pPr>
            <w:pStyle w:val="ListParagraph"/>
            <w:numPr>
              <w:numId w:val="79"/>
            </w:numPr>
            <w:ind w:left="1080" w:hanging="360"/>
          </w:pPr>
        </w:pPrChange>
      </w:pPr>
      <w:ins w:id="8837" w:author="Thomas Gaughan" w:date="2014-05-15T15:50:00Z">
        <w:del w:id="8838" w:author="Liam Coleman" w:date="2021-04-26T11:58:00Z">
          <w:r w:rsidRPr="000D2AE2" w:rsidDel="00091580">
            <w:rPr>
              <w:rPrChange w:id="8839" w:author="Liam Coleman" w:date="2021-04-26T11:51:00Z">
                <w:rPr>
                  <w:i/>
                  <w:color w:val="C00000"/>
                </w:rPr>
              </w:rPrChange>
            </w:rPr>
            <w:delText>Explanation of attribute names</w:delText>
          </w:r>
        </w:del>
      </w:ins>
      <w:ins w:id="8840" w:author="Thomas Gaughan" w:date="2014-05-15T15:51:00Z">
        <w:del w:id="8841" w:author="Liam Coleman" w:date="2021-04-26T11:58:00Z">
          <w:r w:rsidRPr="000D2AE2" w:rsidDel="00091580">
            <w:rPr>
              <w:rPrChange w:id="8842" w:author="Liam Coleman" w:date="2021-04-26T11:51:00Z">
                <w:rPr>
                  <w:i/>
                  <w:color w:val="C00000"/>
                </w:rPr>
              </w:rPrChange>
            </w:rPr>
            <w:delText>:</w:delText>
          </w:r>
        </w:del>
      </w:ins>
      <w:bookmarkStart w:id="8843" w:name="_Toc66781420"/>
      <w:bookmarkStart w:id="8844" w:name="_Toc67314532"/>
      <w:bookmarkStart w:id="8845" w:name="_Toc67315165"/>
      <w:bookmarkStart w:id="8846" w:name="_Toc67322461"/>
      <w:bookmarkStart w:id="8847" w:name="_Toc67323098"/>
      <w:bookmarkStart w:id="8848" w:name="_Toc67406142"/>
      <w:bookmarkStart w:id="8849" w:name="_Toc67406779"/>
      <w:bookmarkStart w:id="8850" w:name="_Toc69823222"/>
      <w:bookmarkStart w:id="8851" w:name="_Toc69823929"/>
      <w:bookmarkStart w:id="8852" w:name="_Toc69912889"/>
      <w:bookmarkStart w:id="8853" w:name="_Toc69913606"/>
      <w:bookmarkStart w:id="8854" w:name="_Toc70329645"/>
      <w:bookmarkEnd w:id="8843"/>
      <w:bookmarkEnd w:id="8844"/>
      <w:bookmarkEnd w:id="8845"/>
      <w:bookmarkEnd w:id="8846"/>
      <w:bookmarkEnd w:id="8847"/>
      <w:bookmarkEnd w:id="8848"/>
      <w:bookmarkEnd w:id="8849"/>
      <w:bookmarkEnd w:id="8850"/>
      <w:bookmarkEnd w:id="8851"/>
      <w:bookmarkEnd w:id="8852"/>
      <w:bookmarkEnd w:id="8853"/>
      <w:bookmarkEnd w:id="8854"/>
    </w:p>
    <w:p w14:paraId="5281A4EA" w14:textId="1DFB5616" w:rsidR="002E4D84" w:rsidRPr="000D2AE2" w:rsidDel="00091580" w:rsidRDefault="002E4D84">
      <w:pPr>
        <w:rPr>
          <w:ins w:id="8855" w:author="Thomas Gaughan" w:date="2014-05-15T15:48:00Z"/>
          <w:del w:id="8856" w:author="Liam Coleman" w:date="2021-04-26T11:58:00Z"/>
          <w:rPrChange w:id="8857" w:author="Liam Coleman" w:date="2021-04-26T11:51:00Z">
            <w:rPr>
              <w:ins w:id="8858" w:author="Thomas Gaughan" w:date="2014-05-15T15:48:00Z"/>
              <w:del w:id="8859" w:author="Liam Coleman" w:date="2021-04-26T11:58:00Z"/>
              <w:i/>
              <w:color w:val="C00000"/>
            </w:rPr>
          </w:rPrChange>
        </w:rPr>
        <w:pPrChange w:id="8860" w:author="Liam Coleman" w:date="2021-04-26T11:59:00Z">
          <w:pPr>
            <w:pStyle w:val="ListParagraph"/>
            <w:numPr>
              <w:numId w:val="79"/>
            </w:numPr>
            <w:ind w:left="1080" w:hanging="360"/>
          </w:pPr>
        </w:pPrChange>
      </w:pPr>
      <w:ins w:id="8861" w:author="Thomas Gaughan" w:date="2014-05-15T15:48:00Z">
        <w:del w:id="8862" w:author="Liam Coleman" w:date="2021-04-26T11:58:00Z">
          <w:r w:rsidRPr="000D2AE2" w:rsidDel="00091580">
            <w:rPr>
              <w:rPrChange w:id="8863" w:author="Liam Coleman" w:date="2021-04-26T11:51:00Z">
                <w:rPr>
                  <w:i/>
                  <w:color w:val="C00000"/>
                </w:rPr>
              </w:rPrChange>
            </w:rPr>
            <w:delText>D=Date</w:delText>
          </w:r>
          <w:bookmarkStart w:id="8864" w:name="_Toc66781421"/>
          <w:bookmarkStart w:id="8865" w:name="_Toc67314533"/>
          <w:bookmarkStart w:id="8866" w:name="_Toc67315166"/>
          <w:bookmarkStart w:id="8867" w:name="_Toc67322462"/>
          <w:bookmarkStart w:id="8868" w:name="_Toc67323099"/>
          <w:bookmarkStart w:id="8869" w:name="_Toc67406143"/>
          <w:bookmarkStart w:id="8870" w:name="_Toc67406780"/>
          <w:bookmarkStart w:id="8871" w:name="_Toc69823223"/>
          <w:bookmarkStart w:id="8872" w:name="_Toc69823930"/>
          <w:bookmarkStart w:id="8873" w:name="_Toc69912890"/>
          <w:bookmarkStart w:id="8874" w:name="_Toc69913607"/>
          <w:bookmarkStart w:id="8875" w:name="_Toc70329646"/>
          <w:bookmarkEnd w:id="8864"/>
          <w:bookmarkEnd w:id="8865"/>
          <w:bookmarkEnd w:id="8866"/>
          <w:bookmarkEnd w:id="8867"/>
          <w:bookmarkEnd w:id="8868"/>
          <w:bookmarkEnd w:id="8869"/>
          <w:bookmarkEnd w:id="8870"/>
          <w:bookmarkEnd w:id="8871"/>
          <w:bookmarkEnd w:id="8872"/>
          <w:bookmarkEnd w:id="8873"/>
          <w:bookmarkEnd w:id="8874"/>
          <w:bookmarkEnd w:id="8875"/>
        </w:del>
      </w:ins>
    </w:p>
    <w:p w14:paraId="52A09925" w14:textId="1603EF15" w:rsidR="002E4D84" w:rsidRPr="000D2AE2" w:rsidDel="00091580" w:rsidRDefault="002E4D84">
      <w:pPr>
        <w:rPr>
          <w:ins w:id="8876" w:author="Thomas Gaughan" w:date="2014-05-15T15:48:00Z"/>
          <w:del w:id="8877" w:author="Liam Coleman" w:date="2021-04-26T11:58:00Z"/>
          <w:rPrChange w:id="8878" w:author="Liam Coleman" w:date="2021-04-26T11:51:00Z">
            <w:rPr>
              <w:ins w:id="8879" w:author="Thomas Gaughan" w:date="2014-05-15T15:48:00Z"/>
              <w:del w:id="8880" w:author="Liam Coleman" w:date="2021-04-26T11:58:00Z"/>
              <w:i/>
              <w:color w:val="C00000"/>
            </w:rPr>
          </w:rPrChange>
        </w:rPr>
        <w:pPrChange w:id="8881" w:author="Liam Coleman" w:date="2021-04-26T11:59:00Z">
          <w:pPr>
            <w:pStyle w:val="ListParagraph"/>
            <w:numPr>
              <w:numId w:val="79"/>
            </w:numPr>
            <w:ind w:left="1080" w:hanging="360"/>
          </w:pPr>
        </w:pPrChange>
      </w:pPr>
      <w:ins w:id="8882" w:author="Thomas Gaughan" w:date="2014-05-15T15:48:00Z">
        <w:del w:id="8883" w:author="Liam Coleman" w:date="2021-04-26T11:58:00Z">
          <w:r w:rsidRPr="000D2AE2" w:rsidDel="00091580">
            <w:rPr>
              <w:rPrChange w:id="8884" w:author="Liam Coleman" w:date="2021-04-26T11:51:00Z">
                <w:rPr>
                  <w:i/>
                  <w:color w:val="C00000"/>
                </w:rPr>
              </w:rPrChange>
            </w:rPr>
            <w:delText>T=Time</w:delText>
          </w:r>
          <w:bookmarkStart w:id="8885" w:name="_Toc66781422"/>
          <w:bookmarkStart w:id="8886" w:name="_Toc67314534"/>
          <w:bookmarkStart w:id="8887" w:name="_Toc67315167"/>
          <w:bookmarkStart w:id="8888" w:name="_Toc67322463"/>
          <w:bookmarkStart w:id="8889" w:name="_Toc67323100"/>
          <w:bookmarkStart w:id="8890" w:name="_Toc67406144"/>
          <w:bookmarkStart w:id="8891" w:name="_Toc67406781"/>
          <w:bookmarkStart w:id="8892" w:name="_Toc69823224"/>
          <w:bookmarkStart w:id="8893" w:name="_Toc69823931"/>
          <w:bookmarkStart w:id="8894" w:name="_Toc69912891"/>
          <w:bookmarkStart w:id="8895" w:name="_Toc69913608"/>
          <w:bookmarkStart w:id="8896" w:name="_Toc70329647"/>
          <w:bookmarkEnd w:id="8885"/>
          <w:bookmarkEnd w:id="8886"/>
          <w:bookmarkEnd w:id="8887"/>
          <w:bookmarkEnd w:id="8888"/>
          <w:bookmarkEnd w:id="8889"/>
          <w:bookmarkEnd w:id="8890"/>
          <w:bookmarkEnd w:id="8891"/>
          <w:bookmarkEnd w:id="8892"/>
          <w:bookmarkEnd w:id="8893"/>
          <w:bookmarkEnd w:id="8894"/>
          <w:bookmarkEnd w:id="8895"/>
          <w:bookmarkEnd w:id="8896"/>
        </w:del>
      </w:ins>
    </w:p>
    <w:p w14:paraId="76200F1C" w14:textId="4E191C62" w:rsidR="002E4D84" w:rsidRPr="000D2AE2" w:rsidDel="00091580" w:rsidRDefault="002E4D84">
      <w:pPr>
        <w:rPr>
          <w:ins w:id="8897" w:author="Thomas Gaughan" w:date="2014-05-15T15:48:00Z"/>
          <w:del w:id="8898" w:author="Liam Coleman" w:date="2021-04-26T11:58:00Z"/>
          <w:rPrChange w:id="8899" w:author="Liam Coleman" w:date="2021-04-26T11:51:00Z">
            <w:rPr>
              <w:ins w:id="8900" w:author="Thomas Gaughan" w:date="2014-05-15T15:48:00Z"/>
              <w:del w:id="8901" w:author="Liam Coleman" w:date="2021-04-26T11:58:00Z"/>
              <w:i/>
              <w:color w:val="C00000"/>
            </w:rPr>
          </w:rPrChange>
        </w:rPr>
        <w:pPrChange w:id="8902" w:author="Liam Coleman" w:date="2021-04-26T11:59:00Z">
          <w:pPr>
            <w:pStyle w:val="ListParagraph"/>
            <w:numPr>
              <w:numId w:val="79"/>
            </w:numPr>
            <w:ind w:left="1080" w:hanging="360"/>
          </w:pPr>
        </w:pPrChange>
      </w:pPr>
      <w:ins w:id="8903" w:author="Thomas Gaughan" w:date="2014-05-15T15:48:00Z">
        <w:del w:id="8904" w:author="Liam Coleman" w:date="2021-04-26T11:58:00Z">
          <w:r w:rsidRPr="000D2AE2" w:rsidDel="00091580">
            <w:rPr>
              <w:rPrChange w:id="8905" w:author="Liam Coleman" w:date="2021-04-26T11:51:00Z">
                <w:rPr>
                  <w:i/>
                  <w:color w:val="C00000"/>
                </w:rPr>
              </w:rPrChange>
            </w:rPr>
            <w:delText>PID = ProcessID</w:delText>
          </w:r>
          <w:bookmarkStart w:id="8906" w:name="_Toc66781423"/>
          <w:bookmarkStart w:id="8907" w:name="_Toc67314535"/>
          <w:bookmarkStart w:id="8908" w:name="_Toc67315168"/>
          <w:bookmarkStart w:id="8909" w:name="_Toc67322464"/>
          <w:bookmarkStart w:id="8910" w:name="_Toc67323101"/>
          <w:bookmarkStart w:id="8911" w:name="_Toc67406145"/>
          <w:bookmarkStart w:id="8912" w:name="_Toc67406782"/>
          <w:bookmarkStart w:id="8913" w:name="_Toc69823225"/>
          <w:bookmarkStart w:id="8914" w:name="_Toc69823932"/>
          <w:bookmarkStart w:id="8915" w:name="_Toc69912892"/>
          <w:bookmarkStart w:id="8916" w:name="_Toc69913609"/>
          <w:bookmarkStart w:id="8917" w:name="_Toc70329648"/>
          <w:bookmarkEnd w:id="8906"/>
          <w:bookmarkEnd w:id="8907"/>
          <w:bookmarkEnd w:id="8908"/>
          <w:bookmarkEnd w:id="8909"/>
          <w:bookmarkEnd w:id="8910"/>
          <w:bookmarkEnd w:id="8911"/>
          <w:bookmarkEnd w:id="8912"/>
          <w:bookmarkEnd w:id="8913"/>
          <w:bookmarkEnd w:id="8914"/>
          <w:bookmarkEnd w:id="8915"/>
          <w:bookmarkEnd w:id="8916"/>
          <w:bookmarkEnd w:id="8917"/>
        </w:del>
      </w:ins>
    </w:p>
    <w:p w14:paraId="46F089E0" w14:textId="48CC2DC0" w:rsidR="002E4D84" w:rsidRPr="000D2AE2" w:rsidDel="00091580" w:rsidRDefault="002E4D84">
      <w:pPr>
        <w:rPr>
          <w:ins w:id="8918" w:author="Thomas Gaughan" w:date="2014-05-15T15:48:00Z"/>
          <w:del w:id="8919" w:author="Liam Coleman" w:date="2021-04-26T11:58:00Z"/>
          <w:rPrChange w:id="8920" w:author="Liam Coleman" w:date="2021-04-26T11:51:00Z">
            <w:rPr>
              <w:ins w:id="8921" w:author="Thomas Gaughan" w:date="2014-05-15T15:48:00Z"/>
              <w:del w:id="8922" w:author="Liam Coleman" w:date="2021-04-26T11:58:00Z"/>
              <w:i/>
              <w:color w:val="C00000"/>
            </w:rPr>
          </w:rPrChange>
        </w:rPr>
      </w:pPr>
      <w:ins w:id="8923" w:author="Thomas Gaughan" w:date="2014-05-15T15:48:00Z">
        <w:del w:id="8924" w:author="Liam Coleman" w:date="2021-04-26T11:58:00Z">
          <w:r w:rsidRPr="000D2AE2" w:rsidDel="00091580">
            <w:rPr>
              <w:rPrChange w:id="8925" w:author="Liam Coleman" w:date="2021-04-26T11:51:00Z">
                <w:rPr>
                  <w:i/>
                  <w:color w:val="C00000"/>
                </w:rPr>
              </w:rPrChange>
            </w:rPr>
            <w:delText>TID = ThreadID</w:delText>
          </w:r>
          <w:bookmarkStart w:id="8926" w:name="_Toc66781424"/>
          <w:bookmarkStart w:id="8927" w:name="_Toc67314536"/>
          <w:bookmarkStart w:id="8928" w:name="_Toc67315169"/>
          <w:bookmarkStart w:id="8929" w:name="_Toc67322465"/>
          <w:bookmarkStart w:id="8930" w:name="_Toc67323102"/>
          <w:bookmarkStart w:id="8931" w:name="_Toc67406146"/>
          <w:bookmarkStart w:id="8932" w:name="_Toc67406783"/>
          <w:bookmarkStart w:id="8933" w:name="_Toc69823226"/>
          <w:bookmarkStart w:id="8934" w:name="_Toc69823933"/>
          <w:bookmarkStart w:id="8935" w:name="_Toc69912893"/>
          <w:bookmarkStart w:id="8936" w:name="_Toc69913610"/>
          <w:bookmarkStart w:id="8937" w:name="_Toc70329649"/>
          <w:bookmarkEnd w:id="8926"/>
          <w:bookmarkEnd w:id="8927"/>
          <w:bookmarkEnd w:id="8928"/>
          <w:bookmarkEnd w:id="8929"/>
          <w:bookmarkEnd w:id="8930"/>
          <w:bookmarkEnd w:id="8931"/>
          <w:bookmarkEnd w:id="8932"/>
          <w:bookmarkEnd w:id="8933"/>
          <w:bookmarkEnd w:id="8934"/>
          <w:bookmarkEnd w:id="8935"/>
          <w:bookmarkEnd w:id="8936"/>
          <w:bookmarkEnd w:id="8937"/>
        </w:del>
      </w:ins>
    </w:p>
    <w:p w14:paraId="14E63503" w14:textId="1F44EBF4" w:rsidR="002E4D84" w:rsidRPr="000D2AE2" w:rsidDel="00091580" w:rsidRDefault="002E4D84">
      <w:pPr>
        <w:rPr>
          <w:ins w:id="8938" w:author="Thomas Gaughan" w:date="2014-05-15T15:48:00Z"/>
          <w:del w:id="8939" w:author="Liam Coleman" w:date="2021-04-26T11:58:00Z"/>
          <w:rPrChange w:id="8940" w:author="Liam Coleman" w:date="2021-04-26T11:51:00Z">
            <w:rPr>
              <w:ins w:id="8941" w:author="Thomas Gaughan" w:date="2014-05-15T15:48:00Z"/>
              <w:del w:id="8942" w:author="Liam Coleman" w:date="2021-04-26T11:58:00Z"/>
              <w:i/>
              <w:color w:val="C00000"/>
            </w:rPr>
          </w:rPrChange>
        </w:rPr>
      </w:pPr>
      <w:ins w:id="8943" w:author="Thomas Gaughan" w:date="2014-05-15T15:48:00Z">
        <w:del w:id="8944" w:author="Liam Coleman" w:date="2021-04-26T11:58:00Z">
          <w:r w:rsidRPr="000D2AE2" w:rsidDel="00091580">
            <w:rPr>
              <w:rPrChange w:id="8945" w:author="Liam Coleman" w:date="2021-04-26T11:51:00Z">
                <w:rPr>
                  <w:i/>
                  <w:color w:val="C00000"/>
                </w:rPr>
              </w:rPrChange>
            </w:rPr>
            <w:delText>TNo = TillNo</w:delText>
          </w:r>
          <w:bookmarkStart w:id="8946" w:name="_Toc66781425"/>
          <w:bookmarkStart w:id="8947" w:name="_Toc67314537"/>
          <w:bookmarkStart w:id="8948" w:name="_Toc67315170"/>
          <w:bookmarkStart w:id="8949" w:name="_Toc67322466"/>
          <w:bookmarkStart w:id="8950" w:name="_Toc67323103"/>
          <w:bookmarkStart w:id="8951" w:name="_Toc67406147"/>
          <w:bookmarkStart w:id="8952" w:name="_Toc67406784"/>
          <w:bookmarkStart w:id="8953" w:name="_Toc69823227"/>
          <w:bookmarkStart w:id="8954" w:name="_Toc69823934"/>
          <w:bookmarkStart w:id="8955" w:name="_Toc69912894"/>
          <w:bookmarkStart w:id="8956" w:name="_Toc69913611"/>
          <w:bookmarkStart w:id="8957" w:name="_Toc70329650"/>
          <w:bookmarkEnd w:id="8946"/>
          <w:bookmarkEnd w:id="8947"/>
          <w:bookmarkEnd w:id="8948"/>
          <w:bookmarkEnd w:id="8949"/>
          <w:bookmarkEnd w:id="8950"/>
          <w:bookmarkEnd w:id="8951"/>
          <w:bookmarkEnd w:id="8952"/>
          <w:bookmarkEnd w:id="8953"/>
          <w:bookmarkEnd w:id="8954"/>
          <w:bookmarkEnd w:id="8955"/>
          <w:bookmarkEnd w:id="8956"/>
          <w:bookmarkEnd w:id="8957"/>
        </w:del>
      </w:ins>
    </w:p>
    <w:p w14:paraId="5E8C7760" w14:textId="10A49C52" w:rsidR="002E4D84" w:rsidRPr="000D2AE2" w:rsidDel="00091580" w:rsidRDefault="002E4D84">
      <w:pPr>
        <w:rPr>
          <w:ins w:id="8958" w:author="Thomas Gaughan" w:date="2014-05-15T15:49:00Z"/>
          <w:del w:id="8959" w:author="Liam Coleman" w:date="2021-04-26T11:58:00Z"/>
          <w:rPrChange w:id="8960" w:author="Liam Coleman" w:date="2021-04-26T11:51:00Z">
            <w:rPr>
              <w:ins w:id="8961" w:author="Thomas Gaughan" w:date="2014-05-15T15:49:00Z"/>
              <w:del w:id="8962" w:author="Liam Coleman" w:date="2021-04-26T11:58:00Z"/>
              <w:i/>
              <w:color w:val="C00000"/>
            </w:rPr>
          </w:rPrChange>
        </w:rPr>
      </w:pPr>
      <w:ins w:id="8963" w:author="Thomas Gaughan" w:date="2014-05-15T15:49:00Z">
        <w:del w:id="8964" w:author="Liam Coleman" w:date="2021-04-26T11:58:00Z">
          <w:r w:rsidRPr="000D2AE2" w:rsidDel="00091580">
            <w:rPr>
              <w:rPrChange w:id="8965" w:author="Liam Coleman" w:date="2021-04-26T11:51:00Z">
                <w:rPr>
                  <w:i/>
                  <w:color w:val="C00000"/>
                </w:rPr>
              </w:rPrChange>
            </w:rPr>
            <w:delText>Type=type of log entry (see Epos_Addins project)</w:delText>
          </w:r>
          <w:bookmarkStart w:id="8966" w:name="_Toc66781426"/>
          <w:bookmarkStart w:id="8967" w:name="_Toc67314538"/>
          <w:bookmarkStart w:id="8968" w:name="_Toc67315171"/>
          <w:bookmarkStart w:id="8969" w:name="_Toc67322467"/>
          <w:bookmarkStart w:id="8970" w:name="_Toc67323104"/>
          <w:bookmarkStart w:id="8971" w:name="_Toc67406148"/>
          <w:bookmarkStart w:id="8972" w:name="_Toc67406785"/>
          <w:bookmarkStart w:id="8973" w:name="_Toc69823228"/>
          <w:bookmarkStart w:id="8974" w:name="_Toc69823935"/>
          <w:bookmarkStart w:id="8975" w:name="_Toc69912895"/>
          <w:bookmarkStart w:id="8976" w:name="_Toc69913612"/>
          <w:bookmarkStart w:id="8977" w:name="_Toc70329651"/>
          <w:bookmarkEnd w:id="8966"/>
          <w:bookmarkEnd w:id="8967"/>
          <w:bookmarkEnd w:id="8968"/>
          <w:bookmarkEnd w:id="8969"/>
          <w:bookmarkEnd w:id="8970"/>
          <w:bookmarkEnd w:id="8971"/>
          <w:bookmarkEnd w:id="8972"/>
          <w:bookmarkEnd w:id="8973"/>
          <w:bookmarkEnd w:id="8974"/>
          <w:bookmarkEnd w:id="8975"/>
          <w:bookmarkEnd w:id="8976"/>
          <w:bookmarkEnd w:id="8977"/>
        </w:del>
      </w:ins>
    </w:p>
    <w:p w14:paraId="4DCC7C0F" w14:textId="60CDBCA3" w:rsidR="002E4D84" w:rsidRPr="000D2AE2" w:rsidDel="00091580" w:rsidRDefault="002E4D84">
      <w:pPr>
        <w:rPr>
          <w:ins w:id="8978" w:author="Thomas Gaughan" w:date="2014-05-15T15:50:00Z"/>
          <w:del w:id="8979" w:author="Liam Coleman" w:date="2021-04-26T11:58:00Z"/>
          <w:rPrChange w:id="8980" w:author="Liam Coleman" w:date="2021-04-26T11:51:00Z">
            <w:rPr>
              <w:ins w:id="8981" w:author="Thomas Gaughan" w:date="2014-05-15T15:50:00Z"/>
              <w:del w:id="8982" w:author="Liam Coleman" w:date="2021-04-26T11:58:00Z"/>
              <w:i/>
              <w:color w:val="C00000"/>
            </w:rPr>
          </w:rPrChange>
        </w:rPr>
      </w:pPr>
      <w:ins w:id="8983" w:author="Thomas Gaughan" w:date="2014-05-15T15:49:00Z">
        <w:del w:id="8984" w:author="Liam Coleman" w:date="2021-04-26T11:58:00Z">
          <w:r w:rsidRPr="000D2AE2" w:rsidDel="00091580">
            <w:rPr>
              <w:rPrChange w:id="8985" w:author="Liam Coleman" w:date="2021-04-26T11:51:00Z">
                <w:rPr>
                  <w:i/>
                  <w:color w:val="C00000"/>
                </w:rPr>
              </w:rPrChange>
            </w:rPr>
            <w:delText xml:space="preserve">MName = </w:delText>
          </w:r>
        </w:del>
      </w:ins>
      <w:ins w:id="8986" w:author="Thomas Gaughan" w:date="2014-05-15T15:50:00Z">
        <w:del w:id="8987" w:author="Liam Coleman" w:date="2021-04-26T11:58:00Z">
          <w:r w:rsidRPr="000D2AE2" w:rsidDel="00091580">
            <w:rPr>
              <w:rPrChange w:id="8988" w:author="Liam Coleman" w:date="2021-04-26T11:51:00Z">
                <w:rPr>
                  <w:i/>
                  <w:color w:val="C00000"/>
                </w:rPr>
              </w:rPrChange>
            </w:rPr>
            <w:delText>Originating</w:delText>
          </w:r>
        </w:del>
      </w:ins>
      <w:ins w:id="8989" w:author="Thomas Gaughan" w:date="2014-05-15T15:49:00Z">
        <w:del w:id="8990" w:author="Liam Coleman" w:date="2021-04-26T11:58:00Z">
          <w:r w:rsidRPr="000D2AE2" w:rsidDel="00091580">
            <w:rPr>
              <w:rPrChange w:id="8991" w:author="Liam Coleman" w:date="2021-04-26T11:51:00Z">
                <w:rPr>
                  <w:i/>
                  <w:color w:val="C00000"/>
                </w:rPr>
              </w:rPrChange>
            </w:rPr>
            <w:delText xml:space="preserve"> Method name for log entry</w:delText>
          </w:r>
        </w:del>
      </w:ins>
      <w:bookmarkStart w:id="8992" w:name="_Toc66781427"/>
      <w:bookmarkStart w:id="8993" w:name="_Toc67314539"/>
      <w:bookmarkStart w:id="8994" w:name="_Toc67315172"/>
      <w:bookmarkStart w:id="8995" w:name="_Toc67322468"/>
      <w:bookmarkStart w:id="8996" w:name="_Toc67323105"/>
      <w:bookmarkStart w:id="8997" w:name="_Toc67406149"/>
      <w:bookmarkStart w:id="8998" w:name="_Toc67406786"/>
      <w:bookmarkStart w:id="8999" w:name="_Toc69823229"/>
      <w:bookmarkStart w:id="9000" w:name="_Toc69823936"/>
      <w:bookmarkStart w:id="9001" w:name="_Toc69912896"/>
      <w:bookmarkStart w:id="9002" w:name="_Toc69913613"/>
      <w:bookmarkStart w:id="9003" w:name="_Toc70329652"/>
      <w:bookmarkEnd w:id="8992"/>
      <w:bookmarkEnd w:id="8993"/>
      <w:bookmarkEnd w:id="8994"/>
      <w:bookmarkEnd w:id="8995"/>
      <w:bookmarkEnd w:id="8996"/>
      <w:bookmarkEnd w:id="8997"/>
      <w:bookmarkEnd w:id="8998"/>
      <w:bookmarkEnd w:id="8999"/>
      <w:bookmarkEnd w:id="9000"/>
      <w:bookmarkEnd w:id="9001"/>
      <w:bookmarkEnd w:id="9002"/>
      <w:bookmarkEnd w:id="9003"/>
    </w:p>
    <w:p w14:paraId="38C031A7" w14:textId="2BF3952E" w:rsidR="002E4D84" w:rsidRPr="000D2AE2" w:rsidDel="00091580" w:rsidRDefault="002E4D84">
      <w:pPr>
        <w:rPr>
          <w:ins w:id="9004" w:author="Thomas Gaughan" w:date="2014-05-15T15:50:00Z"/>
          <w:del w:id="9005" w:author="Liam Coleman" w:date="2021-04-26T11:58:00Z"/>
          <w:rPrChange w:id="9006" w:author="Liam Coleman" w:date="2021-04-26T11:51:00Z">
            <w:rPr>
              <w:ins w:id="9007" w:author="Thomas Gaughan" w:date="2014-05-15T15:50:00Z"/>
              <w:del w:id="9008" w:author="Liam Coleman" w:date="2021-04-26T11:58:00Z"/>
              <w:i/>
              <w:color w:val="C00000"/>
            </w:rPr>
          </w:rPrChange>
        </w:rPr>
      </w:pPr>
      <w:ins w:id="9009" w:author="Thomas Gaughan" w:date="2014-05-15T15:50:00Z">
        <w:del w:id="9010" w:author="Liam Coleman" w:date="2021-04-26T11:58:00Z">
          <w:r w:rsidRPr="000D2AE2" w:rsidDel="00091580">
            <w:rPr>
              <w:rPrChange w:id="9011" w:author="Liam Coleman" w:date="2021-04-26T11:51:00Z">
                <w:rPr>
                  <w:i/>
                  <w:color w:val="C00000"/>
                </w:rPr>
              </w:rPrChange>
            </w:rPr>
            <w:delText>Dur=Duration of Method if applicable</w:delText>
          </w:r>
          <w:bookmarkStart w:id="9012" w:name="_Toc66781428"/>
          <w:bookmarkStart w:id="9013" w:name="_Toc67314540"/>
          <w:bookmarkStart w:id="9014" w:name="_Toc67315173"/>
          <w:bookmarkStart w:id="9015" w:name="_Toc67322469"/>
          <w:bookmarkStart w:id="9016" w:name="_Toc67323106"/>
          <w:bookmarkStart w:id="9017" w:name="_Toc67406150"/>
          <w:bookmarkStart w:id="9018" w:name="_Toc67406787"/>
          <w:bookmarkStart w:id="9019" w:name="_Toc69823230"/>
          <w:bookmarkStart w:id="9020" w:name="_Toc69823937"/>
          <w:bookmarkStart w:id="9021" w:name="_Toc69912897"/>
          <w:bookmarkStart w:id="9022" w:name="_Toc69913614"/>
          <w:bookmarkStart w:id="9023" w:name="_Toc70329653"/>
          <w:bookmarkEnd w:id="9012"/>
          <w:bookmarkEnd w:id="9013"/>
          <w:bookmarkEnd w:id="9014"/>
          <w:bookmarkEnd w:id="9015"/>
          <w:bookmarkEnd w:id="9016"/>
          <w:bookmarkEnd w:id="9017"/>
          <w:bookmarkEnd w:id="9018"/>
          <w:bookmarkEnd w:id="9019"/>
          <w:bookmarkEnd w:id="9020"/>
          <w:bookmarkEnd w:id="9021"/>
          <w:bookmarkEnd w:id="9022"/>
          <w:bookmarkEnd w:id="9023"/>
        </w:del>
      </w:ins>
    </w:p>
    <w:p w14:paraId="403DA437" w14:textId="377AEBAD" w:rsidR="002E4D84" w:rsidRPr="000D2AE2" w:rsidDel="00091580" w:rsidRDefault="002E4D84">
      <w:pPr>
        <w:rPr>
          <w:ins w:id="9024" w:author="Thomas Gaughan" w:date="2014-05-15T15:54:00Z"/>
          <w:del w:id="9025" w:author="Liam Coleman" w:date="2021-04-26T11:58:00Z"/>
          <w:rPrChange w:id="9026" w:author="Liam Coleman" w:date="2021-04-26T11:51:00Z">
            <w:rPr>
              <w:ins w:id="9027" w:author="Thomas Gaughan" w:date="2014-05-15T15:54:00Z"/>
              <w:del w:id="9028" w:author="Liam Coleman" w:date="2021-04-26T11:58:00Z"/>
              <w:i/>
              <w:color w:val="C00000"/>
            </w:rPr>
          </w:rPrChange>
        </w:rPr>
      </w:pPr>
      <w:ins w:id="9029" w:author="Thomas Gaughan" w:date="2014-05-15T15:50:00Z">
        <w:del w:id="9030" w:author="Liam Coleman" w:date="2021-04-26T11:58:00Z">
          <w:r w:rsidRPr="000D2AE2" w:rsidDel="00091580">
            <w:rPr>
              <w:rPrChange w:id="9031" w:author="Liam Coleman" w:date="2021-04-26T11:51:00Z">
                <w:rPr>
                  <w:i/>
                  <w:color w:val="C00000"/>
                </w:rPr>
              </w:rPrChange>
            </w:rPr>
            <w:delText>In the case of exceptions the following will be written:</w:delText>
          </w:r>
        </w:del>
      </w:ins>
      <w:ins w:id="9032" w:author="Thomas Gaughan" w:date="2014-05-15T15:54:00Z">
        <w:del w:id="9033" w:author="Liam Coleman" w:date="2021-04-26T11:58:00Z">
          <w:r w:rsidRPr="000D2AE2" w:rsidDel="00091580">
            <w:rPr>
              <w:rPrChange w:id="9034" w:author="Liam Coleman" w:date="2021-04-26T11:51:00Z">
                <w:rPr>
                  <w:i/>
                  <w:color w:val="C00000"/>
                </w:rPr>
              </w:rPrChange>
            </w:rPr>
            <w:delText>#</w:delText>
          </w:r>
          <w:bookmarkStart w:id="9035" w:name="_Toc66781429"/>
          <w:bookmarkStart w:id="9036" w:name="_Toc67314541"/>
          <w:bookmarkStart w:id="9037" w:name="_Toc67315174"/>
          <w:bookmarkStart w:id="9038" w:name="_Toc67322470"/>
          <w:bookmarkStart w:id="9039" w:name="_Toc67323107"/>
          <w:bookmarkStart w:id="9040" w:name="_Toc67406151"/>
          <w:bookmarkStart w:id="9041" w:name="_Toc67406788"/>
          <w:bookmarkStart w:id="9042" w:name="_Toc69823231"/>
          <w:bookmarkStart w:id="9043" w:name="_Toc69823938"/>
          <w:bookmarkStart w:id="9044" w:name="_Toc69912898"/>
          <w:bookmarkStart w:id="9045" w:name="_Toc69913615"/>
          <w:bookmarkStart w:id="9046" w:name="_Toc70329654"/>
          <w:bookmarkEnd w:id="9035"/>
          <w:bookmarkEnd w:id="9036"/>
          <w:bookmarkEnd w:id="9037"/>
          <w:bookmarkEnd w:id="9038"/>
          <w:bookmarkEnd w:id="9039"/>
          <w:bookmarkEnd w:id="9040"/>
          <w:bookmarkEnd w:id="9041"/>
          <w:bookmarkEnd w:id="9042"/>
          <w:bookmarkEnd w:id="9043"/>
          <w:bookmarkEnd w:id="9044"/>
          <w:bookmarkEnd w:id="9045"/>
          <w:bookmarkEnd w:id="9046"/>
        </w:del>
      </w:ins>
    </w:p>
    <w:p w14:paraId="17D1B5F0" w14:textId="5D46A6BF" w:rsidR="002E4D84" w:rsidRPr="000D2AE2" w:rsidDel="00091580" w:rsidRDefault="002E4D84">
      <w:pPr>
        <w:rPr>
          <w:ins w:id="9047" w:author="Thomas Gaughan" w:date="2014-05-15T15:54:00Z"/>
          <w:del w:id="9048" w:author="Liam Coleman" w:date="2021-04-26T11:58:00Z"/>
          <w:rPrChange w:id="9049" w:author="Liam Coleman" w:date="2021-04-26T11:51:00Z">
            <w:rPr>
              <w:ins w:id="9050" w:author="Thomas Gaughan" w:date="2014-05-15T15:54:00Z"/>
              <w:del w:id="9051" w:author="Liam Coleman" w:date="2021-04-26T11:58:00Z"/>
              <w:i/>
              <w:color w:val="C00000"/>
            </w:rPr>
          </w:rPrChange>
        </w:rPr>
      </w:pPr>
      <w:ins w:id="9052" w:author="Thomas Gaughan" w:date="2014-05-15T15:54:00Z">
        <w:del w:id="9053" w:author="Liam Coleman" w:date="2021-04-26T11:58:00Z">
          <w:r w:rsidRPr="000D2AE2" w:rsidDel="00091580">
            <w:rPr>
              <w:rPrChange w:id="9054" w:author="Liam Coleman" w:date="2021-04-26T11:51:00Z">
                <w:rPr>
                  <w:i/>
                  <w:color w:val="C00000"/>
                </w:rPr>
              </w:rPrChange>
            </w:rPr>
            <w:delText>&lt;Entry D="2014-05-08" T="16:13:03.749" PID="5064" TID="1" TNo="01" Type="APIMethodException" MName="CCashGuardConnect.LogIn()" Dur=""&gt;</w:delText>
          </w:r>
          <w:bookmarkStart w:id="9055" w:name="_Toc66781430"/>
          <w:bookmarkStart w:id="9056" w:name="_Toc67314542"/>
          <w:bookmarkStart w:id="9057" w:name="_Toc67315175"/>
          <w:bookmarkStart w:id="9058" w:name="_Toc67322471"/>
          <w:bookmarkStart w:id="9059" w:name="_Toc67323108"/>
          <w:bookmarkStart w:id="9060" w:name="_Toc67406152"/>
          <w:bookmarkStart w:id="9061" w:name="_Toc67406789"/>
          <w:bookmarkStart w:id="9062" w:name="_Toc69823232"/>
          <w:bookmarkStart w:id="9063" w:name="_Toc69823939"/>
          <w:bookmarkStart w:id="9064" w:name="_Toc69912899"/>
          <w:bookmarkStart w:id="9065" w:name="_Toc69913616"/>
          <w:bookmarkStart w:id="9066" w:name="_Toc70329655"/>
          <w:bookmarkEnd w:id="9055"/>
          <w:bookmarkEnd w:id="9056"/>
          <w:bookmarkEnd w:id="9057"/>
          <w:bookmarkEnd w:id="9058"/>
          <w:bookmarkEnd w:id="9059"/>
          <w:bookmarkEnd w:id="9060"/>
          <w:bookmarkEnd w:id="9061"/>
          <w:bookmarkEnd w:id="9062"/>
          <w:bookmarkEnd w:id="9063"/>
          <w:bookmarkEnd w:id="9064"/>
          <w:bookmarkEnd w:id="9065"/>
          <w:bookmarkEnd w:id="9066"/>
        </w:del>
      </w:ins>
    </w:p>
    <w:p w14:paraId="633D7780" w14:textId="6295888D" w:rsidR="002E4D84" w:rsidRPr="000D2AE2" w:rsidDel="00091580" w:rsidRDefault="002E4D84">
      <w:pPr>
        <w:rPr>
          <w:ins w:id="9067" w:author="Thomas Gaughan" w:date="2014-05-15T15:54:00Z"/>
          <w:del w:id="9068" w:author="Liam Coleman" w:date="2021-04-26T11:58:00Z"/>
          <w:rPrChange w:id="9069" w:author="Liam Coleman" w:date="2021-04-26T11:51:00Z">
            <w:rPr>
              <w:ins w:id="9070" w:author="Thomas Gaughan" w:date="2014-05-15T15:54:00Z"/>
              <w:del w:id="9071" w:author="Liam Coleman" w:date="2021-04-26T11:58:00Z"/>
              <w:i/>
              <w:color w:val="C00000"/>
            </w:rPr>
          </w:rPrChange>
        </w:rPr>
      </w:pPr>
      <w:ins w:id="9072" w:author="Thomas Gaughan" w:date="2014-05-15T15:54:00Z">
        <w:del w:id="9073" w:author="Liam Coleman" w:date="2021-04-26T11:58:00Z">
          <w:r w:rsidRPr="000D2AE2" w:rsidDel="00091580">
            <w:rPr>
              <w:rPrChange w:id="9074" w:author="Liam Coleman" w:date="2021-04-26T11:51:00Z">
                <w:rPr>
                  <w:i/>
                  <w:color w:val="C00000"/>
                </w:rPr>
              </w:rPrChange>
            </w:rPr>
            <w:tab/>
            <w:delText>&lt;Exception&gt;</w:delText>
          </w:r>
          <w:bookmarkStart w:id="9075" w:name="_Toc66781431"/>
          <w:bookmarkStart w:id="9076" w:name="_Toc67314543"/>
          <w:bookmarkStart w:id="9077" w:name="_Toc67315176"/>
          <w:bookmarkStart w:id="9078" w:name="_Toc67322472"/>
          <w:bookmarkStart w:id="9079" w:name="_Toc67323109"/>
          <w:bookmarkStart w:id="9080" w:name="_Toc67406153"/>
          <w:bookmarkStart w:id="9081" w:name="_Toc67406790"/>
          <w:bookmarkStart w:id="9082" w:name="_Toc69823233"/>
          <w:bookmarkStart w:id="9083" w:name="_Toc69823940"/>
          <w:bookmarkStart w:id="9084" w:name="_Toc69912900"/>
          <w:bookmarkStart w:id="9085" w:name="_Toc69913617"/>
          <w:bookmarkStart w:id="9086" w:name="_Toc70329656"/>
          <w:bookmarkEnd w:id="9075"/>
          <w:bookmarkEnd w:id="9076"/>
          <w:bookmarkEnd w:id="9077"/>
          <w:bookmarkEnd w:id="9078"/>
          <w:bookmarkEnd w:id="9079"/>
          <w:bookmarkEnd w:id="9080"/>
          <w:bookmarkEnd w:id="9081"/>
          <w:bookmarkEnd w:id="9082"/>
          <w:bookmarkEnd w:id="9083"/>
          <w:bookmarkEnd w:id="9084"/>
          <w:bookmarkEnd w:id="9085"/>
          <w:bookmarkEnd w:id="9086"/>
        </w:del>
      </w:ins>
    </w:p>
    <w:p w14:paraId="481E55FF" w14:textId="4867983D" w:rsidR="002E4D84" w:rsidRPr="000D2AE2" w:rsidDel="00091580" w:rsidRDefault="002E4D84">
      <w:pPr>
        <w:rPr>
          <w:ins w:id="9087" w:author="Thomas Gaughan" w:date="2014-05-15T15:54:00Z"/>
          <w:del w:id="9088" w:author="Liam Coleman" w:date="2021-04-26T11:58:00Z"/>
          <w:rPrChange w:id="9089" w:author="Liam Coleman" w:date="2021-04-26T11:51:00Z">
            <w:rPr>
              <w:ins w:id="9090" w:author="Thomas Gaughan" w:date="2014-05-15T15:54:00Z"/>
              <w:del w:id="9091" w:author="Liam Coleman" w:date="2021-04-26T11:58:00Z"/>
              <w:i/>
              <w:color w:val="C00000"/>
            </w:rPr>
          </w:rPrChange>
        </w:rPr>
      </w:pPr>
      <w:ins w:id="9092" w:author="Thomas Gaughan" w:date="2014-05-15T15:54:00Z">
        <w:del w:id="9093" w:author="Liam Coleman" w:date="2021-04-26T11:58:00Z">
          <w:r w:rsidRPr="000D2AE2" w:rsidDel="00091580">
            <w:rPr>
              <w:rPrChange w:id="9094" w:author="Liam Coleman" w:date="2021-04-26T11:51:00Z">
                <w:rPr>
                  <w:i/>
                  <w:color w:val="C00000"/>
                </w:rPr>
              </w:rPrChange>
            </w:rPr>
            <w:tab/>
          </w:r>
          <w:r w:rsidRPr="000D2AE2" w:rsidDel="00091580">
            <w:rPr>
              <w:rPrChange w:id="9095" w:author="Liam Coleman" w:date="2021-04-26T11:51:00Z">
                <w:rPr>
                  <w:i/>
                  <w:color w:val="C00000"/>
                </w:rPr>
              </w:rPrChange>
            </w:rPr>
            <w:tab/>
            <w:delText>&lt;Message&gt;Index (zero based) must be greater than or equal to zero and less than the size of the argument list.&lt;/Message&gt;</w:delText>
          </w:r>
          <w:r w:rsidRPr="000D2AE2" w:rsidDel="00091580">
            <w:rPr>
              <w:rPrChange w:id="9096" w:author="Liam Coleman" w:date="2021-04-26T11:51:00Z">
                <w:rPr>
                  <w:i/>
                  <w:color w:val="C00000"/>
                </w:rPr>
              </w:rPrChange>
            </w:rPr>
            <w:tab/>
          </w:r>
          <w:r w:rsidRPr="000D2AE2" w:rsidDel="00091580">
            <w:rPr>
              <w:rPrChange w:id="9097" w:author="Liam Coleman" w:date="2021-04-26T11:51:00Z">
                <w:rPr>
                  <w:i/>
                  <w:color w:val="C00000"/>
                </w:rPr>
              </w:rPrChange>
            </w:rPr>
            <w:tab/>
          </w:r>
          <w:bookmarkStart w:id="9098" w:name="_Toc66781432"/>
          <w:bookmarkStart w:id="9099" w:name="_Toc67314544"/>
          <w:bookmarkStart w:id="9100" w:name="_Toc67315177"/>
          <w:bookmarkStart w:id="9101" w:name="_Toc67322473"/>
          <w:bookmarkStart w:id="9102" w:name="_Toc67323110"/>
          <w:bookmarkStart w:id="9103" w:name="_Toc67406154"/>
          <w:bookmarkStart w:id="9104" w:name="_Toc67406791"/>
          <w:bookmarkStart w:id="9105" w:name="_Toc69823234"/>
          <w:bookmarkStart w:id="9106" w:name="_Toc69823941"/>
          <w:bookmarkStart w:id="9107" w:name="_Toc69912901"/>
          <w:bookmarkStart w:id="9108" w:name="_Toc69913618"/>
          <w:bookmarkStart w:id="9109" w:name="_Toc70329657"/>
          <w:bookmarkEnd w:id="9098"/>
          <w:bookmarkEnd w:id="9099"/>
          <w:bookmarkEnd w:id="9100"/>
          <w:bookmarkEnd w:id="9101"/>
          <w:bookmarkEnd w:id="9102"/>
          <w:bookmarkEnd w:id="9103"/>
          <w:bookmarkEnd w:id="9104"/>
          <w:bookmarkEnd w:id="9105"/>
          <w:bookmarkEnd w:id="9106"/>
          <w:bookmarkEnd w:id="9107"/>
          <w:bookmarkEnd w:id="9108"/>
          <w:bookmarkEnd w:id="9109"/>
        </w:del>
      </w:ins>
    </w:p>
    <w:p w14:paraId="4ED5F213" w14:textId="753D8DC9" w:rsidR="002E4D84" w:rsidRPr="000D2AE2" w:rsidDel="00091580" w:rsidRDefault="002E4D84">
      <w:pPr>
        <w:rPr>
          <w:ins w:id="9110" w:author="Thomas Gaughan" w:date="2014-05-15T15:54:00Z"/>
          <w:del w:id="9111" w:author="Liam Coleman" w:date="2021-04-26T11:58:00Z"/>
          <w:rPrChange w:id="9112" w:author="Liam Coleman" w:date="2021-04-26T11:51:00Z">
            <w:rPr>
              <w:ins w:id="9113" w:author="Thomas Gaughan" w:date="2014-05-15T15:54:00Z"/>
              <w:del w:id="9114" w:author="Liam Coleman" w:date="2021-04-26T11:58:00Z"/>
              <w:i/>
              <w:color w:val="C00000"/>
            </w:rPr>
          </w:rPrChange>
        </w:rPr>
      </w:pPr>
      <w:ins w:id="9115" w:author="Thomas Gaughan" w:date="2014-05-15T15:54:00Z">
        <w:del w:id="9116" w:author="Liam Coleman" w:date="2021-04-26T11:58:00Z">
          <w:r w:rsidRPr="000D2AE2" w:rsidDel="00091580">
            <w:rPr>
              <w:rPrChange w:id="9117" w:author="Liam Coleman" w:date="2021-04-26T11:51:00Z">
                <w:rPr>
                  <w:i/>
                  <w:color w:val="C00000"/>
                </w:rPr>
              </w:rPrChange>
            </w:rPr>
            <w:tab/>
          </w:r>
          <w:r w:rsidRPr="000D2AE2" w:rsidDel="00091580">
            <w:rPr>
              <w:rPrChange w:id="9118" w:author="Liam Coleman" w:date="2021-04-26T11:51:00Z">
                <w:rPr>
                  <w:i/>
                  <w:color w:val="C00000"/>
                </w:rPr>
              </w:rPrChange>
            </w:rPr>
            <w:tab/>
            <w:delText>&lt;ErrorSource&gt;mscorlib&lt;/ErrorSource&gt;</w:delText>
          </w:r>
          <w:bookmarkStart w:id="9119" w:name="_Toc66781433"/>
          <w:bookmarkStart w:id="9120" w:name="_Toc67314545"/>
          <w:bookmarkStart w:id="9121" w:name="_Toc67315178"/>
          <w:bookmarkStart w:id="9122" w:name="_Toc67322474"/>
          <w:bookmarkStart w:id="9123" w:name="_Toc67323111"/>
          <w:bookmarkStart w:id="9124" w:name="_Toc67406155"/>
          <w:bookmarkStart w:id="9125" w:name="_Toc67406792"/>
          <w:bookmarkStart w:id="9126" w:name="_Toc69823235"/>
          <w:bookmarkStart w:id="9127" w:name="_Toc69823942"/>
          <w:bookmarkStart w:id="9128" w:name="_Toc69912902"/>
          <w:bookmarkStart w:id="9129" w:name="_Toc69913619"/>
          <w:bookmarkStart w:id="9130" w:name="_Toc70329658"/>
          <w:bookmarkEnd w:id="9119"/>
          <w:bookmarkEnd w:id="9120"/>
          <w:bookmarkEnd w:id="9121"/>
          <w:bookmarkEnd w:id="9122"/>
          <w:bookmarkEnd w:id="9123"/>
          <w:bookmarkEnd w:id="9124"/>
          <w:bookmarkEnd w:id="9125"/>
          <w:bookmarkEnd w:id="9126"/>
          <w:bookmarkEnd w:id="9127"/>
          <w:bookmarkEnd w:id="9128"/>
          <w:bookmarkEnd w:id="9129"/>
          <w:bookmarkEnd w:id="9130"/>
        </w:del>
      </w:ins>
    </w:p>
    <w:p w14:paraId="00B4A5F6" w14:textId="10E05ECE" w:rsidR="002E4D84" w:rsidRPr="000D2AE2" w:rsidDel="00091580" w:rsidRDefault="002E4D84">
      <w:pPr>
        <w:rPr>
          <w:ins w:id="9131" w:author="Thomas Gaughan" w:date="2014-05-15T15:54:00Z"/>
          <w:del w:id="9132" w:author="Liam Coleman" w:date="2021-04-26T11:58:00Z"/>
          <w:rPrChange w:id="9133" w:author="Liam Coleman" w:date="2021-04-26T11:51:00Z">
            <w:rPr>
              <w:ins w:id="9134" w:author="Thomas Gaughan" w:date="2014-05-15T15:54:00Z"/>
              <w:del w:id="9135" w:author="Liam Coleman" w:date="2021-04-26T11:58:00Z"/>
              <w:i/>
              <w:color w:val="C00000"/>
            </w:rPr>
          </w:rPrChange>
        </w:rPr>
      </w:pPr>
      <w:ins w:id="9136" w:author="Thomas Gaughan" w:date="2014-05-15T15:54:00Z">
        <w:del w:id="9137" w:author="Liam Coleman" w:date="2021-04-26T11:58:00Z">
          <w:r w:rsidRPr="000D2AE2" w:rsidDel="00091580">
            <w:rPr>
              <w:rPrChange w:id="9138" w:author="Liam Coleman" w:date="2021-04-26T11:51:00Z">
                <w:rPr>
                  <w:i/>
                  <w:color w:val="C00000"/>
                </w:rPr>
              </w:rPrChange>
            </w:rPr>
            <w:tab/>
          </w:r>
          <w:r w:rsidRPr="000D2AE2" w:rsidDel="00091580">
            <w:rPr>
              <w:rPrChange w:id="9139" w:author="Liam Coleman" w:date="2021-04-26T11:51:00Z">
                <w:rPr>
                  <w:i/>
                  <w:color w:val="C00000"/>
                </w:rPr>
              </w:rPrChange>
            </w:rPr>
            <w:tab/>
            <w:delText>&lt;InnerException&gt;&lt;/InnerException&gt;</w:delText>
          </w:r>
          <w:bookmarkStart w:id="9140" w:name="_Toc66781434"/>
          <w:bookmarkStart w:id="9141" w:name="_Toc67314546"/>
          <w:bookmarkStart w:id="9142" w:name="_Toc67315179"/>
          <w:bookmarkStart w:id="9143" w:name="_Toc67322475"/>
          <w:bookmarkStart w:id="9144" w:name="_Toc67323112"/>
          <w:bookmarkStart w:id="9145" w:name="_Toc67406156"/>
          <w:bookmarkStart w:id="9146" w:name="_Toc67406793"/>
          <w:bookmarkStart w:id="9147" w:name="_Toc69823236"/>
          <w:bookmarkStart w:id="9148" w:name="_Toc69823943"/>
          <w:bookmarkStart w:id="9149" w:name="_Toc69912903"/>
          <w:bookmarkStart w:id="9150" w:name="_Toc69913620"/>
          <w:bookmarkStart w:id="9151" w:name="_Toc70329659"/>
          <w:bookmarkEnd w:id="9140"/>
          <w:bookmarkEnd w:id="9141"/>
          <w:bookmarkEnd w:id="9142"/>
          <w:bookmarkEnd w:id="9143"/>
          <w:bookmarkEnd w:id="9144"/>
          <w:bookmarkEnd w:id="9145"/>
          <w:bookmarkEnd w:id="9146"/>
          <w:bookmarkEnd w:id="9147"/>
          <w:bookmarkEnd w:id="9148"/>
          <w:bookmarkEnd w:id="9149"/>
          <w:bookmarkEnd w:id="9150"/>
          <w:bookmarkEnd w:id="9151"/>
        </w:del>
      </w:ins>
    </w:p>
    <w:p w14:paraId="2D4F86CA" w14:textId="084946EB" w:rsidR="002E4D84" w:rsidRPr="000D2AE2" w:rsidDel="00091580" w:rsidRDefault="002E4D84">
      <w:pPr>
        <w:rPr>
          <w:ins w:id="9152" w:author="Thomas Gaughan" w:date="2014-05-15T15:54:00Z"/>
          <w:del w:id="9153" w:author="Liam Coleman" w:date="2021-04-26T11:58:00Z"/>
          <w:rPrChange w:id="9154" w:author="Liam Coleman" w:date="2021-04-26T11:51:00Z">
            <w:rPr>
              <w:ins w:id="9155" w:author="Thomas Gaughan" w:date="2014-05-15T15:54:00Z"/>
              <w:del w:id="9156" w:author="Liam Coleman" w:date="2021-04-26T11:58:00Z"/>
              <w:i/>
              <w:color w:val="C00000"/>
            </w:rPr>
          </w:rPrChange>
        </w:rPr>
      </w:pPr>
      <w:ins w:id="9157" w:author="Thomas Gaughan" w:date="2014-05-15T15:54:00Z">
        <w:del w:id="9158" w:author="Liam Coleman" w:date="2021-04-26T11:58:00Z">
          <w:r w:rsidRPr="000D2AE2" w:rsidDel="00091580">
            <w:rPr>
              <w:rPrChange w:id="9159" w:author="Liam Coleman" w:date="2021-04-26T11:51:00Z">
                <w:rPr>
                  <w:i/>
                  <w:color w:val="C00000"/>
                </w:rPr>
              </w:rPrChange>
            </w:rPr>
            <w:tab/>
          </w:r>
          <w:r w:rsidRPr="000D2AE2" w:rsidDel="00091580">
            <w:rPr>
              <w:rPrChange w:id="9160" w:author="Liam Coleman" w:date="2021-04-26T11:51:00Z">
                <w:rPr>
                  <w:i/>
                  <w:color w:val="C00000"/>
                </w:rPr>
              </w:rPrChange>
            </w:rPr>
            <w:tab/>
            <w:delText>&lt;StackTrace&gt;  at System.Text.StringBuilder.AppendFormat(IFormatProvider provider, String format, Object[] args)</w:delText>
          </w:r>
          <w:bookmarkStart w:id="9161" w:name="_Toc66781435"/>
          <w:bookmarkStart w:id="9162" w:name="_Toc67314547"/>
          <w:bookmarkStart w:id="9163" w:name="_Toc67315180"/>
          <w:bookmarkStart w:id="9164" w:name="_Toc67322476"/>
          <w:bookmarkStart w:id="9165" w:name="_Toc67323113"/>
          <w:bookmarkStart w:id="9166" w:name="_Toc67406157"/>
          <w:bookmarkStart w:id="9167" w:name="_Toc67406794"/>
          <w:bookmarkStart w:id="9168" w:name="_Toc69823237"/>
          <w:bookmarkStart w:id="9169" w:name="_Toc69823944"/>
          <w:bookmarkStart w:id="9170" w:name="_Toc69912904"/>
          <w:bookmarkStart w:id="9171" w:name="_Toc69913621"/>
          <w:bookmarkStart w:id="9172" w:name="_Toc70329660"/>
          <w:bookmarkEnd w:id="9161"/>
          <w:bookmarkEnd w:id="9162"/>
          <w:bookmarkEnd w:id="9163"/>
          <w:bookmarkEnd w:id="9164"/>
          <w:bookmarkEnd w:id="9165"/>
          <w:bookmarkEnd w:id="9166"/>
          <w:bookmarkEnd w:id="9167"/>
          <w:bookmarkEnd w:id="9168"/>
          <w:bookmarkEnd w:id="9169"/>
          <w:bookmarkEnd w:id="9170"/>
          <w:bookmarkEnd w:id="9171"/>
          <w:bookmarkEnd w:id="9172"/>
        </w:del>
      </w:ins>
    </w:p>
    <w:p w14:paraId="5EF2C49B" w14:textId="6F7E2C5C" w:rsidR="002E4D84" w:rsidRPr="000D2AE2" w:rsidDel="00091580" w:rsidRDefault="002E4D84">
      <w:pPr>
        <w:rPr>
          <w:ins w:id="9173" w:author="Thomas Gaughan" w:date="2014-05-15T15:54:00Z"/>
          <w:del w:id="9174" w:author="Liam Coleman" w:date="2021-04-26T11:58:00Z"/>
          <w:rPrChange w:id="9175" w:author="Liam Coleman" w:date="2021-04-26T11:51:00Z">
            <w:rPr>
              <w:ins w:id="9176" w:author="Thomas Gaughan" w:date="2014-05-15T15:54:00Z"/>
              <w:del w:id="9177" w:author="Liam Coleman" w:date="2021-04-26T11:58:00Z"/>
              <w:i/>
              <w:color w:val="C00000"/>
            </w:rPr>
          </w:rPrChange>
        </w:rPr>
      </w:pPr>
      <w:ins w:id="9178" w:author="Thomas Gaughan" w:date="2014-05-15T15:54:00Z">
        <w:del w:id="9179" w:author="Liam Coleman" w:date="2021-04-26T11:58:00Z">
          <w:r w:rsidRPr="000D2AE2" w:rsidDel="00091580">
            <w:rPr>
              <w:rPrChange w:id="9180" w:author="Liam Coleman" w:date="2021-04-26T11:51:00Z">
                <w:rPr>
                  <w:i/>
                  <w:color w:val="C00000"/>
                </w:rPr>
              </w:rPrChange>
            </w:rPr>
            <w:tab/>
            <w:delText xml:space="preserve">   at System.String.Format(IFormatProvider provider, String format, Object[] args)</w:delText>
          </w:r>
          <w:bookmarkStart w:id="9181" w:name="_Toc66781436"/>
          <w:bookmarkStart w:id="9182" w:name="_Toc67314548"/>
          <w:bookmarkStart w:id="9183" w:name="_Toc67315181"/>
          <w:bookmarkStart w:id="9184" w:name="_Toc67322477"/>
          <w:bookmarkStart w:id="9185" w:name="_Toc67323114"/>
          <w:bookmarkStart w:id="9186" w:name="_Toc67406158"/>
          <w:bookmarkStart w:id="9187" w:name="_Toc67406795"/>
          <w:bookmarkStart w:id="9188" w:name="_Toc69823238"/>
          <w:bookmarkStart w:id="9189" w:name="_Toc69823945"/>
          <w:bookmarkStart w:id="9190" w:name="_Toc69912905"/>
          <w:bookmarkStart w:id="9191" w:name="_Toc69913622"/>
          <w:bookmarkStart w:id="9192" w:name="_Toc70329661"/>
          <w:bookmarkEnd w:id="9181"/>
          <w:bookmarkEnd w:id="9182"/>
          <w:bookmarkEnd w:id="9183"/>
          <w:bookmarkEnd w:id="9184"/>
          <w:bookmarkEnd w:id="9185"/>
          <w:bookmarkEnd w:id="9186"/>
          <w:bookmarkEnd w:id="9187"/>
          <w:bookmarkEnd w:id="9188"/>
          <w:bookmarkEnd w:id="9189"/>
          <w:bookmarkEnd w:id="9190"/>
          <w:bookmarkEnd w:id="9191"/>
          <w:bookmarkEnd w:id="9192"/>
        </w:del>
      </w:ins>
    </w:p>
    <w:p w14:paraId="226D4FC1" w14:textId="7025F52F" w:rsidR="002E4D84" w:rsidRPr="000D2AE2" w:rsidDel="00091580" w:rsidRDefault="002E4D84">
      <w:pPr>
        <w:rPr>
          <w:ins w:id="9193" w:author="Thomas Gaughan" w:date="2014-05-15T15:54:00Z"/>
          <w:del w:id="9194" w:author="Liam Coleman" w:date="2021-04-26T11:58:00Z"/>
          <w:rPrChange w:id="9195" w:author="Liam Coleman" w:date="2021-04-26T11:51:00Z">
            <w:rPr>
              <w:ins w:id="9196" w:author="Thomas Gaughan" w:date="2014-05-15T15:54:00Z"/>
              <w:del w:id="9197" w:author="Liam Coleman" w:date="2021-04-26T11:58:00Z"/>
              <w:i/>
              <w:color w:val="C00000"/>
            </w:rPr>
          </w:rPrChange>
        </w:rPr>
      </w:pPr>
      <w:ins w:id="9198" w:author="Thomas Gaughan" w:date="2014-05-15T15:54:00Z">
        <w:del w:id="9199" w:author="Liam Coleman" w:date="2021-04-26T11:58:00Z">
          <w:r w:rsidRPr="000D2AE2" w:rsidDel="00091580">
            <w:rPr>
              <w:rPrChange w:id="9200" w:author="Liam Coleman" w:date="2021-04-26T11:51:00Z">
                <w:rPr>
                  <w:i/>
                  <w:color w:val="C00000"/>
                </w:rPr>
              </w:rPrChange>
            </w:rPr>
            <w:tab/>
            <w:delText xml:space="preserve">   at System.String.Format(String format, Object arg0)</w:delText>
          </w:r>
          <w:bookmarkStart w:id="9201" w:name="_Toc66781437"/>
          <w:bookmarkStart w:id="9202" w:name="_Toc67314549"/>
          <w:bookmarkStart w:id="9203" w:name="_Toc67315182"/>
          <w:bookmarkStart w:id="9204" w:name="_Toc67322478"/>
          <w:bookmarkStart w:id="9205" w:name="_Toc67323115"/>
          <w:bookmarkStart w:id="9206" w:name="_Toc67406159"/>
          <w:bookmarkStart w:id="9207" w:name="_Toc67406796"/>
          <w:bookmarkStart w:id="9208" w:name="_Toc69823239"/>
          <w:bookmarkStart w:id="9209" w:name="_Toc69823946"/>
          <w:bookmarkStart w:id="9210" w:name="_Toc69912906"/>
          <w:bookmarkStart w:id="9211" w:name="_Toc69913623"/>
          <w:bookmarkStart w:id="9212" w:name="_Toc70329662"/>
          <w:bookmarkEnd w:id="9201"/>
          <w:bookmarkEnd w:id="9202"/>
          <w:bookmarkEnd w:id="9203"/>
          <w:bookmarkEnd w:id="9204"/>
          <w:bookmarkEnd w:id="9205"/>
          <w:bookmarkEnd w:id="9206"/>
          <w:bookmarkEnd w:id="9207"/>
          <w:bookmarkEnd w:id="9208"/>
          <w:bookmarkEnd w:id="9209"/>
          <w:bookmarkEnd w:id="9210"/>
          <w:bookmarkEnd w:id="9211"/>
          <w:bookmarkEnd w:id="9212"/>
        </w:del>
      </w:ins>
    </w:p>
    <w:p w14:paraId="56996E63" w14:textId="79A4ECF8" w:rsidR="002E4D84" w:rsidRPr="000D2AE2" w:rsidDel="00091580" w:rsidRDefault="002E4D84">
      <w:pPr>
        <w:rPr>
          <w:ins w:id="9213" w:author="Thomas Gaughan" w:date="2014-05-15T15:54:00Z"/>
          <w:del w:id="9214" w:author="Liam Coleman" w:date="2021-04-26T11:58:00Z"/>
          <w:rPrChange w:id="9215" w:author="Liam Coleman" w:date="2021-04-26T11:51:00Z">
            <w:rPr>
              <w:ins w:id="9216" w:author="Thomas Gaughan" w:date="2014-05-15T15:54:00Z"/>
              <w:del w:id="9217" w:author="Liam Coleman" w:date="2021-04-26T11:58:00Z"/>
              <w:i/>
              <w:color w:val="C00000"/>
            </w:rPr>
          </w:rPrChange>
        </w:rPr>
      </w:pPr>
      <w:ins w:id="9218" w:author="Thomas Gaughan" w:date="2014-05-15T15:54:00Z">
        <w:del w:id="9219" w:author="Liam Coleman" w:date="2021-04-26T11:58:00Z">
          <w:r w:rsidRPr="000D2AE2" w:rsidDel="00091580">
            <w:rPr>
              <w:rPrChange w:id="9220" w:author="Liam Coleman" w:date="2021-04-26T11:51:00Z">
                <w:rPr>
                  <w:i/>
                  <w:color w:val="C00000"/>
                </w:rPr>
              </w:rPrChange>
            </w:rPr>
            <w:tab/>
            <w:delText xml:space="preserve">   at CBE_Epos_Addin.CCashGuardConnect.LogParameters(LogLevel _LogLevel, String _MethodName, String _Parameters) in C:\Work\CBE_EPOS_Addons\CBE_Epos_Addin\CBE_Epos_Addin\CashGuard\COM\CCashGuardConnect.cs:line 859</w:delText>
          </w:r>
          <w:bookmarkStart w:id="9221" w:name="_Toc66781438"/>
          <w:bookmarkStart w:id="9222" w:name="_Toc67314550"/>
          <w:bookmarkStart w:id="9223" w:name="_Toc67315183"/>
          <w:bookmarkStart w:id="9224" w:name="_Toc67322479"/>
          <w:bookmarkStart w:id="9225" w:name="_Toc67323116"/>
          <w:bookmarkStart w:id="9226" w:name="_Toc67406160"/>
          <w:bookmarkStart w:id="9227" w:name="_Toc67406797"/>
          <w:bookmarkStart w:id="9228" w:name="_Toc69823240"/>
          <w:bookmarkStart w:id="9229" w:name="_Toc69823947"/>
          <w:bookmarkStart w:id="9230" w:name="_Toc69912907"/>
          <w:bookmarkStart w:id="9231" w:name="_Toc69913624"/>
          <w:bookmarkStart w:id="9232" w:name="_Toc70329663"/>
          <w:bookmarkEnd w:id="9221"/>
          <w:bookmarkEnd w:id="9222"/>
          <w:bookmarkEnd w:id="9223"/>
          <w:bookmarkEnd w:id="9224"/>
          <w:bookmarkEnd w:id="9225"/>
          <w:bookmarkEnd w:id="9226"/>
          <w:bookmarkEnd w:id="9227"/>
          <w:bookmarkEnd w:id="9228"/>
          <w:bookmarkEnd w:id="9229"/>
          <w:bookmarkEnd w:id="9230"/>
          <w:bookmarkEnd w:id="9231"/>
          <w:bookmarkEnd w:id="9232"/>
        </w:del>
      </w:ins>
    </w:p>
    <w:p w14:paraId="572CAC8C" w14:textId="12FA44D4" w:rsidR="002E4D84" w:rsidRPr="000D2AE2" w:rsidDel="00091580" w:rsidRDefault="002E4D84">
      <w:pPr>
        <w:rPr>
          <w:ins w:id="9233" w:author="Thomas Gaughan" w:date="2014-05-15T15:54:00Z"/>
          <w:del w:id="9234" w:author="Liam Coleman" w:date="2021-04-26T11:58:00Z"/>
          <w:rPrChange w:id="9235" w:author="Liam Coleman" w:date="2021-04-26T11:51:00Z">
            <w:rPr>
              <w:ins w:id="9236" w:author="Thomas Gaughan" w:date="2014-05-15T15:54:00Z"/>
              <w:del w:id="9237" w:author="Liam Coleman" w:date="2021-04-26T11:58:00Z"/>
              <w:i/>
              <w:color w:val="C00000"/>
            </w:rPr>
          </w:rPrChange>
        </w:rPr>
      </w:pPr>
      <w:ins w:id="9238" w:author="Thomas Gaughan" w:date="2014-05-15T15:54:00Z">
        <w:del w:id="9239" w:author="Liam Coleman" w:date="2021-04-26T11:58:00Z">
          <w:r w:rsidRPr="000D2AE2" w:rsidDel="00091580">
            <w:rPr>
              <w:rPrChange w:id="9240" w:author="Liam Coleman" w:date="2021-04-26T11:51:00Z">
                <w:rPr>
                  <w:i/>
                  <w:color w:val="C00000"/>
                </w:rPr>
              </w:rPrChange>
            </w:rPr>
            <w:tab/>
            <w:delText xml:space="preserve">   at CBE_Epos_Addin.CCashGuardConnect.LogIn(Int32 _TerminalID, String _OperatorID, Boolean _IsTrainingMode) in C:\Work\CBE_EPOS_Addons\CBE_Epos_Addin\CBE_Epos_Addin\CashGuard\COM\CCashGuardConnect.cs:line 150</w:delText>
          </w:r>
          <w:bookmarkStart w:id="9241" w:name="_Toc66781439"/>
          <w:bookmarkStart w:id="9242" w:name="_Toc67314551"/>
          <w:bookmarkStart w:id="9243" w:name="_Toc67315184"/>
          <w:bookmarkStart w:id="9244" w:name="_Toc67322480"/>
          <w:bookmarkStart w:id="9245" w:name="_Toc67323117"/>
          <w:bookmarkStart w:id="9246" w:name="_Toc67406161"/>
          <w:bookmarkStart w:id="9247" w:name="_Toc67406798"/>
          <w:bookmarkStart w:id="9248" w:name="_Toc69823241"/>
          <w:bookmarkStart w:id="9249" w:name="_Toc69823948"/>
          <w:bookmarkStart w:id="9250" w:name="_Toc69912908"/>
          <w:bookmarkStart w:id="9251" w:name="_Toc69913625"/>
          <w:bookmarkStart w:id="9252" w:name="_Toc70329664"/>
          <w:bookmarkEnd w:id="9241"/>
          <w:bookmarkEnd w:id="9242"/>
          <w:bookmarkEnd w:id="9243"/>
          <w:bookmarkEnd w:id="9244"/>
          <w:bookmarkEnd w:id="9245"/>
          <w:bookmarkEnd w:id="9246"/>
          <w:bookmarkEnd w:id="9247"/>
          <w:bookmarkEnd w:id="9248"/>
          <w:bookmarkEnd w:id="9249"/>
          <w:bookmarkEnd w:id="9250"/>
          <w:bookmarkEnd w:id="9251"/>
          <w:bookmarkEnd w:id="9252"/>
        </w:del>
      </w:ins>
    </w:p>
    <w:p w14:paraId="67E455DE" w14:textId="7A68F3D7" w:rsidR="002E4D84" w:rsidRPr="000D2AE2" w:rsidDel="00091580" w:rsidRDefault="002E4D84">
      <w:pPr>
        <w:rPr>
          <w:ins w:id="9253" w:author="Thomas Gaughan" w:date="2014-05-15T15:54:00Z"/>
          <w:del w:id="9254" w:author="Liam Coleman" w:date="2021-04-26T11:58:00Z"/>
          <w:rPrChange w:id="9255" w:author="Liam Coleman" w:date="2021-04-26T11:51:00Z">
            <w:rPr>
              <w:ins w:id="9256" w:author="Thomas Gaughan" w:date="2014-05-15T15:54:00Z"/>
              <w:del w:id="9257" w:author="Liam Coleman" w:date="2021-04-26T11:58:00Z"/>
              <w:i/>
              <w:color w:val="C00000"/>
            </w:rPr>
          </w:rPrChange>
        </w:rPr>
      </w:pPr>
      <w:ins w:id="9258" w:author="Thomas Gaughan" w:date="2014-05-15T15:54:00Z">
        <w:del w:id="9259" w:author="Liam Coleman" w:date="2021-04-26T11:58:00Z">
          <w:r w:rsidRPr="000D2AE2" w:rsidDel="00091580">
            <w:rPr>
              <w:rPrChange w:id="9260" w:author="Liam Coleman" w:date="2021-04-26T11:51:00Z">
                <w:rPr>
                  <w:i/>
                  <w:color w:val="C00000"/>
                </w:rPr>
              </w:rPrChange>
            </w:rPr>
            <w:tab/>
            <w:delText xml:space="preserve">   &lt;/StackTrace&gt;</w:delText>
          </w:r>
          <w:bookmarkStart w:id="9261" w:name="_Toc66781440"/>
          <w:bookmarkStart w:id="9262" w:name="_Toc67314552"/>
          <w:bookmarkStart w:id="9263" w:name="_Toc67315185"/>
          <w:bookmarkStart w:id="9264" w:name="_Toc67322481"/>
          <w:bookmarkStart w:id="9265" w:name="_Toc67323118"/>
          <w:bookmarkStart w:id="9266" w:name="_Toc67406162"/>
          <w:bookmarkStart w:id="9267" w:name="_Toc67406799"/>
          <w:bookmarkStart w:id="9268" w:name="_Toc69823242"/>
          <w:bookmarkStart w:id="9269" w:name="_Toc69823949"/>
          <w:bookmarkStart w:id="9270" w:name="_Toc69912909"/>
          <w:bookmarkStart w:id="9271" w:name="_Toc69913626"/>
          <w:bookmarkStart w:id="9272" w:name="_Toc70329665"/>
          <w:bookmarkEnd w:id="9261"/>
          <w:bookmarkEnd w:id="9262"/>
          <w:bookmarkEnd w:id="9263"/>
          <w:bookmarkEnd w:id="9264"/>
          <w:bookmarkEnd w:id="9265"/>
          <w:bookmarkEnd w:id="9266"/>
          <w:bookmarkEnd w:id="9267"/>
          <w:bookmarkEnd w:id="9268"/>
          <w:bookmarkEnd w:id="9269"/>
          <w:bookmarkEnd w:id="9270"/>
          <w:bookmarkEnd w:id="9271"/>
          <w:bookmarkEnd w:id="9272"/>
        </w:del>
      </w:ins>
    </w:p>
    <w:p w14:paraId="3DBF0BC7" w14:textId="1392E33F" w:rsidR="002E4D84" w:rsidRPr="000D2AE2" w:rsidDel="00091580" w:rsidRDefault="002E4D84">
      <w:pPr>
        <w:rPr>
          <w:ins w:id="9273" w:author="Thomas Gaughan" w:date="2014-05-15T15:54:00Z"/>
          <w:del w:id="9274" w:author="Liam Coleman" w:date="2021-04-26T11:58:00Z"/>
          <w:rPrChange w:id="9275" w:author="Liam Coleman" w:date="2021-04-26T11:51:00Z">
            <w:rPr>
              <w:ins w:id="9276" w:author="Thomas Gaughan" w:date="2014-05-15T15:54:00Z"/>
              <w:del w:id="9277" w:author="Liam Coleman" w:date="2021-04-26T11:58:00Z"/>
              <w:i/>
              <w:color w:val="C00000"/>
            </w:rPr>
          </w:rPrChange>
        </w:rPr>
      </w:pPr>
      <w:ins w:id="9278" w:author="Thomas Gaughan" w:date="2014-05-15T15:54:00Z">
        <w:del w:id="9279" w:author="Liam Coleman" w:date="2021-04-26T11:58:00Z">
          <w:r w:rsidRPr="000D2AE2" w:rsidDel="00091580">
            <w:rPr>
              <w:rPrChange w:id="9280" w:author="Liam Coleman" w:date="2021-04-26T11:51:00Z">
                <w:rPr>
                  <w:i/>
                  <w:color w:val="C00000"/>
                </w:rPr>
              </w:rPrChange>
            </w:rPr>
            <w:tab/>
            <w:delText xml:space="preserve">   &lt;CallStack&gt;</w:delText>
          </w:r>
          <w:bookmarkStart w:id="9281" w:name="_Toc66781441"/>
          <w:bookmarkStart w:id="9282" w:name="_Toc67314553"/>
          <w:bookmarkStart w:id="9283" w:name="_Toc67315186"/>
          <w:bookmarkStart w:id="9284" w:name="_Toc67322482"/>
          <w:bookmarkStart w:id="9285" w:name="_Toc67323119"/>
          <w:bookmarkStart w:id="9286" w:name="_Toc67406163"/>
          <w:bookmarkStart w:id="9287" w:name="_Toc67406800"/>
          <w:bookmarkStart w:id="9288" w:name="_Toc69823243"/>
          <w:bookmarkStart w:id="9289" w:name="_Toc69823950"/>
          <w:bookmarkStart w:id="9290" w:name="_Toc69912910"/>
          <w:bookmarkStart w:id="9291" w:name="_Toc69913627"/>
          <w:bookmarkStart w:id="9292" w:name="_Toc70329666"/>
          <w:bookmarkEnd w:id="9281"/>
          <w:bookmarkEnd w:id="9282"/>
          <w:bookmarkEnd w:id="9283"/>
          <w:bookmarkEnd w:id="9284"/>
          <w:bookmarkEnd w:id="9285"/>
          <w:bookmarkEnd w:id="9286"/>
          <w:bookmarkEnd w:id="9287"/>
          <w:bookmarkEnd w:id="9288"/>
          <w:bookmarkEnd w:id="9289"/>
          <w:bookmarkEnd w:id="9290"/>
          <w:bookmarkEnd w:id="9291"/>
          <w:bookmarkEnd w:id="9292"/>
        </w:del>
      </w:ins>
    </w:p>
    <w:p w14:paraId="65339ADF" w14:textId="6A958B80" w:rsidR="002E4D84" w:rsidRPr="000D2AE2" w:rsidDel="00091580" w:rsidRDefault="002E4D84">
      <w:pPr>
        <w:rPr>
          <w:ins w:id="9293" w:author="Thomas Gaughan" w:date="2014-05-15T15:54:00Z"/>
          <w:del w:id="9294" w:author="Liam Coleman" w:date="2021-04-26T11:58:00Z"/>
          <w:rPrChange w:id="9295" w:author="Liam Coleman" w:date="2021-04-26T11:51:00Z">
            <w:rPr>
              <w:ins w:id="9296" w:author="Thomas Gaughan" w:date="2014-05-15T15:54:00Z"/>
              <w:del w:id="9297" w:author="Liam Coleman" w:date="2021-04-26T11:58:00Z"/>
              <w:i/>
              <w:color w:val="C00000"/>
            </w:rPr>
          </w:rPrChange>
        </w:rPr>
      </w:pPr>
      <w:ins w:id="9298" w:author="Thomas Gaughan" w:date="2014-05-15T15:54:00Z">
        <w:del w:id="9299" w:author="Liam Coleman" w:date="2021-04-26T11:58:00Z">
          <w:r w:rsidRPr="000D2AE2" w:rsidDel="00091580">
            <w:rPr>
              <w:rPrChange w:id="9300" w:author="Liam Coleman" w:date="2021-04-26T11:51:00Z">
                <w:rPr>
                  <w:i/>
                  <w:color w:val="C00000"/>
                </w:rPr>
              </w:rPrChange>
            </w:rPr>
            <w:tab/>
          </w:r>
          <w:r w:rsidRPr="000D2AE2" w:rsidDel="00091580">
            <w:rPr>
              <w:rPrChange w:id="9301" w:author="Liam Coleman" w:date="2021-04-26T11:51:00Z">
                <w:rPr>
                  <w:i/>
                  <w:color w:val="C00000"/>
                </w:rPr>
              </w:rPrChange>
            </w:rPr>
            <w:tab/>
            <w:delText xml:space="preserve">   &lt;Method No="0" DeclaringType="CDailyLogger" Name="LogException" /&gt;</w:delText>
          </w:r>
          <w:bookmarkStart w:id="9302" w:name="_Toc66781442"/>
          <w:bookmarkStart w:id="9303" w:name="_Toc67314554"/>
          <w:bookmarkStart w:id="9304" w:name="_Toc67315187"/>
          <w:bookmarkStart w:id="9305" w:name="_Toc67322483"/>
          <w:bookmarkStart w:id="9306" w:name="_Toc67323120"/>
          <w:bookmarkStart w:id="9307" w:name="_Toc67406164"/>
          <w:bookmarkStart w:id="9308" w:name="_Toc67406801"/>
          <w:bookmarkStart w:id="9309" w:name="_Toc69823244"/>
          <w:bookmarkStart w:id="9310" w:name="_Toc69823951"/>
          <w:bookmarkStart w:id="9311" w:name="_Toc69912911"/>
          <w:bookmarkStart w:id="9312" w:name="_Toc69913628"/>
          <w:bookmarkStart w:id="9313" w:name="_Toc70329667"/>
          <w:bookmarkEnd w:id="9302"/>
          <w:bookmarkEnd w:id="9303"/>
          <w:bookmarkEnd w:id="9304"/>
          <w:bookmarkEnd w:id="9305"/>
          <w:bookmarkEnd w:id="9306"/>
          <w:bookmarkEnd w:id="9307"/>
          <w:bookmarkEnd w:id="9308"/>
          <w:bookmarkEnd w:id="9309"/>
          <w:bookmarkEnd w:id="9310"/>
          <w:bookmarkEnd w:id="9311"/>
          <w:bookmarkEnd w:id="9312"/>
          <w:bookmarkEnd w:id="9313"/>
        </w:del>
      </w:ins>
    </w:p>
    <w:p w14:paraId="07C94517" w14:textId="051DCD73" w:rsidR="002E4D84" w:rsidRPr="000D2AE2" w:rsidDel="00091580" w:rsidRDefault="002E4D84">
      <w:pPr>
        <w:rPr>
          <w:ins w:id="9314" w:author="Thomas Gaughan" w:date="2014-05-15T15:54:00Z"/>
          <w:del w:id="9315" w:author="Liam Coleman" w:date="2021-04-26T11:58:00Z"/>
          <w:rPrChange w:id="9316" w:author="Liam Coleman" w:date="2021-04-26T11:51:00Z">
            <w:rPr>
              <w:ins w:id="9317" w:author="Thomas Gaughan" w:date="2014-05-15T15:54:00Z"/>
              <w:del w:id="9318" w:author="Liam Coleman" w:date="2021-04-26T11:58:00Z"/>
              <w:i/>
              <w:color w:val="C00000"/>
            </w:rPr>
          </w:rPrChange>
        </w:rPr>
      </w:pPr>
      <w:ins w:id="9319" w:author="Thomas Gaughan" w:date="2014-05-15T15:54:00Z">
        <w:del w:id="9320" w:author="Liam Coleman" w:date="2021-04-26T11:58:00Z">
          <w:r w:rsidRPr="000D2AE2" w:rsidDel="00091580">
            <w:rPr>
              <w:rPrChange w:id="9321" w:author="Liam Coleman" w:date="2021-04-26T11:51:00Z">
                <w:rPr>
                  <w:i/>
                  <w:color w:val="C00000"/>
                </w:rPr>
              </w:rPrChange>
            </w:rPr>
            <w:tab/>
          </w:r>
          <w:r w:rsidRPr="000D2AE2" w:rsidDel="00091580">
            <w:rPr>
              <w:rPrChange w:id="9322" w:author="Liam Coleman" w:date="2021-04-26T11:51:00Z">
                <w:rPr>
                  <w:i/>
                  <w:color w:val="C00000"/>
                </w:rPr>
              </w:rPrChange>
            </w:rPr>
            <w:tab/>
            <w:delText xml:space="preserve">   &lt;Method No="1" DeclaringType="CCashGuardConnect" Name="LogException" /&gt;</w:delText>
          </w:r>
          <w:bookmarkStart w:id="9323" w:name="_Toc66781443"/>
          <w:bookmarkStart w:id="9324" w:name="_Toc67314555"/>
          <w:bookmarkStart w:id="9325" w:name="_Toc67315188"/>
          <w:bookmarkStart w:id="9326" w:name="_Toc67322484"/>
          <w:bookmarkStart w:id="9327" w:name="_Toc67323121"/>
          <w:bookmarkStart w:id="9328" w:name="_Toc67406165"/>
          <w:bookmarkStart w:id="9329" w:name="_Toc67406802"/>
          <w:bookmarkStart w:id="9330" w:name="_Toc69823245"/>
          <w:bookmarkStart w:id="9331" w:name="_Toc69823952"/>
          <w:bookmarkStart w:id="9332" w:name="_Toc69912912"/>
          <w:bookmarkStart w:id="9333" w:name="_Toc69913629"/>
          <w:bookmarkStart w:id="9334" w:name="_Toc70329668"/>
          <w:bookmarkEnd w:id="9323"/>
          <w:bookmarkEnd w:id="9324"/>
          <w:bookmarkEnd w:id="9325"/>
          <w:bookmarkEnd w:id="9326"/>
          <w:bookmarkEnd w:id="9327"/>
          <w:bookmarkEnd w:id="9328"/>
          <w:bookmarkEnd w:id="9329"/>
          <w:bookmarkEnd w:id="9330"/>
          <w:bookmarkEnd w:id="9331"/>
          <w:bookmarkEnd w:id="9332"/>
          <w:bookmarkEnd w:id="9333"/>
          <w:bookmarkEnd w:id="9334"/>
        </w:del>
      </w:ins>
    </w:p>
    <w:p w14:paraId="4F6C424B" w14:textId="6045FF3B" w:rsidR="002E4D84" w:rsidRPr="000D2AE2" w:rsidDel="00091580" w:rsidRDefault="002E4D84">
      <w:pPr>
        <w:rPr>
          <w:ins w:id="9335" w:author="Thomas Gaughan" w:date="2014-05-15T15:54:00Z"/>
          <w:del w:id="9336" w:author="Liam Coleman" w:date="2021-04-26T11:58:00Z"/>
          <w:rPrChange w:id="9337" w:author="Liam Coleman" w:date="2021-04-26T11:51:00Z">
            <w:rPr>
              <w:ins w:id="9338" w:author="Thomas Gaughan" w:date="2014-05-15T15:54:00Z"/>
              <w:del w:id="9339" w:author="Liam Coleman" w:date="2021-04-26T11:58:00Z"/>
              <w:i/>
              <w:color w:val="C00000"/>
            </w:rPr>
          </w:rPrChange>
        </w:rPr>
      </w:pPr>
      <w:ins w:id="9340" w:author="Thomas Gaughan" w:date="2014-05-15T15:54:00Z">
        <w:del w:id="9341" w:author="Liam Coleman" w:date="2021-04-26T11:58:00Z">
          <w:r w:rsidRPr="000D2AE2" w:rsidDel="00091580">
            <w:rPr>
              <w:rPrChange w:id="9342" w:author="Liam Coleman" w:date="2021-04-26T11:51:00Z">
                <w:rPr>
                  <w:i/>
                  <w:color w:val="C00000"/>
                </w:rPr>
              </w:rPrChange>
            </w:rPr>
            <w:tab/>
          </w:r>
          <w:r w:rsidRPr="000D2AE2" w:rsidDel="00091580">
            <w:rPr>
              <w:rPrChange w:id="9343" w:author="Liam Coleman" w:date="2021-04-26T11:51:00Z">
                <w:rPr>
                  <w:i/>
                  <w:color w:val="C00000"/>
                </w:rPr>
              </w:rPrChange>
            </w:rPr>
            <w:tab/>
            <w:delText xml:space="preserve">   &lt;Method No="2" DeclaringType="CCashGuardConnect" Name="LogIn" /&gt;</w:delText>
          </w:r>
          <w:bookmarkStart w:id="9344" w:name="_Toc66781444"/>
          <w:bookmarkStart w:id="9345" w:name="_Toc67314556"/>
          <w:bookmarkStart w:id="9346" w:name="_Toc67315189"/>
          <w:bookmarkStart w:id="9347" w:name="_Toc67322485"/>
          <w:bookmarkStart w:id="9348" w:name="_Toc67323122"/>
          <w:bookmarkStart w:id="9349" w:name="_Toc67406166"/>
          <w:bookmarkStart w:id="9350" w:name="_Toc67406803"/>
          <w:bookmarkStart w:id="9351" w:name="_Toc69823246"/>
          <w:bookmarkStart w:id="9352" w:name="_Toc69823953"/>
          <w:bookmarkStart w:id="9353" w:name="_Toc69912913"/>
          <w:bookmarkStart w:id="9354" w:name="_Toc69913630"/>
          <w:bookmarkStart w:id="9355" w:name="_Toc70329669"/>
          <w:bookmarkEnd w:id="9344"/>
          <w:bookmarkEnd w:id="9345"/>
          <w:bookmarkEnd w:id="9346"/>
          <w:bookmarkEnd w:id="9347"/>
          <w:bookmarkEnd w:id="9348"/>
          <w:bookmarkEnd w:id="9349"/>
          <w:bookmarkEnd w:id="9350"/>
          <w:bookmarkEnd w:id="9351"/>
          <w:bookmarkEnd w:id="9352"/>
          <w:bookmarkEnd w:id="9353"/>
          <w:bookmarkEnd w:id="9354"/>
          <w:bookmarkEnd w:id="9355"/>
        </w:del>
      </w:ins>
    </w:p>
    <w:p w14:paraId="07382745" w14:textId="2F825296" w:rsidR="002E4D84" w:rsidRPr="000D2AE2" w:rsidDel="00091580" w:rsidRDefault="002E4D84">
      <w:pPr>
        <w:rPr>
          <w:ins w:id="9356" w:author="Thomas Gaughan" w:date="2014-05-15T15:54:00Z"/>
          <w:del w:id="9357" w:author="Liam Coleman" w:date="2021-04-26T11:58:00Z"/>
          <w:rPrChange w:id="9358" w:author="Liam Coleman" w:date="2021-04-26T11:51:00Z">
            <w:rPr>
              <w:ins w:id="9359" w:author="Thomas Gaughan" w:date="2014-05-15T15:54:00Z"/>
              <w:del w:id="9360" w:author="Liam Coleman" w:date="2021-04-26T11:58:00Z"/>
              <w:i/>
              <w:color w:val="C00000"/>
            </w:rPr>
          </w:rPrChange>
        </w:rPr>
      </w:pPr>
      <w:ins w:id="9361" w:author="Thomas Gaughan" w:date="2014-05-15T15:54:00Z">
        <w:del w:id="9362" w:author="Liam Coleman" w:date="2021-04-26T11:58:00Z">
          <w:r w:rsidRPr="000D2AE2" w:rsidDel="00091580">
            <w:rPr>
              <w:rPrChange w:id="9363" w:author="Liam Coleman" w:date="2021-04-26T11:51:00Z">
                <w:rPr>
                  <w:i/>
                  <w:color w:val="C00000"/>
                </w:rPr>
              </w:rPrChange>
            </w:rPr>
            <w:tab/>
          </w:r>
          <w:r w:rsidRPr="000D2AE2" w:rsidDel="00091580">
            <w:rPr>
              <w:rPrChange w:id="9364" w:author="Liam Coleman" w:date="2021-04-26T11:51:00Z">
                <w:rPr>
                  <w:i/>
                  <w:color w:val="C00000"/>
                </w:rPr>
              </w:rPrChange>
            </w:rPr>
            <w:tab/>
            <w:delText>&lt;/CallStack&gt;</w:delText>
          </w:r>
          <w:bookmarkStart w:id="9365" w:name="_Toc66781445"/>
          <w:bookmarkStart w:id="9366" w:name="_Toc67314557"/>
          <w:bookmarkStart w:id="9367" w:name="_Toc67315190"/>
          <w:bookmarkStart w:id="9368" w:name="_Toc67322486"/>
          <w:bookmarkStart w:id="9369" w:name="_Toc67323123"/>
          <w:bookmarkStart w:id="9370" w:name="_Toc67406167"/>
          <w:bookmarkStart w:id="9371" w:name="_Toc67406804"/>
          <w:bookmarkStart w:id="9372" w:name="_Toc69823247"/>
          <w:bookmarkStart w:id="9373" w:name="_Toc69823954"/>
          <w:bookmarkStart w:id="9374" w:name="_Toc69912914"/>
          <w:bookmarkStart w:id="9375" w:name="_Toc69913631"/>
          <w:bookmarkStart w:id="9376" w:name="_Toc70329670"/>
          <w:bookmarkEnd w:id="9365"/>
          <w:bookmarkEnd w:id="9366"/>
          <w:bookmarkEnd w:id="9367"/>
          <w:bookmarkEnd w:id="9368"/>
          <w:bookmarkEnd w:id="9369"/>
          <w:bookmarkEnd w:id="9370"/>
          <w:bookmarkEnd w:id="9371"/>
          <w:bookmarkEnd w:id="9372"/>
          <w:bookmarkEnd w:id="9373"/>
          <w:bookmarkEnd w:id="9374"/>
          <w:bookmarkEnd w:id="9375"/>
          <w:bookmarkEnd w:id="9376"/>
        </w:del>
      </w:ins>
    </w:p>
    <w:p w14:paraId="10472463" w14:textId="64BF9185" w:rsidR="002E4D84" w:rsidRPr="000D2AE2" w:rsidDel="00091580" w:rsidRDefault="002E4D84">
      <w:pPr>
        <w:rPr>
          <w:ins w:id="9377" w:author="Thomas Gaughan" w:date="2014-05-15T15:54:00Z"/>
          <w:del w:id="9378" w:author="Liam Coleman" w:date="2021-04-26T11:58:00Z"/>
          <w:rPrChange w:id="9379" w:author="Liam Coleman" w:date="2021-04-26T11:51:00Z">
            <w:rPr>
              <w:ins w:id="9380" w:author="Thomas Gaughan" w:date="2014-05-15T15:54:00Z"/>
              <w:del w:id="9381" w:author="Liam Coleman" w:date="2021-04-26T11:58:00Z"/>
              <w:i/>
              <w:color w:val="C00000"/>
            </w:rPr>
          </w:rPrChange>
        </w:rPr>
      </w:pPr>
      <w:ins w:id="9382" w:author="Thomas Gaughan" w:date="2014-05-15T15:54:00Z">
        <w:del w:id="9383" w:author="Liam Coleman" w:date="2021-04-26T11:58:00Z">
          <w:r w:rsidRPr="000D2AE2" w:rsidDel="00091580">
            <w:rPr>
              <w:rPrChange w:id="9384" w:author="Liam Coleman" w:date="2021-04-26T11:51:00Z">
                <w:rPr>
                  <w:i/>
                  <w:color w:val="C00000"/>
                </w:rPr>
              </w:rPrChange>
            </w:rPr>
            <w:tab/>
            <w:delText>&lt;/Exception&gt;</w:delText>
          </w:r>
          <w:bookmarkStart w:id="9385" w:name="_Toc66781446"/>
          <w:bookmarkStart w:id="9386" w:name="_Toc67314558"/>
          <w:bookmarkStart w:id="9387" w:name="_Toc67315191"/>
          <w:bookmarkStart w:id="9388" w:name="_Toc67322487"/>
          <w:bookmarkStart w:id="9389" w:name="_Toc67323124"/>
          <w:bookmarkStart w:id="9390" w:name="_Toc67406168"/>
          <w:bookmarkStart w:id="9391" w:name="_Toc67406805"/>
          <w:bookmarkStart w:id="9392" w:name="_Toc69823248"/>
          <w:bookmarkStart w:id="9393" w:name="_Toc69823955"/>
          <w:bookmarkStart w:id="9394" w:name="_Toc69912915"/>
          <w:bookmarkStart w:id="9395" w:name="_Toc69913632"/>
          <w:bookmarkStart w:id="9396" w:name="_Toc70329671"/>
          <w:bookmarkEnd w:id="9385"/>
          <w:bookmarkEnd w:id="9386"/>
          <w:bookmarkEnd w:id="9387"/>
          <w:bookmarkEnd w:id="9388"/>
          <w:bookmarkEnd w:id="9389"/>
          <w:bookmarkEnd w:id="9390"/>
          <w:bookmarkEnd w:id="9391"/>
          <w:bookmarkEnd w:id="9392"/>
          <w:bookmarkEnd w:id="9393"/>
          <w:bookmarkEnd w:id="9394"/>
          <w:bookmarkEnd w:id="9395"/>
          <w:bookmarkEnd w:id="9396"/>
        </w:del>
      </w:ins>
    </w:p>
    <w:p w14:paraId="144BA4C9" w14:textId="0B6C0DD8" w:rsidR="002E4D84" w:rsidRPr="000D2AE2" w:rsidDel="00091580" w:rsidRDefault="002E4D84">
      <w:pPr>
        <w:rPr>
          <w:ins w:id="9397" w:author="Thomas Gaughan" w:date="2014-05-15T15:55:00Z"/>
          <w:del w:id="9398" w:author="Liam Coleman" w:date="2021-04-26T11:58:00Z"/>
          <w:rPrChange w:id="9399" w:author="Liam Coleman" w:date="2021-04-26T11:51:00Z">
            <w:rPr>
              <w:ins w:id="9400" w:author="Thomas Gaughan" w:date="2014-05-15T15:55:00Z"/>
              <w:del w:id="9401" w:author="Liam Coleman" w:date="2021-04-26T11:58:00Z"/>
              <w:i/>
              <w:color w:val="C00000"/>
            </w:rPr>
          </w:rPrChange>
        </w:rPr>
      </w:pPr>
      <w:ins w:id="9402" w:author="Thomas Gaughan" w:date="2014-05-15T15:54:00Z">
        <w:del w:id="9403" w:author="Liam Coleman" w:date="2021-04-26T11:58:00Z">
          <w:r w:rsidRPr="000D2AE2" w:rsidDel="00091580">
            <w:rPr>
              <w:rPrChange w:id="9404" w:author="Liam Coleman" w:date="2021-04-26T11:51:00Z">
                <w:rPr>
                  <w:i/>
                  <w:color w:val="C00000"/>
                </w:rPr>
              </w:rPrChange>
            </w:rPr>
            <w:delText>&lt;/Entry&gt;</w:delText>
          </w:r>
        </w:del>
      </w:ins>
      <w:bookmarkStart w:id="9405" w:name="_Toc66781447"/>
      <w:bookmarkStart w:id="9406" w:name="_Toc67314559"/>
      <w:bookmarkStart w:id="9407" w:name="_Toc67315192"/>
      <w:bookmarkStart w:id="9408" w:name="_Toc67322488"/>
      <w:bookmarkStart w:id="9409" w:name="_Toc67323125"/>
      <w:bookmarkStart w:id="9410" w:name="_Toc67406169"/>
      <w:bookmarkStart w:id="9411" w:name="_Toc67406806"/>
      <w:bookmarkStart w:id="9412" w:name="_Toc69823249"/>
      <w:bookmarkStart w:id="9413" w:name="_Toc69823956"/>
      <w:bookmarkStart w:id="9414" w:name="_Toc69912916"/>
      <w:bookmarkStart w:id="9415" w:name="_Toc69913633"/>
      <w:bookmarkStart w:id="9416" w:name="_Toc70329672"/>
      <w:bookmarkEnd w:id="9405"/>
      <w:bookmarkEnd w:id="9406"/>
      <w:bookmarkEnd w:id="9407"/>
      <w:bookmarkEnd w:id="9408"/>
      <w:bookmarkEnd w:id="9409"/>
      <w:bookmarkEnd w:id="9410"/>
      <w:bookmarkEnd w:id="9411"/>
      <w:bookmarkEnd w:id="9412"/>
      <w:bookmarkEnd w:id="9413"/>
      <w:bookmarkEnd w:id="9414"/>
      <w:bookmarkEnd w:id="9415"/>
      <w:bookmarkEnd w:id="9416"/>
    </w:p>
    <w:p w14:paraId="34FD7D0D" w14:textId="4B5BD270" w:rsidR="002E4D84" w:rsidRPr="000D2AE2" w:rsidDel="00091580" w:rsidRDefault="002E4D84">
      <w:pPr>
        <w:rPr>
          <w:ins w:id="9417" w:author="Thomas Gaughan" w:date="2014-05-15T15:55:00Z"/>
          <w:del w:id="9418" w:author="Liam Coleman" w:date="2021-04-26T11:58:00Z"/>
          <w:rPrChange w:id="9419" w:author="Liam Coleman" w:date="2021-04-26T11:51:00Z">
            <w:rPr>
              <w:ins w:id="9420" w:author="Thomas Gaughan" w:date="2014-05-15T15:55:00Z"/>
              <w:del w:id="9421" w:author="Liam Coleman" w:date="2021-04-26T11:58:00Z"/>
              <w:i/>
              <w:color w:val="C00000"/>
            </w:rPr>
          </w:rPrChange>
        </w:rPr>
      </w:pPr>
      <w:bookmarkStart w:id="9422" w:name="_Toc66781448"/>
      <w:bookmarkStart w:id="9423" w:name="_Toc67314560"/>
      <w:bookmarkStart w:id="9424" w:name="_Toc67315193"/>
      <w:bookmarkStart w:id="9425" w:name="_Toc67322489"/>
      <w:bookmarkStart w:id="9426" w:name="_Toc67323126"/>
      <w:bookmarkStart w:id="9427" w:name="_Toc67406170"/>
      <w:bookmarkStart w:id="9428" w:name="_Toc67406807"/>
      <w:bookmarkStart w:id="9429" w:name="_Toc69823250"/>
      <w:bookmarkStart w:id="9430" w:name="_Toc69823957"/>
      <w:bookmarkStart w:id="9431" w:name="_Toc69912917"/>
      <w:bookmarkStart w:id="9432" w:name="_Toc69913634"/>
      <w:bookmarkStart w:id="9433" w:name="_Toc70329673"/>
      <w:bookmarkEnd w:id="9422"/>
      <w:bookmarkEnd w:id="9423"/>
      <w:bookmarkEnd w:id="9424"/>
      <w:bookmarkEnd w:id="9425"/>
      <w:bookmarkEnd w:id="9426"/>
      <w:bookmarkEnd w:id="9427"/>
      <w:bookmarkEnd w:id="9428"/>
      <w:bookmarkEnd w:id="9429"/>
      <w:bookmarkEnd w:id="9430"/>
      <w:bookmarkEnd w:id="9431"/>
      <w:bookmarkEnd w:id="9432"/>
      <w:bookmarkEnd w:id="9433"/>
    </w:p>
    <w:p w14:paraId="7BB320E1" w14:textId="5E7D551D" w:rsidR="002E4D84" w:rsidRPr="000D2AE2" w:rsidDel="00091580" w:rsidRDefault="002E4D84">
      <w:pPr>
        <w:rPr>
          <w:ins w:id="9434" w:author="Thomas Gaughan" w:date="2014-05-15T15:56:00Z"/>
          <w:del w:id="9435" w:author="Liam Coleman" w:date="2021-04-26T11:58:00Z"/>
          <w:rPrChange w:id="9436" w:author="Liam Coleman" w:date="2021-04-26T11:51:00Z">
            <w:rPr>
              <w:ins w:id="9437" w:author="Thomas Gaughan" w:date="2014-05-15T15:56:00Z"/>
              <w:del w:id="9438" w:author="Liam Coleman" w:date="2021-04-26T11:58:00Z"/>
              <w:color w:val="C00000"/>
            </w:rPr>
          </w:rPrChange>
        </w:rPr>
      </w:pPr>
      <w:ins w:id="9439" w:author="Thomas Gaughan" w:date="2014-05-15T15:55:00Z">
        <w:del w:id="9440" w:author="Liam Coleman" w:date="2021-04-26T11:58:00Z">
          <w:r w:rsidRPr="000D2AE2" w:rsidDel="00091580">
            <w:rPr>
              <w:rPrChange w:id="9441" w:author="Liam Coleman" w:date="2021-04-26T11:51:00Z">
                <w:rPr>
                  <w:color w:val="C00000"/>
                </w:rPr>
              </w:rPrChange>
            </w:rPr>
            <w:delText>The Example file can then be read into an analytical application</w:delText>
          </w:r>
        </w:del>
      </w:ins>
      <w:ins w:id="9442" w:author="Thomas Gaughan" w:date="2014-05-15T15:56:00Z">
        <w:del w:id="9443" w:author="Liam Coleman" w:date="2021-04-26T11:58:00Z">
          <w:r w:rsidR="0003238F" w:rsidRPr="000D2AE2" w:rsidDel="00091580">
            <w:rPr>
              <w:rPrChange w:id="9444" w:author="Liam Coleman" w:date="2021-04-26T11:51:00Z">
                <w:rPr>
                  <w:color w:val="C00000"/>
                </w:rPr>
              </w:rPrChange>
            </w:rPr>
            <w:delText xml:space="preserve">, database </w:delText>
          </w:r>
        </w:del>
      </w:ins>
      <w:ins w:id="9445" w:author="Thomas Gaughan" w:date="2014-05-15T15:55:00Z">
        <w:del w:id="9446" w:author="Liam Coleman" w:date="2021-04-26T11:58:00Z">
          <w:r w:rsidRPr="000D2AE2" w:rsidDel="00091580">
            <w:rPr>
              <w:rPrChange w:id="9447" w:author="Liam Coleman" w:date="2021-04-26T11:51:00Z">
                <w:rPr>
                  <w:color w:val="C00000"/>
                </w:rPr>
              </w:rPrChange>
            </w:rPr>
            <w:delText xml:space="preserve">, or html file </w:delText>
          </w:r>
        </w:del>
      </w:ins>
      <w:ins w:id="9448" w:author="Thomas Gaughan" w:date="2014-05-15T15:57:00Z">
        <w:del w:id="9449" w:author="Liam Coleman" w:date="2021-04-26T11:58:00Z">
          <w:r w:rsidR="0003238F" w:rsidRPr="000D2AE2" w:rsidDel="00091580">
            <w:rPr>
              <w:rPrChange w:id="9450" w:author="Liam Coleman" w:date="2021-04-26T11:51:00Z">
                <w:rPr>
                  <w:color w:val="C00000"/>
                </w:rPr>
              </w:rPrChange>
            </w:rPr>
            <w:delText xml:space="preserve">with </w:delText>
          </w:r>
        </w:del>
      </w:ins>
      <w:ins w:id="9451" w:author="Thomas Gaughan" w:date="2014-05-15T15:55:00Z">
        <w:del w:id="9452" w:author="Liam Coleman" w:date="2021-04-26T11:58:00Z">
          <w:r w:rsidRPr="000D2AE2" w:rsidDel="00091580">
            <w:rPr>
              <w:rPrChange w:id="9453" w:author="Liam Coleman" w:date="2021-04-26T11:51:00Z">
                <w:rPr>
                  <w:color w:val="C00000"/>
                </w:rPr>
              </w:rPrChange>
            </w:rPr>
            <w:delText>css st</w:delText>
          </w:r>
        </w:del>
      </w:ins>
      <w:ins w:id="9454" w:author="Thomas Gaughan" w:date="2014-05-15T15:56:00Z">
        <w:del w:id="9455" w:author="Liam Coleman" w:date="2021-04-26T11:58:00Z">
          <w:r w:rsidRPr="000D2AE2" w:rsidDel="00091580">
            <w:rPr>
              <w:rPrChange w:id="9456" w:author="Liam Coleman" w:date="2021-04-26T11:51:00Z">
                <w:rPr>
                  <w:color w:val="C00000"/>
                </w:rPr>
              </w:rPrChange>
            </w:rPr>
            <w:delText>y</w:delText>
          </w:r>
        </w:del>
      </w:ins>
      <w:ins w:id="9457" w:author="Thomas Gaughan" w:date="2014-05-15T15:55:00Z">
        <w:del w:id="9458" w:author="Liam Coleman" w:date="2021-04-26T11:58:00Z">
          <w:r w:rsidRPr="000D2AE2" w:rsidDel="00091580">
            <w:rPr>
              <w:rPrChange w:id="9459" w:author="Liam Coleman" w:date="2021-04-26T11:51:00Z">
                <w:rPr>
                  <w:color w:val="C00000"/>
                </w:rPr>
              </w:rPrChange>
            </w:rPr>
            <w:delText>le sheet</w:delText>
          </w:r>
        </w:del>
      </w:ins>
      <w:ins w:id="9460" w:author="Thomas Gaughan" w:date="2014-05-15T15:56:00Z">
        <w:del w:id="9461" w:author="Liam Coleman" w:date="2021-04-26T11:58:00Z">
          <w:r w:rsidR="0003238F" w:rsidRPr="000D2AE2" w:rsidDel="00091580">
            <w:rPr>
              <w:rPrChange w:id="9462" w:author="Liam Coleman" w:date="2021-04-26T11:51:00Z">
                <w:rPr>
                  <w:color w:val="C00000"/>
                </w:rPr>
              </w:rPrChange>
            </w:rPr>
            <w:delText xml:space="preserve"> (T</w:delText>
          </w:r>
          <w:r w:rsidRPr="000D2AE2" w:rsidDel="00091580">
            <w:rPr>
              <w:rPrChange w:id="9463" w:author="Liam Coleman" w:date="2021-04-26T11:51:00Z">
                <w:rPr>
                  <w:color w:val="C00000"/>
                </w:rPr>
              </w:rPrChange>
            </w:rPr>
            <w:delText>his is outside of the scope of this SDS</w:delText>
          </w:r>
        </w:del>
      </w:ins>
      <w:ins w:id="9464" w:author="Thomas Gaughan" w:date="2014-05-15T15:57:00Z">
        <w:del w:id="9465" w:author="Liam Coleman" w:date="2021-04-26T11:58:00Z">
          <w:r w:rsidR="0003238F" w:rsidRPr="000D2AE2" w:rsidDel="00091580">
            <w:rPr>
              <w:rPrChange w:id="9466" w:author="Liam Coleman" w:date="2021-04-26T11:51:00Z">
                <w:rPr>
                  <w:color w:val="C00000"/>
                </w:rPr>
              </w:rPrChange>
            </w:rPr>
            <w:delText>)</w:delText>
          </w:r>
        </w:del>
      </w:ins>
      <w:ins w:id="9467" w:author="Thomas Gaughan" w:date="2014-05-15T15:55:00Z">
        <w:del w:id="9468" w:author="Liam Coleman" w:date="2021-04-26T11:58:00Z">
          <w:r w:rsidRPr="000D2AE2" w:rsidDel="00091580">
            <w:rPr>
              <w:rPrChange w:id="9469" w:author="Liam Coleman" w:date="2021-04-26T11:51:00Z">
                <w:rPr>
                  <w:color w:val="C00000"/>
                </w:rPr>
              </w:rPrChange>
            </w:rPr>
            <w:delText>:</w:delText>
          </w:r>
        </w:del>
      </w:ins>
      <w:ins w:id="9470" w:author="Thomas Gaughan" w:date="2014-05-15T15:56:00Z">
        <w:del w:id="9471" w:author="Liam Coleman" w:date="2021-04-26T11:58:00Z">
          <w:r w:rsidRPr="000D2AE2" w:rsidDel="00091580">
            <w:rPr>
              <w:rPrChange w:id="9472" w:author="Liam Coleman" w:date="2021-04-26T11:51:00Z">
                <w:rPr>
                  <w:color w:val="C00000"/>
                </w:rPr>
              </w:rPrChange>
            </w:rPr>
            <w:delText xml:space="preserve"> Here is an example html format:</w:delText>
          </w:r>
          <w:bookmarkStart w:id="9473" w:name="_Toc66781449"/>
          <w:bookmarkStart w:id="9474" w:name="_Toc67314561"/>
          <w:bookmarkStart w:id="9475" w:name="_Toc67315194"/>
          <w:bookmarkStart w:id="9476" w:name="_Toc67322490"/>
          <w:bookmarkStart w:id="9477" w:name="_Toc67323127"/>
          <w:bookmarkStart w:id="9478" w:name="_Toc67406171"/>
          <w:bookmarkStart w:id="9479" w:name="_Toc67406808"/>
          <w:bookmarkStart w:id="9480" w:name="_Toc69823251"/>
          <w:bookmarkStart w:id="9481" w:name="_Toc69823958"/>
          <w:bookmarkStart w:id="9482" w:name="_Toc69912918"/>
          <w:bookmarkStart w:id="9483" w:name="_Toc69913635"/>
          <w:bookmarkStart w:id="9484" w:name="_Toc70329674"/>
          <w:bookmarkEnd w:id="9473"/>
          <w:bookmarkEnd w:id="9474"/>
          <w:bookmarkEnd w:id="9475"/>
          <w:bookmarkEnd w:id="9476"/>
          <w:bookmarkEnd w:id="9477"/>
          <w:bookmarkEnd w:id="9478"/>
          <w:bookmarkEnd w:id="9479"/>
          <w:bookmarkEnd w:id="9480"/>
          <w:bookmarkEnd w:id="9481"/>
          <w:bookmarkEnd w:id="9482"/>
          <w:bookmarkEnd w:id="9483"/>
          <w:bookmarkEnd w:id="9484"/>
        </w:del>
      </w:ins>
    </w:p>
    <w:p w14:paraId="22014AAE" w14:textId="785FF615" w:rsidR="002E4D84" w:rsidRPr="000D2AE2" w:rsidDel="00091580" w:rsidRDefault="002E4D84">
      <w:pPr>
        <w:rPr>
          <w:ins w:id="9485" w:author="Thomas Gaughan" w:date="2014-05-15T15:48:00Z"/>
          <w:del w:id="9486" w:author="Liam Coleman" w:date="2021-04-26T11:58:00Z"/>
          <w:rPrChange w:id="9487" w:author="Liam Coleman" w:date="2021-04-26T11:51:00Z">
            <w:rPr>
              <w:ins w:id="9488" w:author="Thomas Gaughan" w:date="2014-05-15T15:48:00Z"/>
              <w:del w:id="9489" w:author="Liam Coleman" w:date="2021-04-26T11:58:00Z"/>
              <w:i/>
              <w:color w:val="C00000"/>
            </w:rPr>
          </w:rPrChange>
        </w:rPr>
      </w:pPr>
      <w:ins w:id="9490" w:author="Thomas Gaughan" w:date="2014-05-15T15:56:00Z">
        <w:del w:id="9491" w:author="Liam Coleman" w:date="2021-04-26T11:58:00Z">
          <w:r w:rsidRPr="000D2AE2" w:rsidDel="00091580">
            <w:rPr>
              <w:noProof/>
              <w:rPrChange w:id="9492" w:author="Liam Coleman" w:date="2021-04-26T11:51:00Z">
                <w:rPr>
                  <w:noProof/>
                  <w:lang w:val="en-GB" w:eastAsia="en-GB"/>
                </w:rPr>
              </w:rPrChange>
            </w:rPr>
            <w:drawing>
              <wp:inline distT="0" distB="0" distL="0" distR="0" wp14:anchorId="0A984E71" wp14:editId="10060591">
                <wp:extent cx="5720715" cy="2479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0715" cy="2479675"/>
                        </a:xfrm>
                        <a:prstGeom prst="rect">
                          <a:avLst/>
                        </a:prstGeom>
                        <a:noFill/>
                        <a:ln>
                          <a:noFill/>
                        </a:ln>
                      </pic:spPr>
                    </pic:pic>
                  </a:graphicData>
                </a:graphic>
              </wp:inline>
            </w:drawing>
          </w:r>
        </w:del>
      </w:ins>
      <w:bookmarkStart w:id="9493" w:name="_Toc66781450"/>
      <w:bookmarkStart w:id="9494" w:name="_Toc67314562"/>
      <w:bookmarkStart w:id="9495" w:name="_Toc67315195"/>
      <w:bookmarkStart w:id="9496" w:name="_Toc67322491"/>
      <w:bookmarkStart w:id="9497" w:name="_Toc67323128"/>
      <w:bookmarkStart w:id="9498" w:name="_Toc67406172"/>
      <w:bookmarkStart w:id="9499" w:name="_Toc67406809"/>
      <w:bookmarkStart w:id="9500" w:name="_Toc69823252"/>
      <w:bookmarkStart w:id="9501" w:name="_Toc69823959"/>
      <w:bookmarkStart w:id="9502" w:name="_Toc69912919"/>
      <w:bookmarkStart w:id="9503" w:name="_Toc69913636"/>
      <w:bookmarkStart w:id="9504" w:name="_Toc70329675"/>
      <w:bookmarkEnd w:id="9493"/>
      <w:bookmarkEnd w:id="9494"/>
      <w:bookmarkEnd w:id="9495"/>
      <w:bookmarkEnd w:id="9496"/>
      <w:bookmarkEnd w:id="9497"/>
      <w:bookmarkEnd w:id="9498"/>
      <w:bookmarkEnd w:id="9499"/>
      <w:bookmarkEnd w:id="9500"/>
      <w:bookmarkEnd w:id="9501"/>
      <w:bookmarkEnd w:id="9502"/>
      <w:bookmarkEnd w:id="9503"/>
      <w:bookmarkEnd w:id="9504"/>
    </w:p>
    <w:p w14:paraId="269AC144" w14:textId="14707B24" w:rsidR="002E4D84" w:rsidRPr="000D2AE2" w:rsidDel="00091580" w:rsidRDefault="002E4D84">
      <w:pPr>
        <w:rPr>
          <w:del w:id="9505" w:author="Liam Coleman" w:date="2021-04-26T11:58:00Z"/>
        </w:rPr>
        <w:pPrChange w:id="9506" w:author="Liam Coleman" w:date="2021-04-26T11:59:00Z">
          <w:pPr>
            <w:pStyle w:val="ListParagraph"/>
            <w:numPr>
              <w:numId w:val="79"/>
            </w:numPr>
            <w:ind w:left="1080" w:hanging="360"/>
          </w:pPr>
        </w:pPrChange>
      </w:pPr>
      <w:bookmarkStart w:id="9507" w:name="_Toc66781451"/>
      <w:bookmarkStart w:id="9508" w:name="_Toc67314563"/>
      <w:bookmarkStart w:id="9509" w:name="_Toc67315196"/>
      <w:bookmarkStart w:id="9510" w:name="_Toc67322492"/>
      <w:bookmarkStart w:id="9511" w:name="_Toc67323129"/>
      <w:bookmarkStart w:id="9512" w:name="_Toc67406173"/>
      <w:bookmarkStart w:id="9513" w:name="_Toc67406810"/>
      <w:bookmarkStart w:id="9514" w:name="_Toc69823253"/>
      <w:bookmarkStart w:id="9515" w:name="_Toc69823960"/>
      <w:bookmarkStart w:id="9516" w:name="_Toc69912920"/>
      <w:bookmarkStart w:id="9517" w:name="_Toc69913637"/>
      <w:bookmarkStart w:id="9518" w:name="_Toc70329676"/>
      <w:bookmarkEnd w:id="9507"/>
      <w:bookmarkEnd w:id="9508"/>
      <w:bookmarkEnd w:id="9509"/>
      <w:bookmarkEnd w:id="9510"/>
      <w:bookmarkEnd w:id="9511"/>
      <w:bookmarkEnd w:id="9512"/>
      <w:bookmarkEnd w:id="9513"/>
      <w:bookmarkEnd w:id="9514"/>
      <w:bookmarkEnd w:id="9515"/>
      <w:bookmarkEnd w:id="9516"/>
      <w:bookmarkEnd w:id="9517"/>
      <w:bookmarkEnd w:id="9518"/>
    </w:p>
    <w:p w14:paraId="19F50F31" w14:textId="3B1A00A6" w:rsidR="00395CD8" w:rsidRPr="000D2AE2" w:rsidDel="00091580" w:rsidRDefault="00A435DC">
      <w:pPr>
        <w:rPr>
          <w:del w:id="9519" w:author="Liam Coleman" w:date="2021-04-26T11:58:00Z"/>
          <w:rPrChange w:id="9520" w:author="Liam Coleman" w:date="2021-04-26T11:51:00Z">
            <w:rPr>
              <w:del w:id="9521" w:author="Liam Coleman" w:date="2021-04-26T11:58:00Z"/>
              <w:b/>
            </w:rPr>
          </w:rPrChange>
        </w:rPr>
      </w:pPr>
      <w:del w:id="9522" w:author="Liam Coleman" w:date="2021-04-26T11:58:00Z">
        <w:r w:rsidRPr="000D2AE2" w:rsidDel="00091580">
          <w:rPr>
            <w:rPrChange w:id="9523" w:author="Liam Coleman" w:date="2021-04-26T11:51:00Z">
              <w:rPr>
                <w:b/>
              </w:rPr>
            </w:rPrChange>
          </w:rPr>
          <w:delText>POS2CG</w:delText>
        </w:r>
      </w:del>
      <w:ins w:id="9524" w:author="Thomas Gaughan" w:date="2014-05-15T15:46:00Z">
        <w:del w:id="9525" w:author="Liam Coleman" w:date="2021-04-26T11:58:00Z">
          <w:r w:rsidR="002E4D84" w:rsidRPr="000D2AE2" w:rsidDel="00091580">
            <w:rPr>
              <w:rPrChange w:id="9526" w:author="Liam Coleman" w:date="2021-04-26T11:51:00Z">
                <w:rPr>
                  <w:b/>
                </w:rPr>
              </w:rPrChange>
            </w:rPr>
            <w:delText>CashGuard</w:delText>
          </w:r>
        </w:del>
      </w:ins>
      <w:del w:id="9527" w:author="Liam Coleman" w:date="2021-04-26T11:58:00Z">
        <w:r w:rsidRPr="000D2AE2" w:rsidDel="00091580">
          <w:rPr>
            <w:rPrChange w:id="9528" w:author="Liam Coleman" w:date="2021-04-26T11:51:00Z">
              <w:rPr>
                <w:b/>
              </w:rPr>
            </w:rPrChange>
          </w:rPr>
          <w:delText>_</w:delText>
        </w:r>
      </w:del>
      <w:ins w:id="9529" w:author="Thomas Gaughan" w:date="2014-05-15T15:46:00Z">
        <w:del w:id="9530" w:author="Liam Coleman" w:date="2021-04-26T11:58:00Z">
          <w:r w:rsidR="002E4D84" w:rsidRPr="000D2AE2" w:rsidDel="00091580">
            <w:rPr>
              <w:rPrChange w:id="9531" w:author="Liam Coleman" w:date="2021-04-26T11:51:00Z">
                <w:rPr>
                  <w:i/>
                </w:rPr>
              </w:rPrChange>
            </w:rPr>
            <w:delText>W</w:delText>
          </w:r>
        </w:del>
      </w:ins>
      <w:del w:id="9532" w:author="Liam Coleman" w:date="2021-04-26T11:58:00Z">
        <w:r w:rsidR="001C7B90" w:rsidRPr="000D2AE2" w:rsidDel="00091580">
          <w:rPr>
            <w:rPrChange w:id="9533" w:author="Liam Coleman" w:date="2021-04-26T11:51:00Z">
              <w:rPr>
                <w:i/>
              </w:rPr>
            </w:rPrChange>
          </w:rPr>
          <w:delText>P</w:delText>
        </w:r>
      </w:del>
      <w:ins w:id="9534" w:author="Thomas Gaughan" w:date="2014-05-15T15:46:00Z">
        <w:del w:id="9535" w:author="Liam Coleman" w:date="2021-04-26T11:58:00Z">
          <w:r w:rsidR="002E4D84" w:rsidRPr="000D2AE2" w:rsidDel="00091580">
            <w:rPr>
              <w:rPrChange w:id="9536" w:author="Liam Coleman" w:date="2021-04-26T11:51:00Z">
                <w:rPr>
                  <w:i/>
                </w:rPr>
              </w:rPrChange>
            </w:rPr>
            <w:delText>inEposV</w:delText>
          </w:r>
        </w:del>
      </w:ins>
      <w:del w:id="9537" w:author="Liam Coleman" w:date="2021-04-26T11:58:00Z">
        <w:r w:rsidR="001C7B90" w:rsidRPr="000D2AE2" w:rsidDel="00091580">
          <w:rPr>
            <w:rPrChange w:id="9538" w:author="Liam Coleman" w:date="2021-04-26T11:51:00Z">
              <w:rPr>
                <w:i/>
              </w:rPr>
            </w:rPrChange>
          </w:rPr>
          <w:delText>OS</w:delText>
        </w:r>
      </w:del>
      <w:ins w:id="9539" w:author="Thomas Gaughan" w:date="2014-05-15T15:46:00Z">
        <w:del w:id="9540" w:author="Liam Coleman" w:date="2021-04-26T11:58:00Z">
          <w:r w:rsidR="002E4D84" w:rsidRPr="000D2AE2" w:rsidDel="00091580">
            <w:rPr>
              <w:rPrChange w:id="9541" w:author="Liam Coleman" w:date="2021-04-26T11:51:00Z">
                <w:rPr>
                  <w:i/>
                </w:rPr>
              </w:rPrChange>
            </w:rPr>
            <w:delText>4</w:delText>
          </w:r>
        </w:del>
      </w:ins>
      <w:del w:id="9542" w:author="Liam Coleman" w:date="2021-04-26T11:58:00Z">
        <w:r w:rsidRPr="000D2AE2" w:rsidDel="00091580">
          <w:rPr>
            <w:rPrChange w:id="9543" w:author="Liam Coleman" w:date="2021-04-26T11:51:00Z">
              <w:rPr>
                <w:b/>
              </w:rPr>
            </w:rPrChange>
          </w:rPr>
          <w:delText>_TillXX_YYYY-MM-DD.log</w:delText>
        </w:r>
        <w:bookmarkStart w:id="9544" w:name="_Toc66781452"/>
        <w:bookmarkStart w:id="9545" w:name="_Toc67314564"/>
        <w:bookmarkStart w:id="9546" w:name="_Toc67315197"/>
        <w:bookmarkStart w:id="9547" w:name="_Toc67322493"/>
        <w:bookmarkStart w:id="9548" w:name="_Toc67323130"/>
        <w:bookmarkStart w:id="9549" w:name="_Toc67406174"/>
        <w:bookmarkStart w:id="9550" w:name="_Toc67406811"/>
        <w:bookmarkStart w:id="9551" w:name="_Toc69823254"/>
        <w:bookmarkStart w:id="9552" w:name="_Toc69823961"/>
        <w:bookmarkStart w:id="9553" w:name="_Toc69912921"/>
        <w:bookmarkStart w:id="9554" w:name="_Toc69913638"/>
        <w:bookmarkStart w:id="9555" w:name="_Toc70329677"/>
        <w:bookmarkEnd w:id="9544"/>
        <w:bookmarkEnd w:id="9545"/>
        <w:bookmarkEnd w:id="9546"/>
        <w:bookmarkEnd w:id="9547"/>
        <w:bookmarkEnd w:id="9548"/>
        <w:bookmarkEnd w:id="9549"/>
        <w:bookmarkEnd w:id="9550"/>
        <w:bookmarkEnd w:id="9551"/>
        <w:bookmarkEnd w:id="9552"/>
        <w:bookmarkEnd w:id="9553"/>
        <w:bookmarkEnd w:id="9554"/>
        <w:bookmarkEnd w:id="9555"/>
      </w:del>
    </w:p>
    <w:p w14:paraId="69549B32" w14:textId="1504062C" w:rsidR="00395CD8" w:rsidRPr="000D2AE2" w:rsidDel="00091580" w:rsidRDefault="00395CD8">
      <w:pPr>
        <w:rPr>
          <w:del w:id="9556" w:author="Liam Coleman" w:date="2021-04-26T11:58:00Z"/>
        </w:rPr>
        <w:pPrChange w:id="9557" w:author="Liam Coleman" w:date="2021-04-26T11:59:00Z">
          <w:pPr>
            <w:ind w:left="360"/>
          </w:pPr>
        </w:pPrChange>
      </w:pPr>
      <w:del w:id="9558" w:author="Liam Coleman" w:date="2021-04-26T11:58:00Z">
        <w:r w:rsidRPr="000D2AE2" w:rsidDel="00091580">
          <w:delText>This log file will provide the following information:</w:delText>
        </w:r>
        <w:bookmarkStart w:id="9559" w:name="_Toc66781453"/>
        <w:bookmarkStart w:id="9560" w:name="_Toc67314565"/>
        <w:bookmarkStart w:id="9561" w:name="_Toc67315198"/>
        <w:bookmarkStart w:id="9562" w:name="_Toc67322494"/>
        <w:bookmarkStart w:id="9563" w:name="_Toc67323131"/>
        <w:bookmarkStart w:id="9564" w:name="_Toc67406175"/>
        <w:bookmarkStart w:id="9565" w:name="_Toc67406812"/>
        <w:bookmarkStart w:id="9566" w:name="_Toc69823255"/>
        <w:bookmarkStart w:id="9567" w:name="_Toc69823962"/>
        <w:bookmarkStart w:id="9568" w:name="_Toc69912922"/>
        <w:bookmarkStart w:id="9569" w:name="_Toc69913639"/>
        <w:bookmarkStart w:id="9570" w:name="_Toc70329678"/>
        <w:bookmarkEnd w:id="9559"/>
        <w:bookmarkEnd w:id="9560"/>
        <w:bookmarkEnd w:id="9561"/>
        <w:bookmarkEnd w:id="9562"/>
        <w:bookmarkEnd w:id="9563"/>
        <w:bookmarkEnd w:id="9564"/>
        <w:bookmarkEnd w:id="9565"/>
        <w:bookmarkEnd w:id="9566"/>
        <w:bookmarkEnd w:id="9567"/>
        <w:bookmarkEnd w:id="9568"/>
        <w:bookmarkEnd w:id="9569"/>
        <w:bookmarkEnd w:id="9570"/>
      </w:del>
    </w:p>
    <w:p w14:paraId="6DD2C98B" w14:textId="44462E18" w:rsidR="00395CD8" w:rsidRPr="000D2AE2" w:rsidDel="00091580" w:rsidRDefault="00395CD8">
      <w:pPr>
        <w:rPr>
          <w:del w:id="9571" w:author="Liam Coleman" w:date="2021-04-26T11:58:00Z"/>
        </w:rPr>
        <w:pPrChange w:id="9572" w:author="Liam Coleman" w:date="2021-04-26T11:59:00Z">
          <w:pPr>
            <w:pStyle w:val="ListParagraph"/>
            <w:numPr>
              <w:numId w:val="80"/>
            </w:numPr>
            <w:ind w:left="1080" w:hanging="360"/>
          </w:pPr>
        </w:pPrChange>
      </w:pPr>
      <w:del w:id="9573" w:author="Liam Coleman" w:date="2021-04-26T11:58:00Z">
        <w:r w:rsidRPr="000D2AE2" w:rsidDel="00091580">
          <w:delText>Logging for all CG Interface Method Calls</w:delText>
        </w:r>
        <w:bookmarkStart w:id="9574" w:name="_Toc66781454"/>
        <w:bookmarkStart w:id="9575" w:name="_Toc67314566"/>
        <w:bookmarkStart w:id="9576" w:name="_Toc67315199"/>
        <w:bookmarkStart w:id="9577" w:name="_Toc67322495"/>
        <w:bookmarkStart w:id="9578" w:name="_Toc67323132"/>
        <w:bookmarkStart w:id="9579" w:name="_Toc67406176"/>
        <w:bookmarkStart w:id="9580" w:name="_Toc67406813"/>
        <w:bookmarkStart w:id="9581" w:name="_Toc69823256"/>
        <w:bookmarkStart w:id="9582" w:name="_Toc69823963"/>
        <w:bookmarkStart w:id="9583" w:name="_Toc69912923"/>
        <w:bookmarkStart w:id="9584" w:name="_Toc69913640"/>
        <w:bookmarkStart w:id="9585" w:name="_Toc70329679"/>
        <w:bookmarkEnd w:id="9574"/>
        <w:bookmarkEnd w:id="9575"/>
        <w:bookmarkEnd w:id="9576"/>
        <w:bookmarkEnd w:id="9577"/>
        <w:bookmarkEnd w:id="9578"/>
        <w:bookmarkEnd w:id="9579"/>
        <w:bookmarkEnd w:id="9580"/>
        <w:bookmarkEnd w:id="9581"/>
        <w:bookmarkEnd w:id="9582"/>
        <w:bookmarkEnd w:id="9583"/>
        <w:bookmarkEnd w:id="9584"/>
        <w:bookmarkEnd w:id="9585"/>
      </w:del>
    </w:p>
    <w:p w14:paraId="4A8AC76A" w14:textId="1F6258C0" w:rsidR="00395CD8" w:rsidRPr="000D2AE2" w:rsidDel="00091580" w:rsidRDefault="00395CD8">
      <w:pPr>
        <w:rPr>
          <w:del w:id="9586" w:author="Liam Coleman" w:date="2021-04-26T11:58:00Z"/>
        </w:rPr>
        <w:pPrChange w:id="9587" w:author="Liam Coleman" w:date="2021-04-26T11:59:00Z">
          <w:pPr>
            <w:pStyle w:val="ListParagraph"/>
            <w:numPr>
              <w:numId w:val="80"/>
            </w:numPr>
            <w:ind w:left="1080" w:hanging="360"/>
          </w:pPr>
        </w:pPrChange>
      </w:pPr>
      <w:del w:id="9588" w:author="Liam Coleman" w:date="2021-04-26T11:58:00Z">
        <w:r w:rsidRPr="000D2AE2" w:rsidDel="00091580">
          <w:delText>Any manipulations in code before sending to interface method calls.</w:delText>
        </w:r>
        <w:bookmarkStart w:id="9589" w:name="_Toc66781455"/>
        <w:bookmarkStart w:id="9590" w:name="_Toc67314567"/>
        <w:bookmarkStart w:id="9591" w:name="_Toc67315200"/>
        <w:bookmarkStart w:id="9592" w:name="_Toc67322496"/>
        <w:bookmarkStart w:id="9593" w:name="_Toc67323133"/>
        <w:bookmarkStart w:id="9594" w:name="_Toc67406177"/>
        <w:bookmarkStart w:id="9595" w:name="_Toc67406814"/>
        <w:bookmarkStart w:id="9596" w:name="_Toc69823257"/>
        <w:bookmarkStart w:id="9597" w:name="_Toc69823964"/>
        <w:bookmarkStart w:id="9598" w:name="_Toc69912924"/>
        <w:bookmarkStart w:id="9599" w:name="_Toc69913641"/>
        <w:bookmarkStart w:id="9600" w:name="_Toc70329680"/>
        <w:bookmarkEnd w:id="9589"/>
        <w:bookmarkEnd w:id="9590"/>
        <w:bookmarkEnd w:id="9591"/>
        <w:bookmarkEnd w:id="9592"/>
        <w:bookmarkEnd w:id="9593"/>
        <w:bookmarkEnd w:id="9594"/>
        <w:bookmarkEnd w:id="9595"/>
        <w:bookmarkEnd w:id="9596"/>
        <w:bookmarkEnd w:id="9597"/>
        <w:bookmarkEnd w:id="9598"/>
        <w:bookmarkEnd w:id="9599"/>
        <w:bookmarkEnd w:id="9600"/>
      </w:del>
    </w:p>
    <w:p w14:paraId="49111954" w14:textId="0BF1C5B7" w:rsidR="00395CD8" w:rsidRPr="000D2AE2" w:rsidDel="00091580" w:rsidRDefault="00395CD8">
      <w:pPr>
        <w:rPr>
          <w:del w:id="9601" w:author="Liam Coleman" w:date="2021-04-26T11:58:00Z"/>
        </w:rPr>
        <w:pPrChange w:id="9602" w:author="Liam Coleman" w:date="2021-04-26T11:59:00Z">
          <w:pPr>
            <w:pStyle w:val="ListParagraph"/>
            <w:numPr>
              <w:numId w:val="80"/>
            </w:numPr>
            <w:ind w:left="1080" w:hanging="360"/>
          </w:pPr>
        </w:pPrChange>
      </w:pPr>
      <w:del w:id="9603" w:author="Liam Coleman" w:date="2021-04-26T11:58:00Z">
        <w:r w:rsidRPr="000D2AE2" w:rsidDel="00091580">
          <w:delText>Exception and Error handling clearly identifiable and mandatory.</w:delText>
        </w:r>
        <w:bookmarkStart w:id="9604" w:name="_Toc66781456"/>
        <w:bookmarkStart w:id="9605" w:name="_Toc67314568"/>
        <w:bookmarkStart w:id="9606" w:name="_Toc67315201"/>
        <w:bookmarkStart w:id="9607" w:name="_Toc67322497"/>
        <w:bookmarkStart w:id="9608" w:name="_Toc67323134"/>
        <w:bookmarkStart w:id="9609" w:name="_Toc67406178"/>
        <w:bookmarkStart w:id="9610" w:name="_Toc67406815"/>
        <w:bookmarkStart w:id="9611" w:name="_Toc69823258"/>
        <w:bookmarkStart w:id="9612" w:name="_Toc69823965"/>
        <w:bookmarkStart w:id="9613" w:name="_Toc69912925"/>
        <w:bookmarkStart w:id="9614" w:name="_Toc69913642"/>
        <w:bookmarkStart w:id="9615" w:name="_Toc70329681"/>
        <w:bookmarkEnd w:id="9604"/>
        <w:bookmarkEnd w:id="9605"/>
        <w:bookmarkEnd w:id="9606"/>
        <w:bookmarkEnd w:id="9607"/>
        <w:bookmarkEnd w:id="9608"/>
        <w:bookmarkEnd w:id="9609"/>
        <w:bookmarkEnd w:id="9610"/>
        <w:bookmarkEnd w:id="9611"/>
        <w:bookmarkEnd w:id="9612"/>
        <w:bookmarkEnd w:id="9613"/>
        <w:bookmarkEnd w:id="9614"/>
        <w:bookmarkEnd w:id="9615"/>
      </w:del>
    </w:p>
    <w:p w14:paraId="300593F8" w14:textId="481393A2" w:rsidR="00395CD8" w:rsidRPr="000D2AE2" w:rsidDel="00091580" w:rsidRDefault="00395CD8">
      <w:pPr>
        <w:rPr>
          <w:del w:id="9616" w:author="Liam Coleman" w:date="2021-04-26T11:58:00Z"/>
        </w:rPr>
        <w:pPrChange w:id="9617" w:author="Liam Coleman" w:date="2021-04-26T11:59:00Z">
          <w:pPr>
            <w:pStyle w:val="ListParagraph"/>
            <w:numPr>
              <w:numId w:val="80"/>
            </w:numPr>
            <w:ind w:left="1080" w:hanging="360"/>
          </w:pPr>
        </w:pPrChange>
      </w:pPr>
      <w:del w:id="9618" w:author="Liam Coleman" w:date="2021-04-26T11:58:00Z">
        <w:r w:rsidRPr="000D2AE2" w:rsidDel="00091580">
          <w:delText>Each Log line will consist of the following information:</w:delText>
        </w:r>
        <w:bookmarkStart w:id="9619" w:name="_Toc66781457"/>
        <w:bookmarkStart w:id="9620" w:name="_Toc67314569"/>
        <w:bookmarkStart w:id="9621" w:name="_Toc67315202"/>
        <w:bookmarkStart w:id="9622" w:name="_Toc67322498"/>
        <w:bookmarkStart w:id="9623" w:name="_Toc67323135"/>
        <w:bookmarkStart w:id="9624" w:name="_Toc67406179"/>
        <w:bookmarkStart w:id="9625" w:name="_Toc67406816"/>
        <w:bookmarkStart w:id="9626" w:name="_Toc69823259"/>
        <w:bookmarkStart w:id="9627" w:name="_Toc69823966"/>
        <w:bookmarkStart w:id="9628" w:name="_Toc69912926"/>
        <w:bookmarkStart w:id="9629" w:name="_Toc69913643"/>
        <w:bookmarkStart w:id="9630" w:name="_Toc70329682"/>
        <w:bookmarkEnd w:id="9619"/>
        <w:bookmarkEnd w:id="9620"/>
        <w:bookmarkEnd w:id="9621"/>
        <w:bookmarkEnd w:id="9622"/>
        <w:bookmarkEnd w:id="9623"/>
        <w:bookmarkEnd w:id="9624"/>
        <w:bookmarkEnd w:id="9625"/>
        <w:bookmarkEnd w:id="9626"/>
        <w:bookmarkEnd w:id="9627"/>
        <w:bookmarkEnd w:id="9628"/>
        <w:bookmarkEnd w:id="9629"/>
        <w:bookmarkEnd w:id="9630"/>
      </w:del>
    </w:p>
    <w:p w14:paraId="610A4C83" w14:textId="6612291B" w:rsidR="00395CD8" w:rsidRPr="000D2AE2" w:rsidDel="00091580" w:rsidRDefault="00395CD8">
      <w:pPr>
        <w:rPr>
          <w:del w:id="9631" w:author="Liam Coleman" w:date="2021-04-26T11:58:00Z"/>
        </w:rPr>
        <w:pPrChange w:id="9632" w:author="Liam Coleman" w:date="2021-04-26T11:59:00Z">
          <w:pPr>
            <w:pStyle w:val="ListParagraph"/>
            <w:numPr>
              <w:ilvl w:val="1"/>
              <w:numId w:val="80"/>
            </w:numPr>
            <w:ind w:left="1800" w:hanging="360"/>
          </w:pPr>
        </w:pPrChange>
      </w:pPr>
      <w:del w:id="9633" w:author="Liam Coleman" w:date="2021-04-26T11:58:00Z">
        <w:r w:rsidRPr="000D2AE2" w:rsidDel="00091580">
          <w:delText>Full Date Time Stamp to millisecond.</w:delText>
        </w:r>
        <w:bookmarkStart w:id="9634" w:name="_Toc66781458"/>
        <w:bookmarkStart w:id="9635" w:name="_Toc67314570"/>
        <w:bookmarkStart w:id="9636" w:name="_Toc67315203"/>
        <w:bookmarkStart w:id="9637" w:name="_Toc67322499"/>
        <w:bookmarkStart w:id="9638" w:name="_Toc67323136"/>
        <w:bookmarkStart w:id="9639" w:name="_Toc67406180"/>
        <w:bookmarkStart w:id="9640" w:name="_Toc67406817"/>
        <w:bookmarkStart w:id="9641" w:name="_Toc69823260"/>
        <w:bookmarkStart w:id="9642" w:name="_Toc69823967"/>
        <w:bookmarkStart w:id="9643" w:name="_Toc69912927"/>
        <w:bookmarkStart w:id="9644" w:name="_Toc69913644"/>
        <w:bookmarkStart w:id="9645" w:name="_Toc70329683"/>
        <w:bookmarkEnd w:id="9634"/>
        <w:bookmarkEnd w:id="9635"/>
        <w:bookmarkEnd w:id="9636"/>
        <w:bookmarkEnd w:id="9637"/>
        <w:bookmarkEnd w:id="9638"/>
        <w:bookmarkEnd w:id="9639"/>
        <w:bookmarkEnd w:id="9640"/>
        <w:bookmarkEnd w:id="9641"/>
        <w:bookmarkEnd w:id="9642"/>
        <w:bookmarkEnd w:id="9643"/>
        <w:bookmarkEnd w:id="9644"/>
        <w:bookmarkEnd w:id="9645"/>
      </w:del>
    </w:p>
    <w:p w14:paraId="63261900" w14:textId="7396C89E" w:rsidR="00395CD8" w:rsidRPr="000D2AE2" w:rsidDel="00091580" w:rsidRDefault="00395CD8">
      <w:pPr>
        <w:rPr>
          <w:del w:id="9646" w:author="Liam Coleman" w:date="2021-04-26T11:58:00Z"/>
        </w:rPr>
        <w:pPrChange w:id="9647" w:author="Liam Coleman" w:date="2021-04-26T11:59:00Z">
          <w:pPr>
            <w:pStyle w:val="ListParagraph"/>
            <w:numPr>
              <w:ilvl w:val="1"/>
              <w:numId w:val="80"/>
            </w:numPr>
            <w:ind w:left="1800" w:hanging="360"/>
          </w:pPr>
        </w:pPrChange>
      </w:pPr>
      <w:del w:id="9648" w:author="Liam Coleman" w:date="2021-04-26T11:58:00Z">
        <w:r w:rsidRPr="000D2AE2" w:rsidDel="00091580">
          <w:delText>Thread ID</w:delText>
        </w:r>
        <w:r w:rsidR="00C02487" w:rsidRPr="000D2AE2" w:rsidDel="00091580">
          <w:delText xml:space="preserve"> </w:delText>
        </w:r>
        <w:r w:rsidR="00C02487" w:rsidRPr="000D2AE2" w:rsidDel="00091580">
          <w:rPr>
            <w:rStyle w:val="ReviewNotesChar"/>
            <w:i w:val="0"/>
            <w:color w:val="auto"/>
            <w:rPrChange w:id="9649" w:author="Liam Coleman" w:date="2021-04-26T11:51:00Z">
              <w:rPr>
                <w:rStyle w:val="ReviewNotesChar"/>
              </w:rPr>
            </w:rPrChange>
          </w:rPr>
          <w:delText>(Not possible in WinEpos)</w:delText>
        </w:r>
        <w:bookmarkStart w:id="9650" w:name="_Toc66781459"/>
        <w:bookmarkStart w:id="9651" w:name="_Toc67314571"/>
        <w:bookmarkStart w:id="9652" w:name="_Toc67315204"/>
        <w:bookmarkStart w:id="9653" w:name="_Toc67322500"/>
        <w:bookmarkStart w:id="9654" w:name="_Toc67323137"/>
        <w:bookmarkStart w:id="9655" w:name="_Toc67406181"/>
        <w:bookmarkStart w:id="9656" w:name="_Toc67406818"/>
        <w:bookmarkStart w:id="9657" w:name="_Toc69823261"/>
        <w:bookmarkStart w:id="9658" w:name="_Toc69823968"/>
        <w:bookmarkStart w:id="9659" w:name="_Toc69912928"/>
        <w:bookmarkStart w:id="9660" w:name="_Toc69913645"/>
        <w:bookmarkStart w:id="9661" w:name="_Toc70329684"/>
        <w:bookmarkEnd w:id="9650"/>
        <w:bookmarkEnd w:id="9651"/>
        <w:bookmarkEnd w:id="9652"/>
        <w:bookmarkEnd w:id="9653"/>
        <w:bookmarkEnd w:id="9654"/>
        <w:bookmarkEnd w:id="9655"/>
        <w:bookmarkEnd w:id="9656"/>
        <w:bookmarkEnd w:id="9657"/>
        <w:bookmarkEnd w:id="9658"/>
        <w:bookmarkEnd w:id="9659"/>
        <w:bookmarkEnd w:id="9660"/>
        <w:bookmarkEnd w:id="9661"/>
      </w:del>
    </w:p>
    <w:p w14:paraId="479A05EB" w14:textId="34F8FDA4" w:rsidR="00395CD8" w:rsidRPr="000D2AE2" w:rsidDel="00091580" w:rsidRDefault="00395CD8">
      <w:pPr>
        <w:rPr>
          <w:del w:id="9662" w:author="Liam Coleman" w:date="2021-04-26T11:58:00Z"/>
        </w:rPr>
        <w:pPrChange w:id="9663" w:author="Liam Coleman" w:date="2021-04-26T11:59:00Z">
          <w:pPr>
            <w:pStyle w:val="ListParagraph"/>
            <w:numPr>
              <w:ilvl w:val="1"/>
              <w:numId w:val="80"/>
            </w:numPr>
            <w:ind w:left="1800" w:hanging="360"/>
          </w:pPr>
        </w:pPrChange>
      </w:pPr>
      <w:del w:id="9664" w:author="Liam Coleman" w:date="2021-04-26T11:58:00Z">
        <w:r w:rsidRPr="000D2AE2" w:rsidDel="00091580">
          <w:delText>Process ID</w:delText>
        </w:r>
        <w:bookmarkStart w:id="9665" w:name="_Toc66781460"/>
        <w:bookmarkStart w:id="9666" w:name="_Toc67314572"/>
        <w:bookmarkStart w:id="9667" w:name="_Toc67315205"/>
        <w:bookmarkStart w:id="9668" w:name="_Toc67322501"/>
        <w:bookmarkStart w:id="9669" w:name="_Toc67323138"/>
        <w:bookmarkStart w:id="9670" w:name="_Toc67406182"/>
        <w:bookmarkStart w:id="9671" w:name="_Toc67406819"/>
        <w:bookmarkStart w:id="9672" w:name="_Toc69823262"/>
        <w:bookmarkStart w:id="9673" w:name="_Toc69823969"/>
        <w:bookmarkStart w:id="9674" w:name="_Toc69912929"/>
        <w:bookmarkStart w:id="9675" w:name="_Toc69913646"/>
        <w:bookmarkStart w:id="9676" w:name="_Toc70329685"/>
        <w:bookmarkEnd w:id="9665"/>
        <w:bookmarkEnd w:id="9666"/>
        <w:bookmarkEnd w:id="9667"/>
        <w:bookmarkEnd w:id="9668"/>
        <w:bookmarkEnd w:id="9669"/>
        <w:bookmarkEnd w:id="9670"/>
        <w:bookmarkEnd w:id="9671"/>
        <w:bookmarkEnd w:id="9672"/>
        <w:bookmarkEnd w:id="9673"/>
        <w:bookmarkEnd w:id="9674"/>
        <w:bookmarkEnd w:id="9675"/>
        <w:bookmarkEnd w:id="9676"/>
      </w:del>
    </w:p>
    <w:p w14:paraId="7AE1D7F1" w14:textId="312B6F90" w:rsidR="00395CD8" w:rsidRPr="000D2AE2" w:rsidDel="00091580" w:rsidRDefault="00395CD8">
      <w:pPr>
        <w:rPr>
          <w:del w:id="9677" w:author="Liam Coleman" w:date="2021-04-26T11:58:00Z"/>
        </w:rPr>
        <w:pPrChange w:id="9678" w:author="Liam Coleman" w:date="2021-04-26T11:59:00Z">
          <w:pPr>
            <w:pStyle w:val="ListParagraph"/>
            <w:numPr>
              <w:ilvl w:val="1"/>
              <w:numId w:val="80"/>
            </w:numPr>
            <w:ind w:left="1800" w:hanging="360"/>
          </w:pPr>
        </w:pPrChange>
      </w:pPr>
      <w:del w:id="9679" w:author="Liam Coleman" w:date="2021-04-26T11:58:00Z">
        <w:r w:rsidRPr="000D2AE2" w:rsidDel="00091580">
          <w:delText>Logline Text</w:delText>
        </w:r>
        <w:bookmarkStart w:id="9680" w:name="_Toc66781461"/>
        <w:bookmarkStart w:id="9681" w:name="_Toc67314573"/>
        <w:bookmarkStart w:id="9682" w:name="_Toc67315206"/>
        <w:bookmarkStart w:id="9683" w:name="_Toc67322502"/>
        <w:bookmarkStart w:id="9684" w:name="_Toc67323139"/>
        <w:bookmarkStart w:id="9685" w:name="_Toc67406183"/>
        <w:bookmarkStart w:id="9686" w:name="_Toc67406820"/>
        <w:bookmarkStart w:id="9687" w:name="_Toc69823263"/>
        <w:bookmarkStart w:id="9688" w:name="_Toc69823970"/>
        <w:bookmarkStart w:id="9689" w:name="_Toc69912930"/>
        <w:bookmarkStart w:id="9690" w:name="_Toc69913647"/>
        <w:bookmarkStart w:id="9691" w:name="_Toc70329686"/>
        <w:bookmarkEnd w:id="9680"/>
        <w:bookmarkEnd w:id="9681"/>
        <w:bookmarkEnd w:id="9682"/>
        <w:bookmarkEnd w:id="9683"/>
        <w:bookmarkEnd w:id="9684"/>
        <w:bookmarkEnd w:id="9685"/>
        <w:bookmarkEnd w:id="9686"/>
        <w:bookmarkEnd w:id="9687"/>
        <w:bookmarkEnd w:id="9688"/>
        <w:bookmarkEnd w:id="9689"/>
        <w:bookmarkEnd w:id="9690"/>
        <w:bookmarkEnd w:id="9691"/>
      </w:del>
    </w:p>
    <w:p w14:paraId="45263502" w14:textId="1096BF9A" w:rsidR="00395CD8" w:rsidRPr="000D2AE2" w:rsidDel="00091580" w:rsidRDefault="00395CD8">
      <w:pPr>
        <w:rPr>
          <w:del w:id="9692" w:author="Liam Coleman" w:date="2021-04-26T11:58:00Z"/>
        </w:rPr>
        <w:pPrChange w:id="9693" w:author="Liam Coleman" w:date="2021-04-26T11:59:00Z">
          <w:pPr>
            <w:pStyle w:val="ListParagraph"/>
            <w:numPr>
              <w:numId w:val="80"/>
            </w:numPr>
            <w:ind w:left="1080" w:hanging="360"/>
          </w:pPr>
        </w:pPrChange>
      </w:pPr>
      <w:del w:id="9694" w:author="Liam Coleman" w:date="2021-04-26T11:58:00Z">
        <w:r w:rsidRPr="000D2AE2" w:rsidDel="00091580">
          <w:delText>Log Throttling</w:delText>
        </w:r>
        <w:bookmarkStart w:id="9695" w:name="_Toc66781462"/>
        <w:bookmarkStart w:id="9696" w:name="_Toc67314574"/>
        <w:bookmarkStart w:id="9697" w:name="_Toc67315207"/>
        <w:bookmarkStart w:id="9698" w:name="_Toc67322503"/>
        <w:bookmarkStart w:id="9699" w:name="_Toc67323140"/>
        <w:bookmarkStart w:id="9700" w:name="_Toc67406184"/>
        <w:bookmarkStart w:id="9701" w:name="_Toc67406821"/>
        <w:bookmarkStart w:id="9702" w:name="_Toc69823264"/>
        <w:bookmarkStart w:id="9703" w:name="_Toc69823971"/>
        <w:bookmarkStart w:id="9704" w:name="_Toc69912931"/>
        <w:bookmarkStart w:id="9705" w:name="_Toc69913648"/>
        <w:bookmarkStart w:id="9706" w:name="_Toc70329687"/>
        <w:bookmarkEnd w:id="9695"/>
        <w:bookmarkEnd w:id="9696"/>
        <w:bookmarkEnd w:id="9697"/>
        <w:bookmarkEnd w:id="9698"/>
        <w:bookmarkEnd w:id="9699"/>
        <w:bookmarkEnd w:id="9700"/>
        <w:bookmarkEnd w:id="9701"/>
        <w:bookmarkEnd w:id="9702"/>
        <w:bookmarkEnd w:id="9703"/>
        <w:bookmarkEnd w:id="9704"/>
        <w:bookmarkEnd w:id="9705"/>
        <w:bookmarkEnd w:id="9706"/>
      </w:del>
    </w:p>
    <w:p w14:paraId="65CC5C53" w14:textId="591BBE9A" w:rsidR="00C02487" w:rsidRPr="000D2AE2" w:rsidDel="00091580" w:rsidRDefault="00C02487">
      <w:pPr>
        <w:rPr>
          <w:ins w:id="9707" w:author="Thomas Gaughan" w:date="2014-05-15T15:59:00Z"/>
          <w:del w:id="9708" w:author="Liam Coleman" w:date="2021-04-26T11:58:00Z"/>
          <w:rPrChange w:id="9709" w:author="Liam Coleman" w:date="2021-04-26T11:51:00Z">
            <w:rPr>
              <w:ins w:id="9710" w:author="Thomas Gaughan" w:date="2014-05-15T15:59:00Z"/>
              <w:del w:id="9711" w:author="Liam Coleman" w:date="2021-04-26T11:58:00Z"/>
              <w:i/>
              <w:color w:val="C00000"/>
            </w:rPr>
          </w:rPrChange>
        </w:rPr>
        <w:pPrChange w:id="9712" w:author="Liam Coleman" w:date="2021-04-26T11:59:00Z">
          <w:pPr>
            <w:pStyle w:val="ListParagraph"/>
            <w:numPr>
              <w:numId w:val="80"/>
            </w:numPr>
            <w:ind w:left="1080" w:hanging="360"/>
          </w:pPr>
        </w:pPrChange>
      </w:pPr>
      <w:del w:id="9713" w:author="Liam Coleman" w:date="2021-04-26T11:58:00Z">
        <w:r w:rsidRPr="000D2AE2" w:rsidDel="00091580">
          <w:rPr>
            <w:rPrChange w:id="9714" w:author="Liam Coleman" w:date="2021-04-26T11:51:00Z">
              <w:rPr>
                <w:i/>
                <w:color w:val="C00000"/>
              </w:rPr>
            </w:rPrChange>
          </w:rPr>
          <w:delText>Timings for POS2CG.dll method calls are to be added so that this can easily be identified.</w:delText>
        </w:r>
      </w:del>
      <w:bookmarkStart w:id="9715" w:name="_Toc66781463"/>
      <w:bookmarkStart w:id="9716" w:name="_Toc67314575"/>
      <w:bookmarkStart w:id="9717" w:name="_Toc67315208"/>
      <w:bookmarkStart w:id="9718" w:name="_Toc67322504"/>
      <w:bookmarkStart w:id="9719" w:name="_Toc67323141"/>
      <w:bookmarkStart w:id="9720" w:name="_Toc67406185"/>
      <w:bookmarkStart w:id="9721" w:name="_Toc67406822"/>
      <w:bookmarkStart w:id="9722" w:name="_Toc69823265"/>
      <w:bookmarkStart w:id="9723" w:name="_Toc69823972"/>
      <w:bookmarkStart w:id="9724" w:name="_Toc69912932"/>
      <w:bookmarkStart w:id="9725" w:name="_Toc69913649"/>
      <w:bookmarkStart w:id="9726" w:name="_Toc70329688"/>
      <w:bookmarkEnd w:id="9715"/>
      <w:bookmarkEnd w:id="9716"/>
      <w:bookmarkEnd w:id="9717"/>
      <w:bookmarkEnd w:id="9718"/>
      <w:bookmarkEnd w:id="9719"/>
      <w:bookmarkEnd w:id="9720"/>
      <w:bookmarkEnd w:id="9721"/>
      <w:bookmarkEnd w:id="9722"/>
      <w:bookmarkEnd w:id="9723"/>
      <w:bookmarkEnd w:id="9724"/>
      <w:bookmarkEnd w:id="9725"/>
      <w:bookmarkEnd w:id="9726"/>
    </w:p>
    <w:p w14:paraId="6BFECABF" w14:textId="1507AF16" w:rsidR="0003238F" w:rsidRPr="000D2AE2" w:rsidDel="00091580" w:rsidRDefault="0003238F">
      <w:pPr>
        <w:rPr>
          <w:del w:id="9727" w:author="Liam Coleman" w:date="2021-04-26T11:58:00Z"/>
        </w:rPr>
        <w:pPrChange w:id="9728" w:author="Liam Coleman" w:date="2021-04-26T11:59:00Z">
          <w:pPr>
            <w:pStyle w:val="ListParagraph"/>
            <w:numPr>
              <w:numId w:val="80"/>
            </w:numPr>
            <w:ind w:left="1080" w:hanging="360"/>
          </w:pPr>
        </w:pPrChange>
      </w:pPr>
      <w:ins w:id="9729" w:author="Thomas Gaughan" w:date="2014-05-15T15:59:00Z">
        <w:del w:id="9730" w:author="Liam Coleman" w:date="2021-04-26T11:58:00Z">
          <w:r w:rsidRPr="000D2AE2" w:rsidDel="00091580">
            <w:rPr>
              <w:rPrChange w:id="9731" w:author="Liam Coleman" w:date="2021-04-26T11:51:00Z">
                <w:rPr>
                  <w:i/>
                  <w:color w:val="C00000"/>
                </w:rPr>
              </w:rPrChange>
            </w:rPr>
            <w:delText xml:space="preserve">It will not contains the xml format as describe for </w:delText>
          </w:r>
          <w:r w:rsidRPr="000D2AE2" w:rsidDel="00091580">
            <w:rPr>
              <w:rPrChange w:id="9732" w:author="Liam Coleman" w:date="2021-04-26T11:51:00Z">
                <w:rPr>
                  <w:b/>
                </w:rPr>
              </w:rPrChange>
            </w:rPr>
            <w:delText xml:space="preserve">CashGuard_MW_Till##_YYYY-MM-DD.log as there is too much work </w:delText>
          </w:r>
        </w:del>
      </w:ins>
      <w:ins w:id="9733" w:author="Thomas Gaughan" w:date="2014-05-15T16:00:00Z">
        <w:del w:id="9734" w:author="Liam Coleman" w:date="2021-04-26T11:58:00Z">
          <w:r w:rsidRPr="000D2AE2" w:rsidDel="00091580">
            <w:rPr>
              <w:rPrChange w:id="9735" w:author="Liam Coleman" w:date="2021-04-26T11:51:00Z">
                <w:rPr>
                  <w:i/>
                  <w:color w:val="C00000"/>
                </w:rPr>
              </w:rPrChange>
            </w:rPr>
            <w:delText>involved to produce this.</w:delText>
          </w:r>
        </w:del>
      </w:ins>
      <w:bookmarkStart w:id="9736" w:name="_Toc66781464"/>
      <w:bookmarkStart w:id="9737" w:name="_Toc67314576"/>
      <w:bookmarkStart w:id="9738" w:name="_Toc67315209"/>
      <w:bookmarkStart w:id="9739" w:name="_Toc67322505"/>
      <w:bookmarkStart w:id="9740" w:name="_Toc67323142"/>
      <w:bookmarkStart w:id="9741" w:name="_Toc67406186"/>
      <w:bookmarkStart w:id="9742" w:name="_Toc67406823"/>
      <w:bookmarkStart w:id="9743" w:name="_Toc69823266"/>
      <w:bookmarkStart w:id="9744" w:name="_Toc69823973"/>
      <w:bookmarkStart w:id="9745" w:name="_Toc69912933"/>
      <w:bookmarkStart w:id="9746" w:name="_Toc69913650"/>
      <w:bookmarkStart w:id="9747" w:name="_Toc70329689"/>
      <w:bookmarkEnd w:id="9736"/>
      <w:bookmarkEnd w:id="9737"/>
      <w:bookmarkEnd w:id="9738"/>
      <w:bookmarkEnd w:id="9739"/>
      <w:bookmarkEnd w:id="9740"/>
      <w:bookmarkEnd w:id="9741"/>
      <w:bookmarkEnd w:id="9742"/>
      <w:bookmarkEnd w:id="9743"/>
      <w:bookmarkEnd w:id="9744"/>
      <w:bookmarkEnd w:id="9745"/>
      <w:bookmarkEnd w:id="9746"/>
      <w:bookmarkEnd w:id="9747"/>
    </w:p>
    <w:p w14:paraId="28B4DF20" w14:textId="62D48D99" w:rsidR="00395CD8" w:rsidRPr="000D2AE2" w:rsidDel="00091580" w:rsidRDefault="00395CD8">
      <w:pPr>
        <w:rPr>
          <w:del w:id="9748" w:author="Liam Coleman" w:date="2021-04-26T11:58:00Z"/>
        </w:rPr>
      </w:pPr>
      <w:bookmarkStart w:id="9749" w:name="_Toc66781465"/>
      <w:bookmarkStart w:id="9750" w:name="_Toc67314577"/>
      <w:bookmarkStart w:id="9751" w:name="_Toc67315210"/>
      <w:bookmarkStart w:id="9752" w:name="_Toc67322506"/>
      <w:bookmarkStart w:id="9753" w:name="_Toc67323143"/>
      <w:bookmarkStart w:id="9754" w:name="_Toc67406187"/>
      <w:bookmarkStart w:id="9755" w:name="_Toc67406824"/>
      <w:bookmarkStart w:id="9756" w:name="_Toc69823267"/>
      <w:bookmarkStart w:id="9757" w:name="_Toc69823974"/>
      <w:bookmarkStart w:id="9758" w:name="_Toc69912934"/>
      <w:bookmarkStart w:id="9759" w:name="_Toc69913651"/>
      <w:bookmarkStart w:id="9760" w:name="_Toc70329690"/>
      <w:bookmarkEnd w:id="9749"/>
      <w:bookmarkEnd w:id="9750"/>
      <w:bookmarkEnd w:id="9751"/>
      <w:bookmarkEnd w:id="9752"/>
      <w:bookmarkEnd w:id="9753"/>
      <w:bookmarkEnd w:id="9754"/>
      <w:bookmarkEnd w:id="9755"/>
      <w:bookmarkEnd w:id="9756"/>
      <w:bookmarkEnd w:id="9757"/>
      <w:bookmarkEnd w:id="9758"/>
      <w:bookmarkEnd w:id="9759"/>
      <w:bookmarkEnd w:id="9760"/>
    </w:p>
    <w:p w14:paraId="3DE08B18" w14:textId="0F48FFAD" w:rsidR="00776ECD" w:rsidRPr="000D2AE2" w:rsidDel="00091580" w:rsidRDefault="00776ECD">
      <w:pPr>
        <w:rPr>
          <w:del w:id="9761" w:author="Liam Coleman" w:date="2021-04-26T11:58:00Z"/>
        </w:rPr>
      </w:pPr>
      <w:bookmarkStart w:id="9762" w:name="_Toc66781466"/>
      <w:bookmarkStart w:id="9763" w:name="_Toc67314578"/>
      <w:bookmarkStart w:id="9764" w:name="_Toc67315211"/>
      <w:bookmarkStart w:id="9765" w:name="_Toc67322507"/>
      <w:bookmarkStart w:id="9766" w:name="_Toc67323144"/>
      <w:bookmarkStart w:id="9767" w:name="_Toc67406188"/>
      <w:bookmarkStart w:id="9768" w:name="_Toc67406825"/>
      <w:bookmarkStart w:id="9769" w:name="_Toc69823268"/>
      <w:bookmarkStart w:id="9770" w:name="_Toc69823975"/>
      <w:bookmarkStart w:id="9771" w:name="_Toc69912935"/>
      <w:bookmarkStart w:id="9772" w:name="_Toc69913652"/>
      <w:bookmarkStart w:id="9773" w:name="_Toc70329691"/>
      <w:bookmarkEnd w:id="9762"/>
      <w:bookmarkEnd w:id="9763"/>
      <w:bookmarkEnd w:id="9764"/>
      <w:bookmarkEnd w:id="9765"/>
      <w:bookmarkEnd w:id="9766"/>
      <w:bookmarkEnd w:id="9767"/>
      <w:bookmarkEnd w:id="9768"/>
      <w:bookmarkEnd w:id="9769"/>
      <w:bookmarkEnd w:id="9770"/>
      <w:bookmarkEnd w:id="9771"/>
      <w:bookmarkEnd w:id="9772"/>
      <w:bookmarkEnd w:id="9773"/>
    </w:p>
    <w:p w14:paraId="6A44E199" w14:textId="59497AC3" w:rsidR="00F55322" w:rsidRPr="000D2AE2" w:rsidDel="00091580" w:rsidRDefault="00F55322">
      <w:pPr>
        <w:rPr>
          <w:del w:id="9774" w:author="Liam Coleman" w:date="2021-04-26T11:58:00Z"/>
          <w:rPrChange w:id="9775" w:author="Liam Coleman" w:date="2021-04-26T11:51:00Z">
            <w:rPr>
              <w:del w:id="9776" w:author="Liam Coleman" w:date="2021-04-26T11:58:00Z"/>
            </w:rPr>
          </w:rPrChange>
        </w:rPr>
        <w:pPrChange w:id="9777" w:author="Liam Coleman" w:date="2021-04-26T11:59:00Z">
          <w:pPr>
            <w:pStyle w:val="Heading3"/>
          </w:pPr>
        </w:pPrChange>
      </w:pPr>
      <w:del w:id="9778" w:author="Liam Coleman" w:date="2021-04-26T11:58:00Z">
        <w:r w:rsidRPr="00250CB5" w:rsidDel="00091580">
          <w:delText>Connection Lost</w:delText>
        </w:r>
        <w:bookmarkStart w:id="9779" w:name="_Toc66781467"/>
        <w:bookmarkStart w:id="9780" w:name="_Toc67314579"/>
        <w:bookmarkStart w:id="9781" w:name="_Toc67315212"/>
        <w:bookmarkStart w:id="9782" w:name="_Toc67322508"/>
        <w:bookmarkStart w:id="9783" w:name="_Toc67323145"/>
        <w:bookmarkStart w:id="9784" w:name="_Toc67406189"/>
        <w:bookmarkStart w:id="9785" w:name="_Toc67406826"/>
        <w:bookmarkStart w:id="9786" w:name="_Toc69823269"/>
        <w:bookmarkStart w:id="9787" w:name="_Toc69823976"/>
        <w:bookmarkStart w:id="9788" w:name="_Toc69912936"/>
        <w:bookmarkStart w:id="9789" w:name="_Toc69913653"/>
        <w:bookmarkStart w:id="9790" w:name="_Toc70329692"/>
        <w:bookmarkEnd w:id="9779"/>
        <w:bookmarkEnd w:id="9780"/>
        <w:bookmarkEnd w:id="9781"/>
        <w:bookmarkEnd w:id="9782"/>
        <w:bookmarkEnd w:id="9783"/>
        <w:bookmarkEnd w:id="9784"/>
        <w:bookmarkEnd w:id="9785"/>
        <w:bookmarkEnd w:id="9786"/>
        <w:bookmarkEnd w:id="9787"/>
        <w:bookmarkEnd w:id="9788"/>
        <w:bookmarkEnd w:id="9789"/>
        <w:bookmarkEnd w:id="9790"/>
      </w:del>
    </w:p>
    <w:p w14:paraId="6F8F882A" w14:textId="5CF7CF33" w:rsidR="00F55322" w:rsidRPr="000D2AE2" w:rsidDel="00091580" w:rsidRDefault="002659B3">
      <w:pPr>
        <w:rPr>
          <w:del w:id="9791" w:author="Liam Coleman" w:date="2021-04-26T11:58:00Z"/>
        </w:rPr>
      </w:pPr>
      <w:del w:id="9792" w:author="Liam Coleman" w:date="2021-04-26T11:58:00Z">
        <w:r w:rsidRPr="000D2AE2" w:rsidDel="00091580">
          <w:delText xml:space="preserve">If the POS cannot communication to the CG, an error message will be displayed to the Cashier detail the expected Serial Port CG should be connecting on.,. </w:delText>
        </w:r>
        <w:r w:rsidR="006212B4" w:rsidRPr="000D2AE2" w:rsidDel="00091580">
          <w:delText>i.e.</w:delText>
        </w:r>
        <w:r w:rsidRPr="000D2AE2" w:rsidDel="00091580">
          <w:delText xml:space="preserve"> “</w:delText>
        </w:r>
        <w:r w:rsidRPr="000D2AE2" w:rsidDel="00091580">
          <w:rPr>
            <w:rPrChange w:id="9793" w:author="Liam Coleman" w:date="2021-04-26T11:51:00Z">
              <w:rPr>
                <w:b/>
              </w:rPr>
            </w:rPrChange>
          </w:rPr>
          <w:delText>CG cannot connect on Port X…Please  Contact CBE. (Press Clear)</w:delText>
        </w:r>
        <w:r w:rsidRPr="000D2AE2" w:rsidDel="00091580">
          <w:delText>”</w:delText>
        </w:r>
        <w:bookmarkStart w:id="9794" w:name="_Toc66781468"/>
        <w:bookmarkStart w:id="9795" w:name="_Toc67314580"/>
        <w:bookmarkStart w:id="9796" w:name="_Toc67315213"/>
        <w:bookmarkStart w:id="9797" w:name="_Toc67322509"/>
        <w:bookmarkStart w:id="9798" w:name="_Toc67323146"/>
        <w:bookmarkStart w:id="9799" w:name="_Toc67406190"/>
        <w:bookmarkStart w:id="9800" w:name="_Toc67406827"/>
        <w:bookmarkStart w:id="9801" w:name="_Toc69823270"/>
        <w:bookmarkStart w:id="9802" w:name="_Toc69823977"/>
        <w:bookmarkStart w:id="9803" w:name="_Toc69912937"/>
        <w:bookmarkStart w:id="9804" w:name="_Toc69913654"/>
        <w:bookmarkStart w:id="9805" w:name="_Toc70329693"/>
        <w:bookmarkEnd w:id="9794"/>
        <w:bookmarkEnd w:id="9795"/>
        <w:bookmarkEnd w:id="9796"/>
        <w:bookmarkEnd w:id="9797"/>
        <w:bookmarkEnd w:id="9798"/>
        <w:bookmarkEnd w:id="9799"/>
        <w:bookmarkEnd w:id="9800"/>
        <w:bookmarkEnd w:id="9801"/>
        <w:bookmarkEnd w:id="9802"/>
        <w:bookmarkEnd w:id="9803"/>
        <w:bookmarkEnd w:id="9804"/>
        <w:bookmarkEnd w:id="9805"/>
      </w:del>
    </w:p>
    <w:p w14:paraId="7067AE70" w14:textId="618DDED5" w:rsidR="002659B3" w:rsidRPr="000D2AE2" w:rsidDel="00091580" w:rsidRDefault="002659B3">
      <w:pPr>
        <w:rPr>
          <w:del w:id="9806" w:author="Liam Coleman" w:date="2021-04-26T11:58:00Z"/>
        </w:rPr>
      </w:pPr>
      <w:del w:id="9807" w:author="Liam Coleman" w:date="2021-04-26T11:58:00Z">
        <w:r w:rsidRPr="000D2AE2" w:rsidDel="00091580">
          <w:delText>There are other delicacies around connection state on page 22 of CG ActiveX  API documentation.</w:delText>
        </w:r>
        <w:bookmarkStart w:id="9808" w:name="_Toc66781469"/>
        <w:bookmarkStart w:id="9809" w:name="_Toc67314581"/>
        <w:bookmarkStart w:id="9810" w:name="_Toc67315214"/>
        <w:bookmarkStart w:id="9811" w:name="_Toc67322510"/>
        <w:bookmarkStart w:id="9812" w:name="_Toc67323147"/>
        <w:bookmarkStart w:id="9813" w:name="_Toc67406191"/>
        <w:bookmarkStart w:id="9814" w:name="_Toc67406828"/>
        <w:bookmarkStart w:id="9815" w:name="_Toc69823271"/>
        <w:bookmarkStart w:id="9816" w:name="_Toc69823978"/>
        <w:bookmarkStart w:id="9817" w:name="_Toc69912938"/>
        <w:bookmarkStart w:id="9818" w:name="_Toc69913655"/>
        <w:bookmarkStart w:id="9819" w:name="_Toc70329694"/>
        <w:bookmarkEnd w:id="9808"/>
        <w:bookmarkEnd w:id="9809"/>
        <w:bookmarkEnd w:id="9810"/>
        <w:bookmarkEnd w:id="9811"/>
        <w:bookmarkEnd w:id="9812"/>
        <w:bookmarkEnd w:id="9813"/>
        <w:bookmarkEnd w:id="9814"/>
        <w:bookmarkEnd w:id="9815"/>
        <w:bookmarkEnd w:id="9816"/>
        <w:bookmarkEnd w:id="9817"/>
        <w:bookmarkEnd w:id="9818"/>
        <w:bookmarkEnd w:id="9819"/>
      </w:del>
    </w:p>
    <w:p w14:paraId="549BF034" w14:textId="6BE4F32B" w:rsidR="00C02487" w:rsidRPr="000D2AE2" w:rsidDel="00091580" w:rsidRDefault="00C02487">
      <w:pPr>
        <w:rPr>
          <w:del w:id="9820" w:author="Liam Coleman" w:date="2021-04-26T11:58:00Z"/>
          <w:rPrChange w:id="9821" w:author="Liam Coleman" w:date="2021-04-26T11:51:00Z">
            <w:rPr>
              <w:del w:id="9822" w:author="Liam Coleman" w:date="2021-04-26T11:58:00Z"/>
            </w:rPr>
          </w:rPrChange>
        </w:rPr>
        <w:pPrChange w:id="9823" w:author="Liam Coleman" w:date="2021-04-26T11:59:00Z">
          <w:pPr>
            <w:pStyle w:val="ReviewNotes"/>
          </w:pPr>
        </w:pPrChange>
      </w:pPr>
      <w:del w:id="9824" w:author="Liam Coleman" w:date="2021-04-26T11:58:00Z">
        <w:r w:rsidRPr="00250CB5" w:rsidDel="00091580">
          <w:delText>JF mentions queue error message in WinEpos to be displayed, more discussion or training on this existing mechanism is required</w:delText>
        </w:r>
        <w:bookmarkStart w:id="9825" w:name="_Toc66781470"/>
        <w:bookmarkStart w:id="9826" w:name="_Toc67314582"/>
        <w:bookmarkStart w:id="9827" w:name="_Toc67315215"/>
        <w:bookmarkStart w:id="9828" w:name="_Toc67322511"/>
        <w:bookmarkStart w:id="9829" w:name="_Toc67323148"/>
        <w:bookmarkStart w:id="9830" w:name="_Toc67406192"/>
        <w:bookmarkStart w:id="9831" w:name="_Toc67406829"/>
        <w:bookmarkStart w:id="9832" w:name="_Toc69823272"/>
        <w:bookmarkStart w:id="9833" w:name="_Toc69823979"/>
        <w:bookmarkStart w:id="9834" w:name="_Toc69912939"/>
        <w:bookmarkStart w:id="9835" w:name="_Toc69913656"/>
        <w:bookmarkStart w:id="9836" w:name="_Toc70329695"/>
        <w:bookmarkEnd w:id="9825"/>
        <w:bookmarkEnd w:id="9826"/>
        <w:bookmarkEnd w:id="9827"/>
        <w:bookmarkEnd w:id="9828"/>
        <w:bookmarkEnd w:id="9829"/>
        <w:bookmarkEnd w:id="9830"/>
        <w:bookmarkEnd w:id="9831"/>
        <w:bookmarkEnd w:id="9832"/>
        <w:bookmarkEnd w:id="9833"/>
        <w:bookmarkEnd w:id="9834"/>
        <w:bookmarkEnd w:id="9835"/>
        <w:bookmarkEnd w:id="9836"/>
      </w:del>
    </w:p>
    <w:p w14:paraId="1AE1A9EF" w14:textId="0E887641" w:rsidR="00D11EAD" w:rsidRPr="005F506A" w:rsidRDefault="008C39D6">
      <w:pPr>
        <w:rPr>
          <w:ins w:id="9837" w:author="Liam Coleman" w:date="2021-04-21T15:32:00Z"/>
          <w:sz w:val="24"/>
          <w:szCs w:val="24"/>
          <w:rPrChange w:id="9838" w:author="Liam Coleman" w:date="2021-04-21T15:33:00Z">
            <w:rPr>
              <w:ins w:id="9839" w:author="Liam Coleman" w:date="2021-04-21T15:32:00Z"/>
            </w:rPr>
          </w:rPrChange>
        </w:rPr>
      </w:pPr>
      <w:bookmarkStart w:id="9840" w:name="_Ref383607941"/>
      <w:bookmarkStart w:id="9841" w:name="_Ref383608584"/>
      <w:del w:id="9842" w:author="Liam Coleman" w:date="2021-04-26T11:58:00Z">
        <w:r w:rsidRPr="000D2AE2" w:rsidDel="00091580">
          <w:delText>Configurations</w:delText>
        </w:r>
      </w:del>
      <w:bookmarkEnd w:id="9840"/>
      <w:bookmarkEnd w:id="9841"/>
      <w:ins w:id="9843" w:author="Liam Coleman" w:date="2021-04-20T11:18:00Z">
        <w:r w:rsidR="00D11EAD" w:rsidRPr="005F506A">
          <w:rPr>
            <w:sz w:val="24"/>
            <w:szCs w:val="24"/>
            <w:rPrChange w:id="9844" w:author="Liam Coleman" w:date="2021-04-21T15:33:00Z">
              <w:rPr/>
            </w:rPrChange>
          </w:rPr>
          <w:t xml:space="preserve">Active </w:t>
        </w:r>
      </w:ins>
      <w:ins w:id="9845" w:author="Liam Coleman" w:date="2021-04-21T15:33:00Z">
        <w:r w:rsidR="005F506A" w:rsidRPr="005F506A">
          <w:rPr>
            <w:sz w:val="24"/>
            <w:szCs w:val="24"/>
            <w:rPrChange w:id="9846" w:author="Liam Coleman" w:date="2021-04-21T15:33:00Z">
              <w:rPr/>
            </w:rPrChange>
          </w:rPr>
          <w:t>directories</w:t>
        </w:r>
      </w:ins>
      <w:ins w:id="9847" w:author="Liam Coleman" w:date="2021-04-20T11:18:00Z">
        <w:r w:rsidR="00D11EAD" w:rsidRPr="005F506A">
          <w:rPr>
            <w:sz w:val="24"/>
            <w:szCs w:val="24"/>
            <w:rPrChange w:id="9848" w:author="Liam Coleman" w:date="2021-04-21T15:33:00Z">
              <w:rPr/>
            </w:rPrChange>
          </w:rPr>
          <w:t xml:space="preserve"> </w:t>
        </w:r>
        <w:r w:rsidR="000A6253" w:rsidRPr="005F506A">
          <w:rPr>
            <w:sz w:val="24"/>
            <w:szCs w:val="24"/>
            <w:rPrChange w:id="9849" w:author="Liam Coleman" w:date="2021-04-21T15:33:00Z">
              <w:rPr/>
            </w:rPrChange>
          </w:rPr>
          <w:t>hook up, should only</w:t>
        </w:r>
      </w:ins>
      <w:ins w:id="9850" w:author="Liam Coleman" w:date="2021-04-20T14:51:00Z">
        <w:r w:rsidR="003230FB" w:rsidRPr="005F506A">
          <w:rPr>
            <w:sz w:val="24"/>
            <w:szCs w:val="24"/>
            <w:rPrChange w:id="9851" w:author="Liam Coleman" w:date="2021-04-21T15:33:00Z">
              <w:rPr/>
            </w:rPrChange>
          </w:rPr>
          <w:t xml:space="preserve"> be needed to be </w:t>
        </w:r>
      </w:ins>
      <w:ins w:id="9852" w:author="Liam Coleman" w:date="2021-04-21T15:33:00Z">
        <w:r w:rsidR="005F506A" w:rsidRPr="005F506A">
          <w:rPr>
            <w:sz w:val="24"/>
            <w:szCs w:val="24"/>
            <w:rPrChange w:id="9853" w:author="Liam Coleman" w:date="2021-04-21T15:33:00Z">
              <w:rPr/>
            </w:rPrChange>
          </w:rPr>
          <w:t>done once</w:t>
        </w:r>
      </w:ins>
      <w:ins w:id="9854" w:author="Liam Coleman" w:date="2021-04-20T15:03:00Z">
        <w:r w:rsidR="00D62EC2" w:rsidRPr="005F506A">
          <w:rPr>
            <w:sz w:val="24"/>
            <w:szCs w:val="24"/>
            <w:rPrChange w:id="9855" w:author="Liam Coleman" w:date="2021-04-21T15:33:00Z">
              <w:rPr/>
            </w:rPrChange>
          </w:rPr>
          <w:t>, on site.</w:t>
        </w:r>
      </w:ins>
    </w:p>
    <w:p w14:paraId="49C986F2" w14:textId="3A50C887" w:rsidR="005F506A" w:rsidRPr="00091580" w:rsidRDefault="005F506A">
      <w:pPr>
        <w:rPr>
          <w:ins w:id="9856" w:author="Liam Coleman" w:date="2021-04-20T11:18:00Z"/>
          <w:sz w:val="24"/>
          <w:szCs w:val="24"/>
          <w:rPrChange w:id="9857" w:author="Liam Coleman" w:date="2021-04-26T11:59:00Z">
            <w:rPr>
              <w:ins w:id="9858" w:author="Liam Coleman" w:date="2021-04-20T11:18:00Z"/>
            </w:rPr>
          </w:rPrChange>
        </w:rPr>
      </w:pPr>
      <w:ins w:id="9859" w:author="Liam Coleman" w:date="2021-04-21T15:32:00Z">
        <w:r w:rsidRPr="00091580">
          <w:rPr>
            <w:sz w:val="24"/>
            <w:szCs w:val="24"/>
            <w:rPrChange w:id="9860" w:author="Liam Coleman" w:date="2021-04-26T11:59:00Z">
              <w:rPr/>
            </w:rPrChange>
          </w:rPr>
          <w:t xml:space="preserve">The </w:t>
        </w:r>
      </w:ins>
      <w:ins w:id="9861" w:author="Liam Coleman" w:date="2021-04-21T15:33:00Z">
        <w:r w:rsidRPr="00091580">
          <w:rPr>
            <w:sz w:val="24"/>
            <w:szCs w:val="24"/>
            <w:rPrChange w:id="9862" w:author="Liam Coleman" w:date="2021-04-26T11:59:00Z">
              <w:rPr/>
            </w:rPrChange>
          </w:rPr>
          <w:t>list box</w:t>
        </w:r>
      </w:ins>
      <w:ins w:id="9863" w:author="Liam Coleman" w:date="2021-04-21T15:32:00Z">
        <w:r w:rsidRPr="00091580">
          <w:rPr>
            <w:sz w:val="24"/>
            <w:szCs w:val="24"/>
            <w:rPrChange w:id="9864" w:author="Liam Coleman" w:date="2021-04-26T11:59:00Z">
              <w:rPr/>
            </w:rPrChange>
          </w:rPr>
          <w:t xml:space="preserve"> on the config file will be populated from a text file. Instructions on how the user </w:t>
        </w:r>
      </w:ins>
      <w:ins w:id="9865" w:author="Liam Coleman" w:date="2021-04-21T15:33:00Z">
        <w:r w:rsidRPr="00091580">
          <w:rPr>
            <w:sz w:val="24"/>
            <w:szCs w:val="24"/>
            <w:rPrChange w:id="9866" w:author="Liam Coleman" w:date="2021-04-26T11:59:00Z">
              <w:rPr/>
            </w:rPrChange>
          </w:rPr>
          <w:t>can</w:t>
        </w:r>
      </w:ins>
      <w:ins w:id="9867" w:author="Liam Coleman" w:date="2021-04-21T15:32:00Z">
        <w:r w:rsidRPr="00091580">
          <w:rPr>
            <w:sz w:val="24"/>
            <w:szCs w:val="24"/>
            <w:rPrChange w:id="9868" w:author="Liam Coleman" w:date="2021-04-26T11:59:00Z">
              <w:rPr/>
            </w:rPrChange>
          </w:rPr>
          <w:t xml:space="preserve"> update this text file </w:t>
        </w:r>
      </w:ins>
      <w:ins w:id="9869" w:author="Liam Coleman" w:date="2021-04-21T15:33:00Z">
        <w:r w:rsidRPr="00091580">
          <w:rPr>
            <w:sz w:val="24"/>
            <w:szCs w:val="24"/>
            <w:rPrChange w:id="9870" w:author="Liam Coleman" w:date="2021-04-26T11:59:00Z">
              <w:rPr/>
            </w:rPrChange>
          </w:rPr>
          <w:t>will need to be clearly explained.</w:t>
        </w:r>
      </w:ins>
    </w:p>
    <w:p w14:paraId="784A800D" w14:textId="0ABC1A69" w:rsidR="009F7719" w:rsidRPr="001935F9" w:rsidDel="001A4244" w:rsidRDefault="009F7719">
      <w:pPr>
        <w:pStyle w:val="ListParagraph"/>
        <w:ind w:left="1134" w:hanging="1134"/>
        <w:rPr>
          <w:del w:id="9871" w:author="Liam Coleman" w:date="2021-04-20T11:07:00Z"/>
          <w:sz w:val="24"/>
          <w:szCs w:val="24"/>
          <w:rPrChange w:id="9872" w:author="Liam Coleman" w:date="2021-03-22T15:11:00Z">
            <w:rPr>
              <w:del w:id="9873" w:author="Liam Coleman" w:date="2021-04-20T11:07:00Z"/>
            </w:rPr>
          </w:rPrChange>
        </w:rPr>
        <w:pPrChange w:id="9874" w:author="Liam Coleman" w:date="2021-05-24T15:42:00Z">
          <w:pPr>
            <w:pStyle w:val="Heading2"/>
          </w:pPr>
        </w:pPrChange>
      </w:pPr>
      <w:bookmarkStart w:id="9875" w:name="_Toc69823274"/>
      <w:bookmarkStart w:id="9876" w:name="_Toc69823981"/>
      <w:bookmarkStart w:id="9877" w:name="_Toc69912941"/>
      <w:bookmarkStart w:id="9878" w:name="_Toc69913658"/>
      <w:bookmarkStart w:id="9879" w:name="_Toc70329697"/>
      <w:bookmarkStart w:id="9880" w:name="_Toc70330107"/>
      <w:bookmarkStart w:id="9881" w:name="_Toc70330442"/>
      <w:bookmarkStart w:id="9882" w:name="_Toc70330776"/>
      <w:bookmarkStart w:id="9883" w:name="_Toc70331980"/>
      <w:bookmarkStart w:id="9884" w:name="_Toc70332216"/>
      <w:bookmarkStart w:id="9885" w:name="_Toc72763037"/>
      <w:bookmarkEnd w:id="9875"/>
      <w:bookmarkEnd w:id="9876"/>
      <w:bookmarkEnd w:id="9877"/>
      <w:bookmarkEnd w:id="9878"/>
      <w:bookmarkEnd w:id="9879"/>
      <w:bookmarkEnd w:id="9880"/>
      <w:bookmarkEnd w:id="9881"/>
      <w:bookmarkEnd w:id="9882"/>
      <w:bookmarkEnd w:id="9883"/>
      <w:bookmarkEnd w:id="9884"/>
      <w:bookmarkEnd w:id="9885"/>
    </w:p>
    <w:p w14:paraId="21B3CF31" w14:textId="3CA7E3C1" w:rsidR="00B17A6E" w:rsidDel="00364F79" w:rsidRDefault="00B17A6E">
      <w:pPr>
        <w:ind w:left="1134" w:hanging="1134"/>
        <w:rPr>
          <w:del w:id="9886" w:author="Liam Coleman (Student - STC)" w:date="2021-03-15T16:40:00Z"/>
        </w:rPr>
        <w:pPrChange w:id="9887" w:author="Liam Coleman" w:date="2021-05-24T15:42:00Z">
          <w:pPr/>
        </w:pPrChange>
      </w:pPr>
      <w:del w:id="9888" w:author="Liam Coleman (Student - STC)" w:date="2021-03-15T16:40:00Z">
        <w:r w:rsidDel="00364F79">
          <w:delText xml:space="preserve">Setting </w:delText>
        </w:r>
        <w:r w:rsidR="00D4448E" w:rsidDel="00364F79">
          <w:delText>to be added to C:\epos\CBE_</w:delText>
        </w:r>
        <w:r w:rsidDel="00364F79">
          <w:delText>Epos_</w:delText>
        </w:r>
        <w:r w:rsidR="00D4448E" w:rsidDel="00364F79">
          <w:delText>Addons</w:delText>
        </w:r>
        <w:r w:rsidDel="00364F79">
          <w:delText>.dll.config under new CashGuard parent xml node off root.</w:delText>
        </w:r>
        <w:bookmarkStart w:id="9889" w:name="_Toc66781472"/>
        <w:bookmarkStart w:id="9890" w:name="_Toc67314584"/>
        <w:bookmarkStart w:id="9891" w:name="_Toc67315217"/>
        <w:bookmarkStart w:id="9892" w:name="_Toc67322513"/>
        <w:bookmarkStart w:id="9893" w:name="_Toc67323150"/>
        <w:bookmarkStart w:id="9894" w:name="_Toc67406194"/>
        <w:bookmarkStart w:id="9895" w:name="_Toc67406831"/>
        <w:bookmarkStart w:id="9896" w:name="_Toc69823275"/>
        <w:bookmarkStart w:id="9897" w:name="_Toc69823982"/>
        <w:bookmarkStart w:id="9898" w:name="_Toc69912942"/>
        <w:bookmarkStart w:id="9899" w:name="_Toc69913659"/>
        <w:bookmarkStart w:id="9900" w:name="_Toc70329698"/>
        <w:bookmarkStart w:id="9901" w:name="_Toc70330108"/>
        <w:bookmarkStart w:id="9902" w:name="_Toc70330443"/>
        <w:bookmarkStart w:id="9903" w:name="_Toc70330777"/>
        <w:bookmarkStart w:id="9904" w:name="_Toc70331981"/>
        <w:bookmarkStart w:id="9905" w:name="_Toc70332217"/>
        <w:bookmarkStart w:id="9906" w:name="_Toc7276303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del>
    </w:p>
    <w:p w14:paraId="0A20585B" w14:textId="7B3F5C7E" w:rsidR="00783FE5" w:rsidDel="00364F79" w:rsidRDefault="007344BC">
      <w:pPr>
        <w:pStyle w:val="ListParagraph"/>
        <w:ind w:left="1134" w:hanging="1134"/>
        <w:rPr>
          <w:del w:id="9907" w:author="Liam Coleman (Student - STC)" w:date="2021-03-15T16:40:00Z"/>
        </w:rPr>
        <w:pPrChange w:id="9908" w:author="Liam Coleman" w:date="2021-05-24T15:42:00Z">
          <w:pPr>
            <w:pStyle w:val="ListParagraph"/>
            <w:numPr>
              <w:numId w:val="77"/>
            </w:numPr>
            <w:ind w:hanging="360"/>
          </w:pPr>
        </w:pPrChange>
      </w:pPr>
      <w:del w:id="9909" w:author="Liam Coleman (Student - STC)" w:date="2021-03-15T16:40:00Z">
        <w:r w:rsidDel="00364F79">
          <w:delText>Serial</w:delText>
        </w:r>
        <w:r w:rsidR="00783FE5" w:rsidDel="00364F79">
          <w:delText>Port</w:delText>
        </w:r>
        <w:r w:rsidR="00D4448E" w:rsidDel="00364F79">
          <w:delText>Number</w:delText>
        </w:r>
        <w:bookmarkStart w:id="9910" w:name="_Toc66781473"/>
        <w:bookmarkStart w:id="9911" w:name="_Toc67314585"/>
        <w:bookmarkStart w:id="9912" w:name="_Toc67315218"/>
        <w:bookmarkStart w:id="9913" w:name="_Toc67322514"/>
        <w:bookmarkStart w:id="9914" w:name="_Toc67323151"/>
        <w:bookmarkStart w:id="9915" w:name="_Toc67406195"/>
        <w:bookmarkStart w:id="9916" w:name="_Toc67406832"/>
        <w:bookmarkStart w:id="9917" w:name="_Toc69823276"/>
        <w:bookmarkStart w:id="9918" w:name="_Toc69823983"/>
        <w:bookmarkStart w:id="9919" w:name="_Toc69912943"/>
        <w:bookmarkStart w:id="9920" w:name="_Toc69913660"/>
        <w:bookmarkStart w:id="9921" w:name="_Toc70329699"/>
        <w:bookmarkStart w:id="9922" w:name="_Toc70330109"/>
        <w:bookmarkStart w:id="9923" w:name="_Toc70330444"/>
        <w:bookmarkStart w:id="9924" w:name="_Toc70330778"/>
        <w:bookmarkStart w:id="9925" w:name="_Toc70331982"/>
        <w:bookmarkStart w:id="9926" w:name="_Toc70332218"/>
        <w:bookmarkStart w:id="9927" w:name="_Toc7276303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del>
    </w:p>
    <w:p w14:paraId="15EA4E76" w14:textId="739D378F" w:rsidR="00783FE5" w:rsidDel="00364F79" w:rsidRDefault="00783FE5">
      <w:pPr>
        <w:pStyle w:val="ListParagraph"/>
        <w:ind w:left="1134" w:hanging="1134"/>
        <w:rPr>
          <w:del w:id="9928" w:author="Liam Coleman (Student - STC)" w:date="2021-03-15T16:40:00Z"/>
        </w:rPr>
        <w:pPrChange w:id="9929" w:author="Liam Coleman" w:date="2021-05-24T15:42:00Z">
          <w:pPr>
            <w:pStyle w:val="ListParagraph"/>
            <w:numPr>
              <w:numId w:val="50"/>
            </w:numPr>
            <w:ind w:hanging="360"/>
          </w:pPr>
        </w:pPrChange>
      </w:pPr>
      <w:del w:id="9930" w:author="Liam Coleman (Student - STC)" w:date="2021-03-15T16:40:00Z">
        <w:r w:rsidRPr="00BC0D53" w:rsidDel="00364F79">
          <w:rPr>
            <w:strike/>
          </w:rPr>
          <w:delText>QuickTender</w:delText>
        </w:r>
        <w:r w:rsidR="00D4448E" w:rsidRPr="00BC0D53" w:rsidDel="00364F79">
          <w:rPr>
            <w:strike/>
          </w:rPr>
          <w:delText xml:space="preserve"> (unconfirmed)</w:delText>
        </w:r>
        <w:r w:rsidR="00C02487" w:rsidDel="00364F79">
          <w:delText xml:space="preserve"> </w:delText>
        </w:r>
        <w:r w:rsidR="00C02487" w:rsidDel="00364F79">
          <w:rPr>
            <w:rStyle w:val="ReviewNotesChar"/>
          </w:rPr>
          <w:delText>Not Required</w:delText>
        </w:r>
        <w:bookmarkStart w:id="9931" w:name="_Toc66781474"/>
        <w:bookmarkStart w:id="9932" w:name="_Toc67314586"/>
        <w:bookmarkStart w:id="9933" w:name="_Toc67315219"/>
        <w:bookmarkStart w:id="9934" w:name="_Toc67322515"/>
        <w:bookmarkStart w:id="9935" w:name="_Toc67323152"/>
        <w:bookmarkStart w:id="9936" w:name="_Toc67406196"/>
        <w:bookmarkStart w:id="9937" w:name="_Toc67406833"/>
        <w:bookmarkStart w:id="9938" w:name="_Toc69823277"/>
        <w:bookmarkStart w:id="9939" w:name="_Toc69823984"/>
        <w:bookmarkStart w:id="9940" w:name="_Toc69912944"/>
        <w:bookmarkStart w:id="9941" w:name="_Toc69913661"/>
        <w:bookmarkStart w:id="9942" w:name="_Toc70329700"/>
        <w:bookmarkStart w:id="9943" w:name="_Toc70330110"/>
        <w:bookmarkStart w:id="9944" w:name="_Toc70330445"/>
        <w:bookmarkStart w:id="9945" w:name="_Toc70330779"/>
        <w:bookmarkStart w:id="9946" w:name="_Toc70331983"/>
        <w:bookmarkStart w:id="9947" w:name="_Toc70332219"/>
        <w:bookmarkStart w:id="9948" w:name="_Toc7276304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del>
    </w:p>
    <w:p w14:paraId="58D0CF92" w14:textId="724A620D" w:rsidR="00DA02D8" w:rsidDel="00364F79" w:rsidRDefault="00DA02D8">
      <w:pPr>
        <w:pStyle w:val="ListParagraph"/>
        <w:ind w:left="1134" w:hanging="1134"/>
        <w:rPr>
          <w:del w:id="9949" w:author="Liam Coleman (Student - STC)" w:date="2021-03-15T16:40:00Z"/>
        </w:rPr>
        <w:pPrChange w:id="9950" w:author="Liam Coleman" w:date="2021-05-24T15:42:00Z">
          <w:pPr>
            <w:pStyle w:val="ListParagraph"/>
            <w:numPr>
              <w:numId w:val="50"/>
            </w:numPr>
            <w:ind w:hanging="360"/>
          </w:pPr>
        </w:pPrChange>
      </w:pPr>
      <w:del w:id="9951" w:author="Liam Coleman (Student - STC)" w:date="2021-03-15T16:40:00Z">
        <w:r w:rsidDel="00364F79">
          <w:delText>PromptCustomerChange (unconfirmed)</w:delText>
        </w:r>
        <w:bookmarkStart w:id="9952" w:name="_Toc66781475"/>
        <w:bookmarkStart w:id="9953" w:name="_Toc67314587"/>
        <w:bookmarkStart w:id="9954" w:name="_Toc67315220"/>
        <w:bookmarkStart w:id="9955" w:name="_Toc67322516"/>
        <w:bookmarkStart w:id="9956" w:name="_Toc67323153"/>
        <w:bookmarkStart w:id="9957" w:name="_Toc67406197"/>
        <w:bookmarkStart w:id="9958" w:name="_Toc67406834"/>
        <w:bookmarkStart w:id="9959" w:name="_Toc69823278"/>
        <w:bookmarkStart w:id="9960" w:name="_Toc69823985"/>
        <w:bookmarkStart w:id="9961" w:name="_Toc69912945"/>
        <w:bookmarkStart w:id="9962" w:name="_Toc69913662"/>
        <w:bookmarkStart w:id="9963" w:name="_Toc70329701"/>
        <w:bookmarkStart w:id="9964" w:name="_Toc70330111"/>
        <w:bookmarkStart w:id="9965" w:name="_Toc70330446"/>
        <w:bookmarkStart w:id="9966" w:name="_Toc70330780"/>
        <w:bookmarkStart w:id="9967" w:name="_Toc70331984"/>
        <w:bookmarkStart w:id="9968" w:name="_Toc70332220"/>
        <w:bookmarkStart w:id="9969" w:name="_Toc7276304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del>
    </w:p>
    <w:p w14:paraId="5DB7F18C" w14:textId="442B106A" w:rsidR="0087460E" w:rsidDel="00364F79" w:rsidRDefault="007344BC">
      <w:pPr>
        <w:pStyle w:val="ListParagraph"/>
        <w:ind w:left="1134" w:hanging="1134"/>
        <w:rPr>
          <w:del w:id="9970" w:author="Liam Coleman (Student - STC)" w:date="2021-03-15T16:40:00Z"/>
        </w:rPr>
        <w:pPrChange w:id="9971" w:author="Liam Coleman" w:date="2021-05-24T15:42:00Z">
          <w:pPr>
            <w:pStyle w:val="ListParagraph"/>
            <w:numPr>
              <w:numId w:val="50"/>
            </w:numPr>
            <w:ind w:hanging="360"/>
          </w:pPr>
        </w:pPrChange>
      </w:pPr>
      <w:del w:id="9972" w:author="Liam Coleman (Student - STC)" w:date="2021-03-15T16:40:00Z">
        <w:r w:rsidRPr="00BC0D53" w:rsidDel="00364F79">
          <w:rPr>
            <w:strike/>
          </w:rPr>
          <w:delText>PrintCashSessionReport</w:delText>
        </w:r>
        <w:r w:rsidR="00C02487" w:rsidDel="00364F79">
          <w:delText xml:space="preserve"> </w:delText>
        </w:r>
        <w:r w:rsidR="00C02487" w:rsidDel="00364F79">
          <w:rPr>
            <w:rStyle w:val="ReviewNotesChar"/>
          </w:rPr>
          <w:delText>Not Required</w:delText>
        </w:r>
        <w:bookmarkStart w:id="9973" w:name="_Toc66781476"/>
        <w:bookmarkStart w:id="9974" w:name="_Toc67314588"/>
        <w:bookmarkStart w:id="9975" w:name="_Toc67315221"/>
        <w:bookmarkStart w:id="9976" w:name="_Toc67322517"/>
        <w:bookmarkStart w:id="9977" w:name="_Toc67323154"/>
        <w:bookmarkStart w:id="9978" w:name="_Toc67406198"/>
        <w:bookmarkStart w:id="9979" w:name="_Toc67406835"/>
        <w:bookmarkStart w:id="9980" w:name="_Toc69823279"/>
        <w:bookmarkStart w:id="9981" w:name="_Toc69823986"/>
        <w:bookmarkStart w:id="9982" w:name="_Toc69912946"/>
        <w:bookmarkStart w:id="9983" w:name="_Toc69913663"/>
        <w:bookmarkStart w:id="9984" w:name="_Toc70329702"/>
        <w:bookmarkStart w:id="9985" w:name="_Toc70330112"/>
        <w:bookmarkStart w:id="9986" w:name="_Toc70330447"/>
        <w:bookmarkStart w:id="9987" w:name="_Toc70330781"/>
        <w:bookmarkStart w:id="9988" w:name="_Toc70331985"/>
        <w:bookmarkStart w:id="9989" w:name="_Toc70332221"/>
        <w:bookmarkStart w:id="9990" w:name="_Toc7276304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del>
    </w:p>
    <w:p w14:paraId="74BA7C12" w14:textId="790C4442" w:rsidR="007344BC" w:rsidRPr="00BC0D53" w:rsidDel="00364F79" w:rsidRDefault="007344BC">
      <w:pPr>
        <w:pStyle w:val="ListParagraph"/>
        <w:ind w:left="1134" w:hanging="1134"/>
        <w:rPr>
          <w:del w:id="9991" w:author="Liam Coleman (Student - STC)" w:date="2021-03-15T16:40:00Z"/>
          <w:strike/>
        </w:rPr>
        <w:pPrChange w:id="9992" w:author="Liam Coleman" w:date="2021-05-24T15:42:00Z">
          <w:pPr>
            <w:pStyle w:val="ListParagraph"/>
            <w:numPr>
              <w:ilvl w:val="1"/>
              <w:numId w:val="50"/>
            </w:numPr>
            <w:ind w:left="1440" w:hanging="360"/>
          </w:pPr>
        </w:pPrChange>
      </w:pPr>
      <w:del w:id="9993" w:author="Liam Coleman (Student - STC)" w:date="2021-03-15T16:40:00Z">
        <w:r w:rsidRPr="00BC0D53" w:rsidDel="00364F79">
          <w:rPr>
            <w:strike/>
          </w:rPr>
          <w:delText>S = for each Shift</w:delText>
        </w:r>
        <w:bookmarkStart w:id="9994" w:name="_Toc66781477"/>
        <w:bookmarkStart w:id="9995" w:name="_Toc67314589"/>
        <w:bookmarkStart w:id="9996" w:name="_Toc67315222"/>
        <w:bookmarkStart w:id="9997" w:name="_Toc67322518"/>
        <w:bookmarkStart w:id="9998" w:name="_Toc67323155"/>
        <w:bookmarkStart w:id="9999" w:name="_Toc67406199"/>
        <w:bookmarkStart w:id="10000" w:name="_Toc67406836"/>
        <w:bookmarkStart w:id="10001" w:name="_Toc69823280"/>
        <w:bookmarkStart w:id="10002" w:name="_Toc69823987"/>
        <w:bookmarkStart w:id="10003" w:name="_Toc69912947"/>
        <w:bookmarkStart w:id="10004" w:name="_Toc69913664"/>
        <w:bookmarkStart w:id="10005" w:name="_Toc70329703"/>
        <w:bookmarkStart w:id="10006" w:name="_Toc70330113"/>
        <w:bookmarkStart w:id="10007" w:name="_Toc70330448"/>
        <w:bookmarkStart w:id="10008" w:name="_Toc70330782"/>
        <w:bookmarkStart w:id="10009" w:name="_Toc70331986"/>
        <w:bookmarkStart w:id="10010" w:name="_Toc70332222"/>
        <w:bookmarkStart w:id="10011" w:name="_Toc7276304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del>
    </w:p>
    <w:p w14:paraId="3136B42D" w14:textId="0174237B" w:rsidR="007344BC" w:rsidRPr="00BC0D53" w:rsidDel="00364F79" w:rsidRDefault="007344BC">
      <w:pPr>
        <w:pStyle w:val="ListParagraph"/>
        <w:ind w:left="1134" w:hanging="1134"/>
        <w:rPr>
          <w:del w:id="10012" w:author="Liam Coleman (Student - STC)" w:date="2021-03-15T16:40:00Z"/>
          <w:strike/>
        </w:rPr>
        <w:pPrChange w:id="10013" w:author="Liam Coleman" w:date="2021-05-24T15:42:00Z">
          <w:pPr>
            <w:pStyle w:val="ListParagraph"/>
            <w:numPr>
              <w:ilvl w:val="1"/>
              <w:numId w:val="50"/>
            </w:numPr>
            <w:ind w:left="1440" w:hanging="360"/>
          </w:pPr>
        </w:pPrChange>
      </w:pPr>
      <w:del w:id="10014" w:author="Liam Coleman (Student - STC)" w:date="2021-03-15T16:40:00Z">
        <w:r w:rsidRPr="00BC0D53" w:rsidDel="00364F79">
          <w:rPr>
            <w:strike/>
          </w:rPr>
          <w:delText xml:space="preserve">D = </w:delText>
        </w:r>
        <w:r w:rsidR="004E6C76" w:rsidRPr="00BC0D53" w:rsidDel="00364F79">
          <w:rPr>
            <w:strike/>
          </w:rPr>
          <w:delText>D</w:delText>
        </w:r>
        <w:r w:rsidRPr="00BC0D53" w:rsidDel="00364F79">
          <w:rPr>
            <w:strike/>
          </w:rPr>
          <w:delText>aily</w:delText>
        </w:r>
        <w:bookmarkStart w:id="10015" w:name="_Toc66781478"/>
        <w:bookmarkStart w:id="10016" w:name="_Toc67314590"/>
        <w:bookmarkStart w:id="10017" w:name="_Toc67315223"/>
        <w:bookmarkStart w:id="10018" w:name="_Toc67322519"/>
        <w:bookmarkStart w:id="10019" w:name="_Toc67323156"/>
        <w:bookmarkStart w:id="10020" w:name="_Toc67406200"/>
        <w:bookmarkStart w:id="10021" w:name="_Toc67406837"/>
        <w:bookmarkStart w:id="10022" w:name="_Toc69823281"/>
        <w:bookmarkStart w:id="10023" w:name="_Toc69823988"/>
        <w:bookmarkStart w:id="10024" w:name="_Toc69912948"/>
        <w:bookmarkStart w:id="10025" w:name="_Toc69913665"/>
        <w:bookmarkStart w:id="10026" w:name="_Toc70329704"/>
        <w:bookmarkStart w:id="10027" w:name="_Toc70330114"/>
        <w:bookmarkStart w:id="10028" w:name="_Toc70330449"/>
        <w:bookmarkStart w:id="10029" w:name="_Toc70330783"/>
        <w:bookmarkStart w:id="10030" w:name="_Toc70331987"/>
        <w:bookmarkStart w:id="10031" w:name="_Toc70332223"/>
        <w:bookmarkStart w:id="10032" w:name="_Toc7276304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del>
    </w:p>
    <w:p w14:paraId="1AAB0315" w14:textId="1404851B" w:rsidR="002659B3" w:rsidRPr="00BC0D53" w:rsidDel="00364F79" w:rsidRDefault="002659B3">
      <w:pPr>
        <w:pStyle w:val="ListParagraph"/>
        <w:ind w:left="1134" w:hanging="1134"/>
        <w:rPr>
          <w:del w:id="10033" w:author="Liam Coleman (Student - STC)" w:date="2021-03-15T16:40:00Z"/>
          <w:strike/>
        </w:rPr>
        <w:pPrChange w:id="10034" w:author="Liam Coleman" w:date="2021-05-24T15:42:00Z">
          <w:pPr>
            <w:pStyle w:val="ListParagraph"/>
            <w:numPr>
              <w:ilvl w:val="1"/>
              <w:numId w:val="50"/>
            </w:numPr>
            <w:ind w:left="1440" w:hanging="360"/>
          </w:pPr>
        </w:pPrChange>
      </w:pPr>
      <w:del w:id="10035" w:author="Liam Coleman (Student - STC)" w:date="2021-03-15T16:40:00Z">
        <w:r w:rsidRPr="00BC0D53" w:rsidDel="00364F79">
          <w:rPr>
            <w:strike/>
          </w:rPr>
          <w:delText>N= Do not print the Report.</w:delText>
        </w:r>
        <w:bookmarkStart w:id="10036" w:name="_Toc66781479"/>
        <w:bookmarkStart w:id="10037" w:name="_Toc67314591"/>
        <w:bookmarkStart w:id="10038" w:name="_Toc67315224"/>
        <w:bookmarkStart w:id="10039" w:name="_Toc67322520"/>
        <w:bookmarkStart w:id="10040" w:name="_Toc67323157"/>
        <w:bookmarkStart w:id="10041" w:name="_Toc67406201"/>
        <w:bookmarkStart w:id="10042" w:name="_Toc67406838"/>
        <w:bookmarkStart w:id="10043" w:name="_Toc69823282"/>
        <w:bookmarkStart w:id="10044" w:name="_Toc69823989"/>
        <w:bookmarkStart w:id="10045" w:name="_Toc69912949"/>
        <w:bookmarkStart w:id="10046" w:name="_Toc69913666"/>
        <w:bookmarkStart w:id="10047" w:name="_Toc70329705"/>
        <w:bookmarkStart w:id="10048" w:name="_Toc70330115"/>
        <w:bookmarkStart w:id="10049" w:name="_Toc70330450"/>
        <w:bookmarkStart w:id="10050" w:name="_Toc70330784"/>
        <w:bookmarkStart w:id="10051" w:name="_Toc70331988"/>
        <w:bookmarkStart w:id="10052" w:name="_Toc70332224"/>
        <w:bookmarkStart w:id="10053" w:name="_Toc7276304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del>
    </w:p>
    <w:p w14:paraId="2DA20336" w14:textId="34C8F7C1" w:rsidR="00B17A6E" w:rsidDel="00364F79" w:rsidRDefault="00B17A6E">
      <w:pPr>
        <w:ind w:left="1134" w:hanging="1134"/>
        <w:rPr>
          <w:del w:id="10054" w:author="Liam Coleman (Student - STC)" w:date="2021-03-15T16:40:00Z"/>
        </w:rPr>
        <w:pPrChange w:id="10055" w:author="Liam Coleman" w:date="2021-05-24T15:42:00Z">
          <w:pPr/>
        </w:pPrChange>
      </w:pPr>
      <w:del w:id="10056" w:author="Liam Coleman (Student - STC)" w:date="2021-03-15T16:40:00Z">
        <w:r w:rsidDel="00364F79">
          <w:delText>The following settings are to be confirmed:</w:delText>
        </w:r>
        <w:bookmarkStart w:id="10057" w:name="_Toc66781480"/>
        <w:bookmarkStart w:id="10058" w:name="_Toc67314592"/>
        <w:bookmarkStart w:id="10059" w:name="_Toc67315225"/>
        <w:bookmarkStart w:id="10060" w:name="_Toc67322521"/>
        <w:bookmarkStart w:id="10061" w:name="_Toc67323158"/>
        <w:bookmarkStart w:id="10062" w:name="_Toc67406202"/>
        <w:bookmarkStart w:id="10063" w:name="_Toc67406839"/>
        <w:bookmarkStart w:id="10064" w:name="_Toc69823283"/>
        <w:bookmarkStart w:id="10065" w:name="_Toc69823990"/>
        <w:bookmarkStart w:id="10066" w:name="_Toc69912950"/>
        <w:bookmarkStart w:id="10067" w:name="_Toc69913667"/>
        <w:bookmarkStart w:id="10068" w:name="_Toc70329706"/>
        <w:bookmarkStart w:id="10069" w:name="_Toc70330116"/>
        <w:bookmarkStart w:id="10070" w:name="_Toc70330451"/>
        <w:bookmarkStart w:id="10071" w:name="_Toc70330785"/>
        <w:bookmarkStart w:id="10072" w:name="_Toc70331989"/>
        <w:bookmarkStart w:id="10073" w:name="_Toc70332225"/>
        <w:bookmarkStart w:id="10074" w:name="_Toc7276304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del>
    </w:p>
    <w:p w14:paraId="3B620C81" w14:textId="437F1C4F" w:rsidR="00C02487" w:rsidDel="00364F79" w:rsidRDefault="00B17A6E">
      <w:pPr>
        <w:pStyle w:val="ListParagraph"/>
        <w:ind w:left="1134" w:hanging="1134"/>
        <w:rPr>
          <w:del w:id="10075" w:author="Liam Coleman (Student - STC)" w:date="2021-03-15T16:40:00Z"/>
        </w:rPr>
        <w:pPrChange w:id="10076" w:author="Liam Coleman" w:date="2021-05-24T15:42:00Z">
          <w:pPr>
            <w:pStyle w:val="ListParagraph"/>
            <w:numPr>
              <w:numId w:val="76"/>
            </w:numPr>
            <w:ind w:hanging="360"/>
          </w:pPr>
        </w:pPrChange>
      </w:pPr>
      <w:del w:id="10077" w:author="Liam Coleman (Student - STC)" w:date="2021-03-15T16:40:00Z">
        <w:r w:rsidDel="00364F79">
          <w:delText>CGEventIdleDelay (use to wait for CashGuard to finish Firing Events)</w:delText>
        </w:r>
        <w:bookmarkStart w:id="10078" w:name="_Toc66781481"/>
        <w:bookmarkStart w:id="10079" w:name="_Toc67314593"/>
        <w:bookmarkStart w:id="10080" w:name="_Toc67315226"/>
        <w:bookmarkStart w:id="10081" w:name="_Toc67322522"/>
        <w:bookmarkStart w:id="10082" w:name="_Toc67323159"/>
        <w:bookmarkStart w:id="10083" w:name="_Toc67406203"/>
        <w:bookmarkStart w:id="10084" w:name="_Toc67406840"/>
        <w:bookmarkStart w:id="10085" w:name="_Toc69823284"/>
        <w:bookmarkStart w:id="10086" w:name="_Toc69823991"/>
        <w:bookmarkStart w:id="10087" w:name="_Toc69912951"/>
        <w:bookmarkStart w:id="10088" w:name="_Toc69913668"/>
        <w:bookmarkStart w:id="10089" w:name="_Toc70329707"/>
        <w:bookmarkStart w:id="10090" w:name="_Toc70330117"/>
        <w:bookmarkStart w:id="10091" w:name="_Toc70330452"/>
        <w:bookmarkStart w:id="10092" w:name="_Toc70330786"/>
        <w:bookmarkStart w:id="10093" w:name="_Toc70331990"/>
        <w:bookmarkStart w:id="10094" w:name="_Toc70332226"/>
        <w:bookmarkStart w:id="10095" w:name="_Toc7276304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del>
    </w:p>
    <w:p w14:paraId="3B867B31" w14:textId="1B47DE93" w:rsidR="00C02487" w:rsidRPr="00BC0D53" w:rsidDel="00364F79" w:rsidRDefault="00C02487">
      <w:pPr>
        <w:pStyle w:val="ListParagraph"/>
        <w:ind w:left="1134" w:hanging="1134"/>
        <w:rPr>
          <w:del w:id="10096" w:author="Liam Coleman (Student - STC)" w:date="2021-03-15T16:40:00Z"/>
          <w:i/>
          <w:color w:val="C00000"/>
        </w:rPr>
        <w:pPrChange w:id="10097" w:author="Liam Coleman" w:date="2021-05-24T15:42:00Z">
          <w:pPr>
            <w:pStyle w:val="ListParagraph"/>
            <w:numPr>
              <w:numId w:val="76"/>
            </w:numPr>
            <w:ind w:hanging="360"/>
          </w:pPr>
        </w:pPrChange>
      </w:pPr>
      <w:del w:id="10098" w:author="Liam Coleman (Student - STC)" w:date="2021-03-15T16:40:00Z">
        <w:r w:rsidRPr="00BC0D53" w:rsidDel="00364F79">
          <w:rPr>
            <w:i/>
            <w:color w:val="C00000"/>
          </w:rPr>
          <w:delText>Function Call Timeout Setting require</w:delText>
        </w:r>
        <w:r w:rsidDel="00364F79">
          <w:rPr>
            <w:i/>
            <w:color w:val="C00000"/>
          </w:rPr>
          <w:delText>d</w:delText>
        </w:r>
        <w:r w:rsidRPr="00BC0D53" w:rsidDel="00364F79">
          <w:rPr>
            <w:i/>
            <w:color w:val="C00000"/>
          </w:rPr>
          <w:delText xml:space="preserve"> where the function is failed and after timeout any received DLL response is ignored.</w:delText>
        </w:r>
        <w:bookmarkStart w:id="10099" w:name="_Toc66781482"/>
        <w:bookmarkStart w:id="10100" w:name="_Toc67314594"/>
        <w:bookmarkStart w:id="10101" w:name="_Toc67315227"/>
        <w:bookmarkStart w:id="10102" w:name="_Toc67322523"/>
        <w:bookmarkStart w:id="10103" w:name="_Toc67323160"/>
        <w:bookmarkStart w:id="10104" w:name="_Toc67406204"/>
        <w:bookmarkStart w:id="10105" w:name="_Toc67406841"/>
        <w:bookmarkStart w:id="10106" w:name="_Toc69823285"/>
        <w:bookmarkStart w:id="10107" w:name="_Toc69823992"/>
        <w:bookmarkStart w:id="10108" w:name="_Toc69912952"/>
        <w:bookmarkStart w:id="10109" w:name="_Toc69913669"/>
        <w:bookmarkStart w:id="10110" w:name="_Toc70329708"/>
        <w:bookmarkStart w:id="10111" w:name="_Toc70330118"/>
        <w:bookmarkStart w:id="10112" w:name="_Toc70330453"/>
        <w:bookmarkStart w:id="10113" w:name="_Toc70330787"/>
        <w:bookmarkStart w:id="10114" w:name="_Toc70331991"/>
        <w:bookmarkStart w:id="10115" w:name="_Toc70332227"/>
        <w:bookmarkStart w:id="10116" w:name="_Toc7276304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del>
    </w:p>
    <w:p w14:paraId="3130E7D6" w14:textId="3C3C9815" w:rsidR="00B17A6E" w:rsidDel="00364F79" w:rsidRDefault="00B17A6E">
      <w:pPr>
        <w:pStyle w:val="ListParagraph"/>
        <w:ind w:left="1134" w:hanging="1134"/>
        <w:rPr>
          <w:del w:id="10117" w:author="Liam Coleman (Student - STC)" w:date="2021-03-15T16:40:00Z"/>
        </w:rPr>
        <w:pPrChange w:id="10118" w:author="Liam Coleman" w:date="2021-05-24T15:42:00Z">
          <w:pPr>
            <w:pStyle w:val="ListParagraph"/>
            <w:numPr>
              <w:numId w:val="76"/>
            </w:numPr>
            <w:ind w:hanging="360"/>
          </w:pPr>
        </w:pPrChange>
      </w:pPr>
      <w:del w:id="10119" w:author="Liam Coleman (Student - STC)" w:date="2021-03-15T16:40:00Z">
        <w:r w:rsidDel="00364F79">
          <w:delText>BusyRetryMechanism</w:delText>
        </w:r>
        <w:bookmarkStart w:id="10120" w:name="_Toc66781483"/>
        <w:bookmarkStart w:id="10121" w:name="_Toc67314595"/>
        <w:bookmarkStart w:id="10122" w:name="_Toc67315228"/>
        <w:bookmarkStart w:id="10123" w:name="_Toc67322524"/>
        <w:bookmarkStart w:id="10124" w:name="_Toc67323161"/>
        <w:bookmarkStart w:id="10125" w:name="_Toc67406205"/>
        <w:bookmarkStart w:id="10126" w:name="_Toc67406842"/>
        <w:bookmarkStart w:id="10127" w:name="_Toc69823286"/>
        <w:bookmarkStart w:id="10128" w:name="_Toc69823993"/>
        <w:bookmarkStart w:id="10129" w:name="_Toc69912953"/>
        <w:bookmarkStart w:id="10130" w:name="_Toc69913670"/>
        <w:bookmarkStart w:id="10131" w:name="_Toc70329709"/>
        <w:bookmarkStart w:id="10132" w:name="_Toc70330119"/>
        <w:bookmarkStart w:id="10133" w:name="_Toc70330454"/>
        <w:bookmarkStart w:id="10134" w:name="_Toc70330788"/>
        <w:bookmarkStart w:id="10135" w:name="_Toc70331992"/>
        <w:bookmarkStart w:id="10136" w:name="_Toc70332228"/>
        <w:bookmarkStart w:id="10137" w:name="_Toc7276304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del>
    </w:p>
    <w:p w14:paraId="3C3AB8D6" w14:textId="3D3DE32A" w:rsidR="00B17A6E" w:rsidDel="00364F79" w:rsidRDefault="00B17A6E">
      <w:pPr>
        <w:pStyle w:val="ListParagraph"/>
        <w:ind w:left="1134" w:hanging="1134"/>
        <w:rPr>
          <w:del w:id="10138" w:author="Liam Coleman (Student - STC)" w:date="2021-03-15T16:40:00Z"/>
        </w:rPr>
        <w:pPrChange w:id="10139" w:author="Liam Coleman" w:date="2021-05-24T15:42:00Z">
          <w:pPr>
            <w:pStyle w:val="ListParagraph"/>
            <w:numPr>
              <w:ilvl w:val="1"/>
              <w:numId w:val="76"/>
            </w:numPr>
            <w:ind w:left="1440" w:hanging="360"/>
          </w:pPr>
        </w:pPrChange>
      </w:pPr>
      <w:del w:id="10140" w:author="Liam Coleman (Student - STC)" w:date="2021-03-15T16:40:00Z">
        <w:r w:rsidDel="00364F79">
          <w:delText>FirstSleepMS</w:delText>
        </w:r>
        <w:bookmarkStart w:id="10141" w:name="_Toc66781484"/>
        <w:bookmarkStart w:id="10142" w:name="_Toc67314596"/>
        <w:bookmarkStart w:id="10143" w:name="_Toc67315229"/>
        <w:bookmarkStart w:id="10144" w:name="_Toc67322525"/>
        <w:bookmarkStart w:id="10145" w:name="_Toc67323162"/>
        <w:bookmarkStart w:id="10146" w:name="_Toc67406206"/>
        <w:bookmarkStart w:id="10147" w:name="_Toc67406843"/>
        <w:bookmarkStart w:id="10148" w:name="_Toc69823287"/>
        <w:bookmarkStart w:id="10149" w:name="_Toc69823994"/>
        <w:bookmarkStart w:id="10150" w:name="_Toc69912954"/>
        <w:bookmarkStart w:id="10151" w:name="_Toc69913671"/>
        <w:bookmarkStart w:id="10152" w:name="_Toc70329710"/>
        <w:bookmarkStart w:id="10153" w:name="_Toc70330120"/>
        <w:bookmarkStart w:id="10154" w:name="_Toc70330455"/>
        <w:bookmarkStart w:id="10155" w:name="_Toc70330789"/>
        <w:bookmarkStart w:id="10156" w:name="_Toc70331993"/>
        <w:bookmarkStart w:id="10157" w:name="_Toc70332229"/>
        <w:bookmarkStart w:id="10158" w:name="_Toc7276305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del>
    </w:p>
    <w:p w14:paraId="33D1B725" w14:textId="6D9FA682" w:rsidR="00B17A6E" w:rsidDel="00364F79" w:rsidRDefault="00B17A6E">
      <w:pPr>
        <w:pStyle w:val="ListParagraph"/>
        <w:ind w:left="1134" w:hanging="1134"/>
        <w:rPr>
          <w:del w:id="10159" w:author="Liam Coleman (Student - STC)" w:date="2021-03-15T16:40:00Z"/>
        </w:rPr>
        <w:pPrChange w:id="10160" w:author="Liam Coleman" w:date="2021-05-24T15:42:00Z">
          <w:pPr>
            <w:pStyle w:val="ListParagraph"/>
            <w:numPr>
              <w:ilvl w:val="1"/>
              <w:numId w:val="76"/>
            </w:numPr>
            <w:ind w:left="1440" w:hanging="360"/>
          </w:pPr>
        </w:pPrChange>
      </w:pPr>
      <w:del w:id="10161" w:author="Liam Coleman (Student - STC)" w:date="2021-03-15T16:40:00Z">
        <w:r w:rsidDel="00364F79">
          <w:delText>SubsequentSleep</w:delText>
        </w:r>
        <w:bookmarkStart w:id="10162" w:name="_Toc66781485"/>
        <w:bookmarkStart w:id="10163" w:name="_Toc67314597"/>
        <w:bookmarkStart w:id="10164" w:name="_Toc67315230"/>
        <w:bookmarkStart w:id="10165" w:name="_Toc67322526"/>
        <w:bookmarkStart w:id="10166" w:name="_Toc67323163"/>
        <w:bookmarkStart w:id="10167" w:name="_Toc67406207"/>
        <w:bookmarkStart w:id="10168" w:name="_Toc67406844"/>
        <w:bookmarkStart w:id="10169" w:name="_Toc69823288"/>
        <w:bookmarkStart w:id="10170" w:name="_Toc69823995"/>
        <w:bookmarkStart w:id="10171" w:name="_Toc69912955"/>
        <w:bookmarkStart w:id="10172" w:name="_Toc69913672"/>
        <w:bookmarkStart w:id="10173" w:name="_Toc70329711"/>
        <w:bookmarkStart w:id="10174" w:name="_Toc70330121"/>
        <w:bookmarkStart w:id="10175" w:name="_Toc70330456"/>
        <w:bookmarkStart w:id="10176" w:name="_Toc70330790"/>
        <w:bookmarkStart w:id="10177" w:name="_Toc70331994"/>
        <w:bookmarkStart w:id="10178" w:name="_Toc70332230"/>
        <w:bookmarkStart w:id="10179" w:name="_Toc7276305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del>
    </w:p>
    <w:p w14:paraId="0F6BD246" w14:textId="0F44B30B" w:rsidR="00B17A6E" w:rsidDel="00364F79" w:rsidRDefault="00B17A6E">
      <w:pPr>
        <w:pStyle w:val="ListParagraph"/>
        <w:ind w:left="1134" w:hanging="1134"/>
        <w:rPr>
          <w:del w:id="10180" w:author="Liam Coleman (Student - STC)" w:date="2021-03-15T16:40:00Z"/>
        </w:rPr>
        <w:pPrChange w:id="10181" w:author="Liam Coleman" w:date="2021-05-24T15:42:00Z">
          <w:pPr>
            <w:pStyle w:val="ListParagraph"/>
            <w:numPr>
              <w:ilvl w:val="1"/>
              <w:numId w:val="76"/>
            </w:numPr>
            <w:ind w:left="1440" w:hanging="360"/>
          </w:pPr>
        </w:pPrChange>
      </w:pPr>
      <w:del w:id="10182" w:author="Liam Coleman (Student - STC)" w:date="2021-03-15T16:40:00Z">
        <w:r w:rsidDel="00364F79">
          <w:delText>MaxRetries</w:delText>
        </w:r>
        <w:bookmarkStart w:id="10183" w:name="_Toc66781486"/>
        <w:bookmarkStart w:id="10184" w:name="_Toc67314598"/>
        <w:bookmarkStart w:id="10185" w:name="_Toc67315231"/>
        <w:bookmarkStart w:id="10186" w:name="_Toc67322527"/>
        <w:bookmarkStart w:id="10187" w:name="_Toc67323164"/>
        <w:bookmarkStart w:id="10188" w:name="_Toc67406208"/>
        <w:bookmarkStart w:id="10189" w:name="_Toc67406845"/>
        <w:bookmarkStart w:id="10190" w:name="_Toc69823289"/>
        <w:bookmarkStart w:id="10191" w:name="_Toc69823996"/>
        <w:bookmarkStart w:id="10192" w:name="_Toc69912956"/>
        <w:bookmarkStart w:id="10193" w:name="_Toc69913673"/>
        <w:bookmarkStart w:id="10194" w:name="_Toc70329712"/>
        <w:bookmarkStart w:id="10195" w:name="_Toc70330122"/>
        <w:bookmarkStart w:id="10196" w:name="_Toc70330457"/>
        <w:bookmarkStart w:id="10197" w:name="_Toc70330791"/>
        <w:bookmarkStart w:id="10198" w:name="_Toc70331995"/>
        <w:bookmarkStart w:id="10199" w:name="_Toc70332231"/>
        <w:bookmarkStart w:id="10200" w:name="_Toc7276305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del>
    </w:p>
    <w:p w14:paraId="366E7403" w14:textId="52C831F2" w:rsidR="00B17A6E" w:rsidDel="00364F79" w:rsidRDefault="00B17A6E">
      <w:pPr>
        <w:pStyle w:val="ListParagraph"/>
        <w:ind w:left="1134" w:hanging="1134"/>
        <w:rPr>
          <w:del w:id="10201" w:author="Liam Coleman (Student - STC)" w:date="2021-03-15T16:40:00Z"/>
        </w:rPr>
        <w:pPrChange w:id="10202" w:author="Liam Coleman" w:date="2021-05-24T15:42:00Z">
          <w:pPr>
            <w:pStyle w:val="ListParagraph"/>
            <w:numPr>
              <w:numId w:val="76"/>
            </w:numPr>
            <w:ind w:hanging="360"/>
          </w:pPr>
        </w:pPrChange>
      </w:pPr>
      <w:del w:id="10203" w:author="Liam Coleman (Student - STC)" w:date="2021-03-15T16:40:00Z">
        <w:r w:rsidDel="00364F79">
          <w:delText>MessageText</w:delText>
        </w:r>
        <w:bookmarkStart w:id="10204" w:name="_Toc66781487"/>
        <w:bookmarkStart w:id="10205" w:name="_Toc67314599"/>
        <w:bookmarkStart w:id="10206" w:name="_Toc67315232"/>
        <w:bookmarkStart w:id="10207" w:name="_Toc67322528"/>
        <w:bookmarkStart w:id="10208" w:name="_Toc67323165"/>
        <w:bookmarkStart w:id="10209" w:name="_Toc67406209"/>
        <w:bookmarkStart w:id="10210" w:name="_Toc67406846"/>
        <w:bookmarkStart w:id="10211" w:name="_Toc69823290"/>
        <w:bookmarkStart w:id="10212" w:name="_Toc69823997"/>
        <w:bookmarkStart w:id="10213" w:name="_Toc69912957"/>
        <w:bookmarkStart w:id="10214" w:name="_Toc69913674"/>
        <w:bookmarkStart w:id="10215" w:name="_Toc70329713"/>
        <w:bookmarkStart w:id="10216" w:name="_Toc70330123"/>
        <w:bookmarkStart w:id="10217" w:name="_Toc70330458"/>
        <w:bookmarkStart w:id="10218" w:name="_Toc70330792"/>
        <w:bookmarkStart w:id="10219" w:name="_Toc70331996"/>
        <w:bookmarkStart w:id="10220" w:name="_Toc70332232"/>
        <w:bookmarkStart w:id="10221" w:name="_Toc7276305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del>
    </w:p>
    <w:p w14:paraId="466573DA" w14:textId="77EE86CE" w:rsidR="00B17A6E" w:rsidDel="00364F79" w:rsidRDefault="00B17A6E">
      <w:pPr>
        <w:pStyle w:val="ListParagraph"/>
        <w:ind w:left="1134" w:hanging="1134"/>
        <w:rPr>
          <w:del w:id="10222" w:author="Liam Coleman (Student - STC)" w:date="2021-03-15T16:40:00Z"/>
        </w:rPr>
        <w:pPrChange w:id="10223" w:author="Liam Coleman" w:date="2021-05-24T15:42:00Z">
          <w:pPr>
            <w:pStyle w:val="ListParagraph"/>
            <w:numPr>
              <w:ilvl w:val="1"/>
              <w:numId w:val="76"/>
            </w:numPr>
            <w:ind w:left="1440" w:hanging="360"/>
          </w:pPr>
        </w:pPrChange>
      </w:pPr>
      <w:del w:id="10224" w:author="Liam Coleman (Student - STC)" w:date="2021-03-15T16:40:00Z">
        <w:r w:rsidDel="00364F79">
          <w:delText>OlderSystem</w:delText>
        </w:r>
        <w:r w:rsidR="000D5D6C" w:rsidDel="00364F79">
          <w:delText>N</w:delText>
        </w:r>
        <w:r w:rsidDel="00364F79">
          <w:delText>otSupport</w:delText>
        </w:r>
        <w:bookmarkStart w:id="10225" w:name="_Toc66781488"/>
        <w:bookmarkStart w:id="10226" w:name="_Toc67314600"/>
        <w:bookmarkStart w:id="10227" w:name="_Toc67315233"/>
        <w:bookmarkStart w:id="10228" w:name="_Toc67322529"/>
        <w:bookmarkStart w:id="10229" w:name="_Toc67323166"/>
        <w:bookmarkStart w:id="10230" w:name="_Toc67406210"/>
        <w:bookmarkStart w:id="10231" w:name="_Toc67406847"/>
        <w:bookmarkStart w:id="10232" w:name="_Toc69823291"/>
        <w:bookmarkStart w:id="10233" w:name="_Toc69823998"/>
        <w:bookmarkStart w:id="10234" w:name="_Toc69912958"/>
        <w:bookmarkStart w:id="10235" w:name="_Toc69913675"/>
        <w:bookmarkStart w:id="10236" w:name="_Toc70329714"/>
        <w:bookmarkStart w:id="10237" w:name="_Toc70330124"/>
        <w:bookmarkStart w:id="10238" w:name="_Toc70330459"/>
        <w:bookmarkStart w:id="10239" w:name="_Toc70330793"/>
        <w:bookmarkStart w:id="10240" w:name="_Toc70331997"/>
        <w:bookmarkStart w:id="10241" w:name="_Toc70332233"/>
        <w:bookmarkStart w:id="10242" w:name="_Toc7276305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del>
    </w:p>
    <w:p w14:paraId="3D1A4717" w14:textId="3942367C" w:rsidR="00B17A6E" w:rsidDel="00364F79" w:rsidRDefault="00B17A6E">
      <w:pPr>
        <w:pStyle w:val="ListParagraph"/>
        <w:ind w:left="1134" w:hanging="1134"/>
        <w:rPr>
          <w:del w:id="10243" w:author="Liam Coleman (Student - STC)" w:date="2021-03-15T16:40:00Z"/>
        </w:rPr>
        <w:pPrChange w:id="10244" w:author="Liam Coleman" w:date="2021-05-24T15:42:00Z">
          <w:pPr>
            <w:pStyle w:val="ListParagraph"/>
            <w:numPr>
              <w:ilvl w:val="1"/>
              <w:numId w:val="76"/>
            </w:numPr>
            <w:ind w:left="1440" w:hanging="360"/>
          </w:pPr>
        </w:pPrChange>
      </w:pPr>
      <w:del w:id="10245" w:author="Liam Coleman (Student - STC)" w:date="2021-03-15T16:40:00Z">
        <w:r w:rsidDel="00364F79">
          <w:delText>ConnectionLost</w:delText>
        </w:r>
        <w:bookmarkStart w:id="10246" w:name="_Toc66781489"/>
        <w:bookmarkStart w:id="10247" w:name="_Toc67314601"/>
        <w:bookmarkStart w:id="10248" w:name="_Toc67315234"/>
        <w:bookmarkStart w:id="10249" w:name="_Toc67322530"/>
        <w:bookmarkStart w:id="10250" w:name="_Toc67323167"/>
        <w:bookmarkStart w:id="10251" w:name="_Toc67406211"/>
        <w:bookmarkStart w:id="10252" w:name="_Toc67406848"/>
        <w:bookmarkStart w:id="10253" w:name="_Toc69823292"/>
        <w:bookmarkStart w:id="10254" w:name="_Toc69823999"/>
        <w:bookmarkStart w:id="10255" w:name="_Toc69912959"/>
        <w:bookmarkStart w:id="10256" w:name="_Toc69913676"/>
        <w:bookmarkStart w:id="10257" w:name="_Toc70329715"/>
        <w:bookmarkStart w:id="10258" w:name="_Toc70330125"/>
        <w:bookmarkStart w:id="10259" w:name="_Toc70330460"/>
        <w:bookmarkStart w:id="10260" w:name="_Toc70330794"/>
        <w:bookmarkStart w:id="10261" w:name="_Toc70331998"/>
        <w:bookmarkStart w:id="10262" w:name="_Toc70332234"/>
        <w:bookmarkStart w:id="10263" w:name="_Toc7276305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del>
    </w:p>
    <w:p w14:paraId="34260F7A" w14:textId="3CFF7DB8" w:rsidR="00B17A6E" w:rsidDel="00364F79" w:rsidRDefault="00B17A6E">
      <w:pPr>
        <w:pStyle w:val="ListParagraph"/>
        <w:ind w:left="1134" w:hanging="1134"/>
        <w:rPr>
          <w:del w:id="10264" w:author="Liam Coleman (Student - STC)" w:date="2021-03-15T16:40:00Z"/>
        </w:rPr>
        <w:pPrChange w:id="10265" w:author="Liam Coleman" w:date="2021-05-24T15:42:00Z">
          <w:pPr>
            <w:pStyle w:val="ListParagraph"/>
            <w:numPr>
              <w:ilvl w:val="1"/>
              <w:numId w:val="76"/>
            </w:numPr>
            <w:ind w:left="1440" w:hanging="360"/>
          </w:pPr>
        </w:pPrChange>
      </w:pPr>
      <w:del w:id="10266" w:author="Liam Coleman (Student - STC)" w:date="2021-03-15T16:40:00Z">
        <w:r w:rsidDel="00364F79">
          <w:delText>CustomerTakeChange</w:delText>
        </w:r>
        <w:bookmarkStart w:id="10267" w:name="_Toc66781490"/>
        <w:bookmarkStart w:id="10268" w:name="_Toc67314602"/>
        <w:bookmarkStart w:id="10269" w:name="_Toc67315235"/>
        <w:bookmarkStart w:id="10270" w:name="_Toc67322531"/>
        <w:bookmarkStart w:id="10271" w:name="_Toc67323168"/>
        <w:bookmarkStart w:id="10272" w:name="_Toc67406212"/>
        <w:bookmarkStart w:id="10273" w:name="_Toc67406849"/>
        <w:bookmarkStart w:id="10274" w:name="_Toc69823293"/>
        <w:bookmarkStart w:id="10275" w:name="_Toc69824000"/>
        <w:bookmarkStart w:id="10276" w:name="_Toc69912960"/>
        <w:bookmarkStart w:id="10277" w:name="_Toc69913677"/>
        <w:bookmarkStart w:id="10278" w:name="_Toc70329716"/>
        <w:bookmarkStart w:id="10279" w:name="_Toc70330126"/>
        <w:bookmarkStart w:id="10280" w:name="_Toc70330461"/>
        <w:bookmarkStart w:id="10281" w:name="_Toc70330795"/>
        <w:bookmarkStart w:id="10282" w:name="_Toc70331999"/>
        <w:bookmarkStart w:id="10283" w:name="_Toc70332235"/>
        <w:bookmarkStart w:id="10284" w:name="_Toc7276305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del>
    </w:p>
    <w:p w14:paraId="332C9828" w14:textId="40D73FB4" w:rsidR="00B17A6E" w:rsidDel="00364F79" w:rsidRDefault="00B17A6E">
      <w:pPr>
        <w:pStyle w:val="ListParagraph"/>
        <w:ind w:left="1134" w:hanging="1134"/>
        <w:rPr>
          <w:del w:id="10285" w:author="Liam Coleman (Student - STC)" w:date="2021-03-15T16:40:00Z"/>
        </w:rPr>
        <w:pPrChange w:id="10286" w:author="Liam Coleman" w:date="2021-05-24T15:42:00Z">
          <w:pPr>
            <w:pStyle w:val="ListParagraph"/>
            <w:numPr>
              <w:ilvl w:val="1"/>
              <w:numId w:val="76"/>
            </w:numPr>
            <w:ind w:left="1440" w:hanging="360"/>
          </w:pPr>
        </w:pPrChange>
      </w:pPr>
      <w:del w:id="10287" w:author="Liam Coleman (Student - STC)" w:date="2021-03-15T16:40:00Z">
        <w:r w:rsidDel="00364F79">
          <w:delText>WarningLevel</w:delText>
        </w:r>
        <w:bookmarkStart w:id="10288" w:name="_Toc66781491"/>
        <w:bookmarkStart w:id="10289" w:name="_Toc67314603"/>
        <w:bookmarkStart w:id="10290" w:name="_Toc67315236"/>
        <w:bookmarkStart w:id="10291" w:name="_Toc67322532"/>
        <w:bookmarkStart w:id="10292" w:name="_Toc67323169"/>
        <w:bookmarkStart w:id="10293" w:name="_Toc67406213"/>
        <w:bookmarkStart w:id="10294" w:name="_Toc67406850"/>
        <w:bookmarkStart w:id="10295" w:name="_Toc69823294"/>
        <w:bookmarkStart w:id="10296" w:name="_Toc69824001"/>
        <w:bookmarkStart w:id="10297" w:name="_Toc69912961"/>
        <w:bookmarkStart w:id="10298" w:name="_Toc69913678"/>
        <w:bookmarkStart w:id="10299" w:name="_Toc70329717"/>
        <w:bookmarkStart w:id="10300" w:name="_Toc70330127"/>
        <w:bookmarkStart w:id="10301" w:name="_Toc70330462"/>
        <w:bookmarkStart w:id="10302" w:name="_Toc70330796"/>
        <w:bookmarkStart w:id="10303" w:name="_Toc70332000"/>
        <w:bookmarkStart w:id="10304" w:name="_Toc70332236"/>
        <w:bookmarkStart w:id="10305" w:name="_Toc7276305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del>
    </w:p>
    <w:p w14:paraId="50D61265" w14:textId="32E783B0" w:rsidR="000D5D6C" w:rsidRPr="00BC0D53" w:rsidDel="00364F79" w:rsidRDefault="000D5D6C">
      <w:pPr>
        <w:pStyle w:val="ListParagraph"/>
        <w:ind w:left="1134" w:hanging="1134"/>
        <w:rPr>
          <w:del w:id="10306" w:author="Liam Coleman (Student - STC)" w:date="2021-03-15T16:40:00Z"/>
          <w:i/>
          <w:color w:val="C00000"/>
        </w:rPr>
        <w:pPrChange w:id="10307" w:author="Liam Coleman" w:date="2021-05-24T15:42:00Z">
          <w:pPr>
            <w:pStyle w:val="ListParagraph"/>
            <w:numPr>
              <w:ilvl w:val="1"/>
              <w:numId w:val="76"/>
            </w:numPr>
            <w:ind w:left="1440" w:hanging="360"/>
          </w:pPr>
        </w:pPrChange>
      </w:pPr>
      <w:del w:id="10308" w:author="Liam Coleman (Student - STC)" w:date="2021-03-15T16:40:00Z">
        <w:r w:rsidRPr="00BC0D53" w:rsidDel="00364F79">
          <w:rPr>
            <w:i/>
            <w:color w:val="C00000"/>
          </w:rPr>
          <w:delText>CashGuard Contains Changed</w:delText>
        </w:r>
        <w:bookmarkStart w:id="10309" w:name="_Toc66781492"/>
        <w:bookmarkStart w:id="10310" w:name="_Toc67314604"/>
        <w:bookmarkStart w:id="10311" w:name="_Toc67315237"/>
        <w:bookmarkStart w:id="10312" w:name="_Toc67322533"/>
        <w:bookmarkStart w:id="10313" w:name="_Toc67323170"/>
        <w:bookmarkStart w:id="10314" w:name="_Toc67406214"/>
        <w:bookmarkStart w:id="10315" w:name="_Toc67406851"/>
        <w:bookmarkStart w:id="10316" w:name="_Toc69823295"/>
        <w:bookmarkStart w:id="10317" w:name="_Toc69824002"/>
        <w:bookmarkStart w:id="10318" w:name="_Toc69912962"/>
        <w:bookmarkStart w:id="10319" w:name="_Toc69913679"/>
        <w:bookmarkStart w:id="10320" w:name="_Toc70329718"/>
        <w:bookmarkStart w:id="10321" w:name="_Toc70330128"/>
        <w:bookmarkStart w:id="10322" w:name="_Toc70330463"/>
        <w:bookmarkStart w:id="10323" w:name="_Toc70330797"/>
        <w:bookmarkStart w:id="10324" w:name="_Toc70332001"/>
        <w:bookmarkStart w:id="10325" w:name="_Toc70332237"/>
        <w:bookmarkStart w:id="10326" w:name="_Toc7276305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del>
    </w:p>
    <w:p w14:paraId="3F8C7AB1" w14:textId="1163E565" w:rsidR="00C02487" w:rsidDel="00364F79" w:rsidRDefault="00C02487">
      <w:pPr>
        <w:pStyle w:val="ListParagraph"/>
        <w:ind w:left="1134" w:hanging="1134"/>
        <w:rPr>
          <w:del w:id="10327" w:author="Liam Coleman (Student - STC)" w:date="2021-03-15T16:40:00Z"/>
          <w:i/>
          <w:color w:val="C00000"/>
        </w:rPr>
        <w:pPrChange w:id="10328" w:author="Liam Coleman" w:date="2021-05-24T15:42:00Z">
          <w:pPr>
            <w:pStyle w:val="ListParagraph"/>
            <w:numPr>
              <w:numId w:val="76"/>
            </w:numPr>
            <w:ind w:hanging="360"/>
          </w:pPr>
        </w:pPrChange>
      </w:pPr>
      <w:del w:id="10329" w:author="Liam Coleman (Student - STC)" w:date="2021-03-15T16:40:00Z">
        <w:r w:rsidRPr="00BC0D53" w:rsidDel="00364F79">
          <w:rPr>
            <w:i/>
            <w:color w:val="C00000"/>
          </w:rPr>
          <w:delText>Error Text Mappings to CBE Strings</w:delText>
        </w:r>
        <w:bookmarkStart w:id="10330" w:name="_Toc66781493"/>
        <w:bookmarkStart w:id="10331" w:name="_Toc67314605"/>
        <w:bookmarkStart w:id="10332" w:name="_Toc67315238"/>
        <w:bookmarkStart w:id="10333" w:name="_Toc67322534"/>
        <w:bookmarkStart w:id="10334" w:name="_Toc67323171"/>
        <w:bookmarkStart w:id="10335" w:name="_Toc67406215"/>
        <w:bookmarkStart w:id="10336" w:name="_Toc67406852"/>
        <w:bookmarkStart w:id="10337" w:name="_Toc69823296"/>
        <w:bookmarkStart w:id="10338" w:name="_Toc69824003"/>
        <w:bookmarkStart w:id="10339" w:name="_Toc69912963"/>
        <w:bookmarkStart w:id="10340" w:name="_Toc69913680"/>
        <w:bookmarkStart w:id="10341" w:name="_Toc70329719"/>
        <w:bookmarkStart w:id="10342" w:name="_Toc70330129"/>
        <w:bookmarkStart w:id="10343" w:name="_Toc70330464"/>
        <w:bookmarkStart w:id="10344" w:name="_Toc70330798"/>
        <w:bookmarkStart w:id="10345" w:name="_Toc70332002"/>
        <w:bookmarkStart w:id="10346" w:name="_Toc70332238"/>
        <w:bookmarkStart w:id="10347" w:name="_Toc7276305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del>
    </w:p>
    <w:p w14:paraId="0B4BB584" w14:textId="5B734BC3" w:rsidR="00875712" w:rsidDel="00364F79" w:rsidRDefault="00875712">
      <w:pPr>
        <w:pStyle w:val="ListParagraph"/>
        <w:ind w:left="1134" w:hanging="1134"/>
        <w:rPr>
          <w:del w:id="10348" w:author="Liam Coleman (Student - STC)" w:date="2021-03-15T16:40:00Z"/>
          <w:i/>
          <w:color w:val="C00000"/>
        </w:rPr>
        <w:pPrChange w:id="10349" w:author="Liam Coleman" w:date="2021-05-24T15:42:00Z">
          <w:pPr>
            <w:pStyle w:val="ListParagraph"/>
            <w:numPr>
              <w:numId w:val="76"/>
            </w:numPr>
            <w:ind w:hanging="360"/>
          </w:pPr>
        </w:pPrChange>
      </w:pPr>
      <w:del w:id="10350" w:author="Liam Coleman (Student - STC)" w:date="2021-03-15T16:40:00Z">
        <w:r w:rsidDel="00364F79">
          <w:rPr>
            <w:i/>
            <w:color w:val="C00000"/>
          </w:rPr>
          <w:delText>CashGuardLevelWarningDisplay settings</w:delText>
        </w:r>
        <w:bookmarkStart w:id="10351" w:name="_Toc66781494"/>
        <w:bookmarkStart w:id="10352" w:name="_Toc67314606"/>
        <w:bookmarkStart w:id="10353" w:name="_Toc67315239"/>
        <w:bookmarkStart w:id="10354" w:name="_Toc67322535"/>
        <w:bookmarkStart w:id="10355" w:name="_Toc67323172"/>
        <w:bookmarkStart w:id="10356" w:name="_Toc67406216"/>
        <w:bookmarkStart w:id="10357" w:name="_Toc67406853"/>
        <w:bookmarkStart w:id="10358" w:name="_Toc69823297"/>
        <w:bookmarkStart w:id="10359" w:name="_Toc69824004"/>
        <w:bookmarkStart w:id="10360" w:name="_Toc69912964"/>
        <w:bookmarkStart w:id="10361" w:name="_Toc69913681"/>
        <w:bookmarkStart w:id="10362" w:name="_Toc70329720"/>
        <w:bookmarkStart w:id="10363" w:name="_Toc70330130"/>
        <w:bookmarkStart w:id="10364" w:name="_Toc70330465"/>
        <w:bookmarkStart w:id="10365" w:name="_Toc70330799"/>
        <w:bookmarkStart w:id="10366" w:name="_Toc70332003"/>
        <w:bookmarkStart w:id="10367" w:name="_Toc70332239"/>
        <w:bookmarkStart w:id="10368" w:name="_Toc7276306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del>
    </w:p>
    <w:p w14:paraId="727F3AED" w14:textId="3C1ED3B4" w:rsidR="00875712" w:rsidDel="00364F79" w:rsidRDefault="00875712">
      <w:pPr>
        <w:pStyle w:val="ListParagraph"/>
        <w:ind w:left="1134" w:hanging="1134"/>
        <w:rPr>
          <w:del w:id="10369" w:author="Liam Coleman (Student - STC)" w:date="2021-03-15T16:40:00Z"/>
          <w:i/>
          <w:color w:val="C00000"/>
        </w:rPr>
        <w:pPrChange w:id="10370" w:author="Liam Coleman" w:date="2021-05-24T15:42:00Z">
          <w:pPr>
            <w:pStyle w:val="ListParagraph"/>
            <w:numPr>
              <w:ilvl w:val="1"/>
              <w:numId w:val="76"/>
            </w:numPr>
            <w:ind w:left="1440" w:hanging="360"/>
          </w:pPr>
        </w:pPrChange>
      </w:pPr>
      <w:del w:id="10371" w:author="Liam Coleman (Student - STC)" w:date="2021-03-15T16:40:00Z">
        <w:r w:rsidRPr="00875712" w:rsidDel="00364F79">
          <w:rPr>
            <w:i/>
            <w:color w:val="C00000"/>
          </w:rPr>
          <w:delText>Not of Times to show lowlight Warning messag</w:delText>
        </w:r>
        <w:r w:rsidDel="00364F79">
          <w:rPr>
            <w:i/>
            <w:color w:val="C00000"/>
          </w:rPr>
          <w:delText>e</w:delText>
        </w:r>
        <w:r w:rsidRPr="00875712" w:rsidDel="00364F79">
          <w:rPr>
            <w:i/>
            <w:color w:val="C00000"/>
          </w:rPr>
          <w:delText xml:space="preserve"> in subtotal screen.</w:delText>
        </w:r>
        <w:bookmarkStart w:id="10372" w:name="_Toc66781495"/>
        <w:bookmarkStart w:id="10373" w:name="_Toc67314607"/>
        <w:bookmarkStart w:id="10374" w:name="_Toc67315240"/>
        <w:bookmarkStart w:id="10375" w:name="_Toc67322536"/>
        <w:bookmarkStart w:id="10376" w:name="_Toc67323173"/>
        <w:bookmarkStart w:id="10377" w:name="_Toc67406217"/>
        <w:bookmarkStart w:id="10378" w:name="_Toc67406854"/>
        <w:bookmarkStart w:id="10379" w:name="_Toc69823298"/>
        <w:bookmarkStart w:id="10380" w:name="_Toc69824005"/>
        <w:bookmarkStart w:id="10381" w:name="_Toc69912965"/>
        <w:bookmarkStart w:id="10382" w:name="_Toc69913682"/>
        <w:bookmarkStart w:id="10383" w:name="_Toc70329721"/>
        <w:bookmarkStart w:id="10384" w:name="_Toc70330131"/>
        <w:bookmarkStart w:id="10385" w:name="_Toc70330466"/>
        <w:bookmarkStart w:id="10386" w:name="_Toc70330800"/>
        <w:bookmarkStart w:id="10387" w:name="_Toc70332004"/>
        <w:bookmarkStart w:id="10388" w:name="_Toc70332240"/>
        <w:bookmarkStart w:id="10389" w:name="_Toc7276306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del>
    </w:p>
    <w:p w14:paraId="16049C39" w14:textId="4580B39B" w:rsidR="00875712" w:rsidDel="00364F79" w:rsidRDefault="00875712">
      <w:pPr>
        <w:pStyle w:val="ListParagraph"/>
        <w:ind w:left="1134" w:hanging="1134"/>
        <w:rPr>
          <w:del w:id="10390" w:author="Liam Coleman (Student - STC)" w:date="2021-03-15T16:40:00Z"/>
          <w:i/>
          <w:color w:val="C00000"/>
        </w:rPr>
        <w:pPrChange w:id="10391" w:author="Liam Coleman" w:date="2021-05-24T15:42:00Z">
          <w:pPr>
            <w:pStyle w:val="ListParagraph"/>
            <w:numPr>
              <w:ilvl w:val="1"/>
              <w:numId w:val="76"/>
            </w:numPr>
            <w:ind w:left="1440" w:hanging="360"/>
          </w:pPr>
        </w:pPrChange>
      </w:pPr>
      <w:del w:id="10392" w:author="Liam Coleman (Student - STC)" w:date="2021-03-15T16:40:00Z">
        <w:r w:rsidRPr="00875712" w:rsidDel="00364F79">
          <w:rPr>
            <w:i/>
            <w:color w:val="C00000"/>
          </w:rPr>
          <w:delText xml:space="preserve"> If set to 0 prompt is displayed.</w:delText>
        </w:r>
        <w:bookmarkStart w:id="10393" w:name="_Toc66781496"/>
        <w:bookmarkStart w:id="10394" w:name="_Toc67314608"/>
        <w:bookmarkStart w:id="10395" w:name="_Toc67315241"/>
        <w:bookmarkStart w:id="10396" w:name="_Toc67322537"/>
        <w:bookmarkStart w:id="10397" w:name="_Toc67323174"/>
        <w:bookmarkStart w:id="10398" w:name="_Toc67406218"/>
        <w:bookmarkStart w:id="10399" w:name="_Toc67406855"/>
        <w:bookmarkStart w:id="10400" w:name="_Toc69823299"/>
        <w:bookmarkStart w:id="10401" w:name="_Toc69824006"/>
        <w:bookmarkStart w:id="10402" w:name="_Toc69912966"/>
        <w:bookmarkStart w:id="10403" w:name="_Toc69913683"/>
        <w:bookmarkStart w:id="10404" w:name="_Toc70329722"/>
        <w:bookmarkStart w:id="10405" w:name="_Toc70330132"/>
        <w:bookmarkStart w:id="10406" w:name="_Toc70330467"/>
        <w:bookmarkStart w:id="10407" w:name="_Toc70330801"/>
        <w:bookmarkStart w:id="10408" w:name="_Toc70332005"/>
        <w:bookmarkStart w:id="10409" w:name="_Toc70332241"/>
        <w:bookmarkStart w:id="10410" w:name="_Toc7276306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del>
    </w:p>
    <w:p w14:paraId="49E9EF94" w14:textId="11BAA116" w:rsidR="00DF1281" w:rsidDel="00364F79" w:rsidRDefault="00A4284F">
      <w:pPr>
        <w:pStyle w:val="ListParagraph"/>
        <w:ind w:left="1134" w:hanging="1134"/>
        <w:rPr>
          <w:del w:id="10411" w:author="Liam Coleman (Student - STC)" w:date="2021-03-15T16:40:00Z"/>
          <w:i/>
          <w:color w:val="C00000"/>
        </w:rPr>
        <w:pPrChange w:id="10412" w:author="Liam Coleman" w:date="2021-05-24T15:42:00Z">
          <w:pPr>
            <w:pStyle w:val="ListParagraph"/>
            <w:numPr>
              <w:numId w:val="76"/>
            </w:numPr>
            <w:ind w:hanging="360"/>
          </w:pPr>
        </w:pPrChange>
      </w:pPr>
      <w:del w:id="10413" w:author="Liam Coleman (Student - STC)" w:date="2021-03-15T16:40:00Z">
        <w:r w:rsidDel="00364F79">
          <w:rPr>
            <w:i/>
            <w:color w:val="C00000"/>
          </w:rPr>
          <w:delText>The WinE</w:delText>
        </w:r>
        <w:r w:rsidR="00DF1281" w:rsidDel="00364F79">
          <w:rPr>
            <w:i/>
            <w:color w:val="C00000"/>
          </w:rPr>
          <w:delText xml:space="preserve">pos </w:delText>
        </w:r>
        <w:r w:rsidR="00DF1281" w:rsidRPr="00BC0D53" w:rsidDel="00364F79">
          <w:rPr>
            <w:b/>
            <w:i/>
            <w:color w:val="C00000"/>
          </w:rPr>
          <w:delText>CBE_AddOns_Config.ini</w:delText>
        </w:r>
        <w:r w:rsidR="00DF1281" w:rsidDel="00364F79">
          <w:rPr>
            <w:i/>
            <w:color w:val="C00000"/>
          </w:rPr>
          <w:delText xml:space="preserve"> file will have a single settings CASHGUARD=Y/N</w:delText>
        </w:r>
        <w:r w:rsidDel="00364F79">
          <w:rPr>
            <w:i/>
            <w:color w:val="C00000"/>
          </w:rPr>
          <w:delText xml:space="preserve"> to activate CashGuard feature</w:delText>
        </w:r>
        <w:bookmarkStart w:id="10414" w:name="_Toc66781497"/>
        <w:bookmarkStart w:id="10415" w:name="_Toc67314609"/>
        <w:bookmarkStart w:id="10416" w:name="_Toc67315242"/>
        <w:bookmarkStart w:id="10417" w:name="_Toc67322538"/>
        <w:bookmarkStart w:id="10418" w:name="_Toc67323175"/>
        <w:bookmarkStart w:id="10419" w:name="_Toc67406219"/>
        <w:bookmarkStart w:id="10420" w:name="_Toc67406856"/>
        <w:bookmarkStart w:id="10421" w:name="_Toc69823300"/>
        <w:bookmarkStart w:id="10422" w:name="_Toc69824007"/>
        <w:bookmarkStart w:id="10423" w:name="_Toc69912967"/>
        <w:bookmarkStart w:id="10424" w:name="_Toc69913684"/>
        <w:bookmarkStart w:id="10425" w:name="_Toc70329723"/>
        <w:bookmarkStart w:id="10426" w:name="_Toc70330133"/>
        <w:bookmarkStart w:id="10427" w:name="_Toc70330468"/>
        <w:bookmarkStart w:id="10428" w:name="_Toc70330802"/>
        <w:bookmarkStart w:id="10429" w:name="_Toc70332006"/>
        <w:bookmarkStart w:id="10430" w:name="_Toc70332242"/>
        <w:bookmarkStart w:id="10431" w:name="_Toc7276306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del>
    </w:p>
    <w:p w14:paraId="2E98D570" w14:textId="22EBBC3E" w:rsidR="00A4284F" w:rsidDel="00364F79" w:rsidRDefault="00A4284F">
      <w:pPr>
        <w:ind w:left="1134" w:hanging="1134"/>
        <w:rPr>
          <w:del w:id="10432" w:author="Liam Coleman (Student - STC)" w:date="2021-03-15T16:40:00Z"/>
          <w:i/>
          <w:color w:val="C00000"/>
        </w:rPr>
        <w:pPrChange w:id="10433" w:author="Liam Coleman" w:date="2021-05-24T15:42:00Z">
          <w:pPr/>
        </w:pPrChange>
      </w:pPr>
      <w:del w:id="10434" w:author="Liam Coleman (Student - STC)" w:date="2021-03-15T16:40:00Z">
        <w:r w:rsidDel="00364F79">
          <w:rPr>
            <w:i/>
            <w:color w:val="C00000"/>
          </w:rPr>
          <w:delText>Ideally all necessary files should be located in a c:\epos\CashGaurd folder. Archive log files will use different folder</w:delText>
        </w:r>
        <w:bookmarkStart w:id="10435" w:name="_Toc66781498"/>
        <w:bookmarkStart w:id="10436" w:name="_Toc67314610"/>
        <w:bookmarkStart w:id="10437" w:name="_Toc67315243"/>
        <w:bookmarkStart w:id="10438" w:name="_Toc67322539"/>
        <w:bookmarkStart w:id="10439" w:name="_Toc67323176"/>
        <w:bookmarkStart w:id="10440" w:name="_Toc67406220"/>
        <w:bookmarkStart w:id="10441" w:name="_Toc67406857"/>
        <w:bookmarkStart w:id="10442" w:name="_Toc69823301"/>
        <w:bookmarkStart w:id="10443" w:name="_Toc69824008"/>
        <w:bookmarkStart w:id="10444" w:name="_Toc69912968"/>
        <w:bookmarkStart w:id="10445" w:name="_Toc69913685"/>
        <w:bookmarkStart w:id="10446" w:name="_Toc70329724"/>
        <w:bookmarkStart w:id="10447" w:name="_Toc70330134"/>
        <w:bookmarkStart w:id="10448" w:name="_Toc70330469"/>
        <w:bookmarkStart w:id="10449" w:name="_Toc70330803"/>
        <w:bookmarkStart w:id="10450" w:name="_Toc70332007"/>
        <w:bookmarkStart w:id="10451" w:name="_Toc70332243"/>
        <w:bookmarkStart w:id="10452" w:name="_Toc7276306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del>
    </w:p>
    <w:p w14:paraId="3840E6E8" w14:textId="48314D40" w:rsidR="006B1324" w:rsidRPr="00BC0D53" w:rsidDel="00364F79" w:rsidRDefault="006B1324">
      <w:pPr>
        <w:ind w:left="1134" w:hanging="1134"/>
        <w:rPr>
          <w:del w:id="10453" w:author="Liam Coleman (Student - STC)" w:date="2021-03-15T16:40:00Z"/>
          <w:i/>
          <w:color w:val="C00000"/>
        </w:rPr>
        <w:pPrChange w:id="10454" w:author="Liam Coleman" w:date="2021-05-24T15:42:00Z">
          <w:pPr/>
        </w:pPrChange>
      </w:pPr>
      <w:del w:id="10455" w:author="Liam Coleman (Student - STC)" w:date="2021-03-15T16:40:00Z">
        <w:r w:rsidDel="00364F79">
          <w:rPr>
            <w:i/>
            <w:color w:val="C00000"/>
          </w:rPr>
          <w:delText>Set AutoDisable=1 in cglogics.ini</w:delText>
        </w:r>
        <w:r w:rsidR="006212B4" w:rsidDel="00364F79">
          <w:rPr>
            <w:i/>
            <w:color w:val="C00000"/>
          </w:rPr>
          <w:delText xml:space="preserve"> so that the CG does not accepted insertion of monies until EnablePayIn is called.</w:delText>
        </w:r>
        <w:bookmarkStart w:id="10456" w:name="_Toc66781499"/>
        <w:bookmarkStart w:id="10457" w:name="_Toc67314611"/>
        <w:bookmarkStart w:id="10458" w:name="_Toc67315244"/>
        <w:bookmarkStart w:id="10459" w:name="_Toc67322540"/>
        <w:bookmarkStart w:id="10460" w:name="_Toc67323177"/>
        <w:bookmarkStart w:id="10461" w:name="_Toc67406221"/>
        <w:bookmarkStart w:id="10462" w:name="_Toc67406858"/>
        <w:bookmarkStart w:id="10463" w:name="_Toc69823302"/>
        <w:bookmarkStart w:id="10464" w:name="_Toc69824009"/>
        <w:bookmarkStart w:id="10465" w:name="_Toc69912969"/>
        <w:bookmarkStart w:id="10466" w:name="_Toc69913686"/>
        <w:bookmarkStart w:id="10467" w:name="_Toc70329725"/>
        <w:bookmarkStart w:id="10468" w:name="_Toc70330135"/>
        <w:bookmarkStart w:id="10469" w:name="_Toc70330470"/>
        <w:bookmarkStart w:id="10470" w:name="_Toc70330804"/>
        <w:bookmarkStart w:id="10471" w:name="_Toc70332008"/>
        <w:bookmarkStart w:id="10472" w:name="_Toc70332244"/>
        <w:bookmarkStart w:id="10473" w:name="_Toc7276306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del>
    </w:p>
    <w:p w14:paraId="50C75C19" w14:textId="1A254483" w:rsidR="008720F8" w:rsidRPr="008720F8" w:rsidDel="005E5B14" w:rsidRDefault="00167047">
      <w:pPr>
        <w:rPr>
          <w:del w:id="10474" w:author="Liam Coleman" w:date="2021-05-25T09:44:00Z"/>
          <w:sz w:val="24"/>
          <w:szCs w:val="24"/>
          <w:rPrChange w:id="10475" w:author="Liam Coleman" w:date="2021-03-22T15:14:00Z">
            <w:rPr>
              <w:del w:id="10476" w:author="Liam Coleman" w:date="2021-05-25T09:44:00Z"/>
            </w:rPr>
          </w:rPrChange>
        </w:rPr>
        <w:pPrChange w:id="10477" w:author="Liam Coleman" w:date="2021-03-22T15:14:00Z">
          <w:pPr>
            <w:pStyle w:val="Heading2"/>
          </w:pPr>
        </w:pPrChange>
      </w:pPr>
      <w:bookmarkStart w:id="10478" w:name="_Ref383503984"/>
      <w:bookmarkStart w:id="10479" w:name="_Ref383503985"/>
      <w:del w:id="10480" w:author="Liam Coleman" w:date="2021-05-24T15:42:00Z">
        <w:r w:rsidDel="00264F58">
          <w:delText>T</w:delText>
        </w:r>
      </w:del>
      <w:del w:id="10481" w:author="Liam Coleman" w:date="2021-05-25T09:44:00Z">
        <w:r w:rsidDel="005E5B14">
          <w:delText>raining Mode</w:delText>
        </w:r>
        <w:bookmarkEnd w:id="10478"/>
        <w:bookmarkEnd w:id="10479"/>
        <w:r w:rsidDel="005E5B14">
          <w:delText xml:space="preserve"> </w:delText>
        </w:r>
      </w:del>
    </w:p>
    <w:p w14:paraId="3821FAA3" w14:textId="6DCB839C" w:rsidR="00167047" w:rsidRPr="00091580" w:rsidDel="00091580" w:rsidRDefault="00167047">
      <w:pPr>
        <w:pStyle w:val="Heading2"/>
        <w:numPr>
          <w:ilvl w:val="0"/>
          <w:numId w:val="0"/>
        </w:numPr>
        <w:rPr>
          <w:del w:id="10482" w:author="Liam Coleman" w:date="2021-04-26T12:00:00Z"/>
          <w:rPrChange w:id="10483" w:author="Liam Coleman" w:date="2021-04-26T12:00:00Z">
            <w:rPr>
              <w:del w:id="10484" w:author="Liam Coleman" w:date="2021-04-26T12:00:00Z"/>
            </w:rPr>
          </w:rPrChange>
        </w:rPr>
        <w:pPrChange w:id="10485" w:author="Liam Coleman" w:date="2021-04-26T12:00:00Z">
          <w:pPr/>
        </w:pPrChange>
      </w:pPr>
      <w:del w:id="10486" w:author="Liam Coleman" w:date="2021-04-26T12:00:00Z">
        <w:r w:rsidRPr="00250CB5" w:rsidDel="00091580">
          <w:delText xml:space="preserve">The live </w:delText>
        </w:r>
        <w:r w:rsidR="000E7A19" w:rsidRPr="00091580" w:rsidDel="00091580">
          <w:rPr>
            <w:rPrChange w:id="10487" w:author="Liam Coleman" w:date="2021-04-26T12:00:00Z">
              <w:rPr/>
            </w:rPrChange>
          </w:rPr>
          <w:delText>CG</w:delText>
        </w:r>
        <w:r w:rsidRPr="00091580" w:rsidDel="00091580">
          <w:rPr>
            <w:rPrChange w:id="10488" w:author="Liam Coleman" w:date="2021-04-26T12:00:00Z">
              <w:rPr/>
            </w:rPrChange>
          </w:rPr>
          <w:delText xml:space="preserve"> is not to be allowed in training mode. The simulator may be used for training purposes.</w:delText>
        </w:r>
        <w:bookmarkStart w:id="10489" w:name="_Toc66781501"/>
        <w:bookmarkStart w:id="10490" w:name="_Toc67314613"/>
        <w:bookmarkStart w:id="10491" w:name="_Toc67315246"/>
        <w:bookmarkStart w:id="10492" w:name="_Toc67322542"/>
        <w:bookmarkStart w:id="10493" w:name="_Toc67323179"/>
        <w:bookmarkStart w:id="10494" w:name="_Toc67406223"/>
        <w:bookmarkStart w:id="10495" w:name="_Toc67406860"/>
        <w:bookmarkStart w:id="10496" w:name="_Toc69823304"/>
        <w:bookmarkStart w:id="10497" w:name="_Toc69824011"/>
        <w:bookmarkStart w:id="10498" w:name="_Toc69912971"/>
        <w:bookmarkStart w:id="10499" w:name="_Toc69913688"/>
        <w:bookmarkStart w:id="10500" w:name="_Toc70329727"/>
        <w:bookmarkStart w:id="10501" w:name="_Toc70330137"/>
        <w:bookmarkStart w:id="10502" w:name="_Toc70330472"/>
        <w:bookmarkStart w:id="10503" w:name="_Toc70330806"/>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del>
    </w:p>
    <w:p w14:paraId="0A9917C9" w14:textId="0ADC0F87" w:rsidR="00167047" w:rsidRPr="00091580" w:rsidDel="00091580" w:rsidRDefault="00167047">
      <w:pPr>
        <w:pStyle w:val="Heading2"/>
        <w:numPr>
          <w:ilvl w:val="0"/>
          <w:numId w:val="0"/>
        </w:numPr>
        <w:rPr>
          <w:del w:id="10504" w:author="Liam Coleman" w:date="2021-04-26T12:00:00Z"/>
          <w:rPrChange w:id="10505" w:author="Liam Coleman" w:date="2021-04-26T12:00:00Z">
            <w:rPr>
              <w:del w:id="10506" w:author="Liam Coleman" w:date="2021-04-26T12:00:00Z"/>
            </w:rPr>
          </w:rPrChange>
        </w:rPr>
        <w:pPrChange w:id="10507" w:author="Liam Coleman" w:date="2021-04-26T12:00:00Z">
          <w:pPr/>
        </w:pPrChange>
      </w:pPr>
      <w:del w:id="10508" w:author="Liam Coleman" w:date="2021-04-26T12:00:00Z">
        <w:r w:rsidRPr="00091580" w:rsidDel="00091580">
          <w:rPr>
            <w:rPrChange w:id="10509" w:author="Liam Coleman" w:date="2021-04-26T12:00:00Z">
              <w:rPr/>
            </w:rPrChange>
          </w:rPr>
          <w:delText>Training mode will be determine on POS sign on and exit on logout.</w:delText>
        </w:r>
        <w:bookmarkStart w:id="10510" w:name="_Toc66781502"/>
        <w:bookmarkStart w:id="10511" w:name="_Toc67314614"/>
        <w:bookmarkStart w:id="10512" w:name="_Toc67315247"/>
        <w:bookmarkStart w:id="10513" w:name="_Toc67322543"/>
        <w:bookmarkStart w:id="10514" w:name="_Toc67323180"/>
        <w:bookmarkStart w:id="10515" w:name="_Toc67406224"/>
        <w:bookmarkStart w:id="10516" w:name="_Toc67406861"/>
        <w:bookmarkStart w:id="10517" w:name="_Toc69823305"/>
        <w:bookmarkStart w:id="10518" w:name="_Toc69824012"/>
        <w:bookmarkStart w:id="10519" w:name="_Toc69912972"/>
        <w:bookmarkStart w:id="10520" w:name="_Toc69913689"/>
        <w:bookmarkStart w:id="10521" w:name="_Toc70329728"/>
        <w:bookmarkStart w:id="10522" w:name="_Toc70330138"/>
        <w:bookmarkStart w:id="10523" w:name="_Toc70330473"/>
        <w:bookmarkStart w:id="10524" w:name="_Toc70330807"/>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del>
    </w:p>
    <w:p w14:paraId="2E3221F5" w14:textId="1239E712" w:rsidR="00985F59" w:rsidRPr="00091580" w:rsidDel="00091580" w:rsidRDefault="00985F59">
      <w:pPr>
        <w:pStyle w:val="Heading2"/>
        <w:numPr>
          <w:ilvl w:val="0"/>
          <w:numId w:val="0"/>
        </w:numPr>
        <w:rPr>
          <w:del w:id="10525" w:author="Liam Coleman" w:date="2021-04-26T12:00:00Z"/>
          <w:rPrChange w:id="10526" w:author="Liam Coleman" w:date="2021-04-26T12:00:00Z">
            <w:rPr>
              <w:del w:id="10527" w:author="Liam Coleman" w:date="2021-04-26T12:00:00Z"/>
            </w:rPr>
          </w:rPrChange>
        </w:rPr>
        <w:pPrChange w:id="10528" w:author="Liam Coleman" w:date="2021-04-26T12:00:00Z">
          <w:pPr/>
        </w:pPrChange>
      </w:pPr>
      <w:del w:id="10529" w:author="Liam Coleman" w:date="2021-04-26T12:00:00Z">
        <w:r w:rsidRPr="00091580" w:rsidDel="00091580">
          <w:rPr>
            <w:rPrChange w:id="10530" w:author="Liam Coleman" w:date="2021-04-26T12:00:00Z">
              <w:rPr/>
            </w:rPrChange>
          </w:rPr>
          <w:delText>This may require additional logic to toggle</w:delText>
        </w:r>
        <w:r w:rsidRPr="00091580" w:rsidDel="00091580">
          <w:rPr>
            <w:rPrChange w:id="10531" w:author="Liam Coleman" w:date="2021-04-26T12:00:00Z">
              <w:rPr>
                <w:b/>
              </w:rPr>
            </w:rPrChange>
          </w:rPr>
          <w:delText xml:space="preserve"> </w:delText>
        </w:r>
        <w:r w:rsidR="00F52DA4" w:rsidRPr="00091580" w:rsidDel="00091580">
          <w:rPr>
            <w:rPrChange w:id="10532" w:author="Liam Coleman" w:date="2021-04-26T12:00:00Z">
              <w:rPr>
                <w:b/>
              </w:rPr>
            </w:rPrChange>
          </w:rPr>
          <w:delText>Initialise</w:delText>
        </w:r>
        <w:r w:rsidR="00F52DA4" w:rsidRPr="00091580" w:rsidDel="00091580">
          <w:rPr>
            <w:rPrChange w:id="10533" w:author="Liam Coleman" w:date="2021-04-26T12:00:00Z">
              <w:rPr/>
            </w:rPrChange>
          </w:rPr>
          <w:delText xml:space="preserve"> </w:delText>
        </w:r>
        <w:r w:rsidRPr="00091580" w:rsidDel="00091580">
          <w:rPr>
            <w:rPrChange w:id="10534" w:author="Liam Coleman" w:date="2021-04-26T12:00:00Z">
              <w:rPr/>
            </w:rPrChange>
          </w:rPr>
          <w:delText xml:space="preserve">&amp; </w:delText>
        </w:r>
        <w:r w:rsidR="00F52DA4" w:rsidRPr="00091580" w:rsidDel="00091580">
          <w:rPr>
            <w:rPrChange w:id="10535" w:author="Liam Coleman" w:date="2021-04-26T12:00:00Z">
              <w:rPr>
                <w:b/>
              </w:rPr>
            </w:rPrChange>
          </w:rPr>
          <w:delText>Exi</w:delText>
        </w:r>
        <w:r w:rsidRPr="00091580" w:rsidDel="00091580">
          <w:rPr>
            <w:rPrChange w:id="10536" w:author="Liam Coleman" w:date="2021-04-26T12:00:00Z">
              <w:rPr>
                <w:b/>
              </w:rPr>
            </w:rPrChange>
          </w:rPr>
          <w:delText>t</w:delText>
        </w:r>
        <w:r w:rsidR="00F52DA4" w:rsidRPr="00091580" w:rsidDel="00091580">
          <w:rPr>
            <w:rPrChange w:id="10537" w:author="Liam Coleman" w:date="2021-04-26T12:00:00Z">
              <w:rPr>
                <w:b/>
              </w:rPr>
            </w:rPrChange>
          </w:rPr>
          <w:delText xml:space="preserve"> </w:delText>
        </w:r>
        <w:r w:rsidRPr="00091580" w:rsidDel="00091580">
          <w:rPr>
            <w:rPrChange w:id="10538" w:author="Liam Coleman" w:date="2021-04-26T12:00:00Z">
              <w:rPr/>
            </w:rPrChange>
          </w:rPr>
          <w:delText xml:space="preserve">on live </w:delText>
        </w:r>
        <w:r w:rsidR="000E7A19" w:rsidRPr="00091580" w:rsidDel="00091580">
          <w:rPr>
            <w:rPrChange w:id="10539" w:author="Liam Coleman" w:date="2021-04-26T12:00:00Z">
              <w:rPr/>
            </w:rPrChange>
          </w:rPr>
          <w:delText>CG</w:delText>
        </w:r>
        <w:r w:rsidRPr="00091580" w:rsidDel="00091580">
          <w:rPr>
            <w:rPrChange w:id="10540" w:author="Liam Coleman" w:date="2021-04-26T12:00:00Z">
              <w:rPr/>
            </w:rPrChange>
          </w:rPr>
          <w:delText xml:space="preserve"> system to maintain state.</w:delText>
        </w:r>
        <w:bookmarkStart w:id="10541" w:name="_Toc66781503"/>
        <w:bookmarkStart w:id="10542" w:name="_Toc67314615"/>
        <w:bookmarkStart w:id="10543" w:name="_Toc67315248"/>
        <w:bookmarkStart w:id="10544" w:name="_Toc67322544"/>
        <w:bookmarkStart w:id="10545" w:name="_Toc67323181"/>
        <w:bookmarkStart w:id="10546" w:name="_Toc67406225"/>
        <w:bookmarkStart w:id="10547" w:name="_Toc67406862"/>
        <w:bookmarkStart w:id="10548" w:name="_Toc69823306"/>
        <w:bookmarkStart w:id="10549" w:name="_Toc69824013"/>
        <w:bookmarkStart w:id="10550" w:name="_Toc69912973"/>
        <w:bookmarkStart w:id="10551" w:name="_Toc69913690"/>
        <w:bookmarkStart w:id="10552" w:name="_Toc70329729"/>
        <w:bookmarkStart w:id="10553" w:name="_Toc70330139"/>
        <w:bookmarkStart w:id="10554" w:name="_Toc70330474"/>
        <w:bookmarkStart w:id="10555" w:name="_Toc70330808"/>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del>
    </w:p>
    <w:p w14:paraId="62F2CBC9" w14:textId="1B6D5496" w:rsidR="008720F8" w:rsidRPr="006D1413" w:rsidRDefault="00237D5B">
      <w:pPr>
        <w:pPrChange w:id="10556" w:author="Liam Coleman" w:date="2021-03-22T15:14:00Z">
          <w:pPr>
            <w:pStyle w:val="Heading2"/>
          </w:pPr>
        </w:pPrChange>
      </w:pPr>
      <w:del w:id="10557" w:author="Liam Coleman" w:date="2021-04-26T12:00:00Z">
        <w:r w:rsidRPr="00091580" w:rsidDel="00091580">
          <w:delText>Simulation</w:delText>
        </w:r>
      </w:del>
      <w:ins w:id="10558" w:author="Liam Coleman" w:date="2021-04-26T12:00:00Z">
        <w:r w:rsidR="00091580">
          <w:t>.</w:t>
        </w:r>
      </w:ins>
    </w:p>
    <w:p w14:paraId="3D36556D" w14:textId="356F9998" w:rsidR="00985F59" w:rsidDel="00091580" w:rsidRDefault="0010084A">
      <w:pPr>
        <w:pStyle w:val="Heading2"/>
        <w:numPr>
          <w:ilvl w:val="0"/>
          <w:numId w:val="0"/>
        </w:numPr>
        <w:ind w:left="1134" w:hanging="1134"/>
        <w:rPr>
          <w:del w:id="10559" w:author="Liam Coleman" w:date="2021-04-26T12:00:00Z"/>
        </w:rPr>
        <w:pPrChange w:id="10560" w:author="Liam Coleman" w:date="2021-04-26T12:01:00Z">
          <w:pPr/>
        </w:pPrChange>
      </w:pPr>
      <w:del w:id="10561" w:author="Liam Coleman" w:date="2021-04-26T12:00:00Z">
        <w:r w:rsidDel="00091580">
          <w:delText xml:space="preserve">The simulator will exist in the POS2CG.dll so that multiple builds are not required. </w:delText>
        </w:r>
        <w:r w:rsidR="00985F59" w:rsidDel="00091580">
          <w:delText>The Simulator is to be activated in two ways:</w:delText>
        </w:r>
        <w:bookmarkStart w:id="10562" w:name="_Toc66781505"/>
        <w:bookmarkStart w:id="10563" w:name="_Toc67314617"/>
        <w:bookmarkStart w:id="10564" w:name="_Toc67315250"/>
        <w:bookmarkStart w:id="10565" w:name="_Toc67322546"/>
        <w:bookmarkStart w:id="10566" w:name="_Toc67323183"/>
        <w:bookmarkStart w:id="10567" w:name="_Toc67406227"/>
        <w:bookmarkStart w:id="10568" w:name="_Toc67406864"/>
        <w:bookmarkStart w:id="10569" w:name="_Toc69823308"/>
        <w:bookmarkStart w:id="10570" w:name="_Toc69824015"/>
        <w:bookmarkStart w:id="10571" w:name="_Toc69912975"/>
        <w:bookmarkStart w:id="10572" w:name="_Toc69913692"/>
        <w:bookmarkStart w:id="10573" w:name="_Toc70329731"/>
        <w:bookmarkStart w:id="10574" w:name="_Toc70330141"/>
        <w:bookmarkStart w:id="10575" w:name="_Toc70330476"/>
        <w:bookmarkStart w:id="10576" w:name="_Toc70330810"/>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del>
    </w:p>
    <w:p w14:paraId="687817DA" w14:textId="6B2D72E2" w:rsidR="00985F59" w:rsidDel="00091580" w:rsidRDefault="00985F59">
      <w:pPr>
        <w:pStyle w:val="ListParagraph"/>
        <w:ind w:left="1134" w:hanging="1134"/>
        <w:rPr>
          <w:del w:id="10577" w:author="Liam Coleman" w:date="2021-04-26T12:00:00Z"/>
        </w:rPr>
        <w:pPrChange w:id="10578" w:author="Liam Coleman" w:date="2021-04-26T11:59:00Z">
          <w:pPr>
            <w:pStyle w:val="ListParagraph"/>
            <w:numPr>
              <w:numId w:val="56"/>
            </w:numPr>
            <w:ind w:hanging="360"/>
          </w:pPr>
        </w:pPrChange>
      </w:pPr>
      <w:del w:id="10579" w:author="Liam Coleman" w:date="2021-04-26T12:00:00Z">
        <w:r w:rsidDel="00091580">
          <w:delText>By POS Training Cashier ID sign on.</w:delText>
        </w:r>
        <w:bookmarkStart w:id="10580" w:name="_Toc66781506"/>
        <w:bookmarkStart w:id="10581" w:name="_Toc67314618"/>
        <w:bookmarkStart w:id="10582" w:name="_Toc67315251"/>
        <w:bookmarkStart w:id="10583" w:name="_Toc67322547"/>
        <w:bookmarkStart w:id="10584" w:name="_Toc67323184"/>
        <w:bookmarkStart w:id="10585" w:name="_Toc67406228"/>
        <w:bookmarkStart w:id="10586" w:name="_Toc67406865"/>
        <w:bookmarkStart w:id="10587" w:name="_Toc69823309"/>
        <w:bookmarkStart w:id="10588" w:name="_Toc69824016"/>
        <w:bookmarkStart w:id="10589" w:name="_Toc69912976"/>
        <w:bookmarkStart w:id="10590" w:name="_Toc69913693"/>
        <w:bookmarkStart w:id="10591" w:name="_Toc70329732"/>
        <w:bookmarkStart w:id="10592" w:name="_Toc70330142"/>
        <w:bookmarkStart w:id="10593" w:name="_Toc70330477"/>
        <w:bookmarkStart w:id="10594" w:name="_Toc70330811"/>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del>
    </w:p>
    <w:p w14:paraId="6237FD8E" w14:textId="18DA2437" w:rsidR="0006275C" w:rsidDel="00091580" w:rsidRDefault="00E83946">
      <w:pPr>
        <w:pStyle w:val="ListParagraph"/>
        <w:ind w:left="1134" w:hanging="1134"/>
        <w:rPr>
          <w:del w:id="10595" w:author="Liam Coleman" w:date="2021-04-26T12:00:00Z"/>
        </w:rPr>
        <w:pPrChange w:id="10596" w:author="Liam Coleman" w:date="2021-04-26T11:59:00Z">
          <w:pPr>
            <w:pStyle w:val="ListParagraph"/>
            <w:numPr>
              <w:numId w:val="56"/>
            </w:numPr>
            <w:ind w:hanging="360"/>
          </w:pPr>
        </w:pPrChange>
      </w:pPr>
      <w:del w:id="10597" w:author="Liam Coleman" w:date="2021-04-26T12:00:00Z">
        <w:r w:rsidDel="00091580">
          <w:delText>Existence</w:delText>
        </w:r>
        <w:r w:rsidR="00985F59" w:rsidDel="00091580">
          <w:delText xml:space="preserve"> of C:\epos\POS2CG.sim flag file.</w:delText>
        </w:r>
        <w:bookmarkStart w:id="10598" w:name="_Toc66781507"/>
        <w:bookmarkStart w:id="10599" w:name="_Toc67314619"/>
        <w:bookmarkStart w:id="10600" w:name="_Toc67315252"/>
        <w:bookmarkStart w:id="10601" w:name="_Toc67322548"/>
        <w:bookmarkStart w:id="10602" w:name="_Toc67323185"/>
        <w:bookmarkStart w:id="10603" w:name="_Toc67406229"/>
        <w:bookmarkStart w:id="10604" w:name="_Toc67406866"/>
        <w:bookmarkStart w:id="10605" w:name="_Toc69823310"/>
        <w:bookmarkStart w:id="10606" w:name="_Toc69824017"/>
        <w:bookmarkStart w:id="10607" w:name="_Toc69912977"/>
        <w:bookmarkStart w:id="10608" w:name="_Toc69913694"/>
        <w:bookmarkStart w:id="10609" w:name="_Toc70329733"/>
        <w:bookmarkStart w:id="10610" w:name="_Toc70330143"/>
        <w:bookmarkStart w:id="10611" w:name="_Toc70330478"/>
        <w:bookmarkStart w:id="10612" w:name="_Toc70330812"/>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del>
    </w:p>
    <w:p w14:paraId="190717FD" w14:textId="057A0A43" w:rsidR="0010084A" w:rsidDel="00091580" w:rsidRDefault="0010084A">
      <w:pPr>
        <w:ind w:left="1134" w:hanging="1134"/>
        <w:rPr>
          <w:del w:id="10613" w:author="Liam Coleman" w:date="2021-04-26T12:00:00Z"/>
        </w:rPr>
        <w:pPrChange w:id="10614" w:author="Liam Coleman" w:date="2021-04-26T11:59:00Z">
          <w:pPr/>
        </w:pPrChange>
      </w:pPr>
      <w:del w:id="10615" w:author="Liam Coleman" w:date="2021-04-26T12:00:00Z">
        <w:r w:rsidDel="00091580">
          <w:delText>Any settings required by the simulator will be included in POS2CG.sim</w:delText>
        </w:r>
        <w:r w:rsidR="00E83946" w:rsidDel="00091580">
          <w:delText xml:space="preserve"> as xml document</w:delText>
        </w:r>
        <w:r w:rsidDel="00091580">
          <w:delText>. Defaults will be used in Training mode were POS2CG.sim does not exist.</w:delText>
        </w:r>
        <w:bookmarkStart w:id="10616" w:name="_Toc66781508"/>
        <w:bookmarkStart w:id="10617" w:name="_Toc67314620"/>
        <w:bookmarkStart w:id="10618" w:name="_Toc67315253"/>
        <w:bookmarkStart w:id="10619" w:name="_Toc67322549"/>
        <w:bookmarkStart w:id="10620" w:name="_Toc67323186"/>
        <w:bookmarkStart w:id="10621" w:name="_Toc67406230"/>
        <w:bookmarkStart w:id="10622" w:name="_Toc67406867"/>
        <w:bookmarkStart w:id="10623" w:name="_Toc69823311"/>
        <w:bookmarkStart w:id="10624" w:name="_Toc69824018"/>
        <w:bookmarkStart w:id="10625" w:name="_Toc69912978"/>
        <w:bookmarkStart w:id="10626" w:name="_Toc69913695"/>
        <w:bookmarkStart w:id="10627" w:name="_Toc70329734"/>
        <w:bookmarkStart w:id="10628" w:name="_Toc70330144"/>
        <w:bookmarkStart w:id="10629" w:name="_Toc70330479"/>
        <w:bookmarkStart w:id="10630" w:name="_Toc70330813"/>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del>
    </w:p>
    <w:p w14:paraId="403011DD" w14:textId="37CF745A" w:rsidR="00985F59" w:rsidDel="00091580" w:rsidRDefault="00985F59">
      <w:pPr>
        <w:ind w:left="1134" w:hanging="1134"/>
        <w:rPr>
          <w:del w:id="10631" w:author="Liam Coleman" w:date="2021-04-26T12:00:00Z"/>
        </w:rPr>
        <w:pPrChange w:id="10632" w:author="Liam Coleman" w:date="2021-04-26T11:59:00Z">
          <w:pPr/>
        </w:pPrChange>
      </w:pPr>
      <w:del w:id="10633" w:author="Liam Coleman" w:date="2021-04-26T12:00:00Z">
        <w:r w:rsidDel="00091580">
          <w:delText xml:space="preserve">The simulator will randomise </w:delText>
        </w:r>
        <w:r w:rsidR="00A7131C" w:rsidDel="00091580">
          <w:delText>insert</w:delText>
        </w:r>
        <w:r w:rsidDel="00091580">
          <w:delText>ed monies at</w:delText>
        </w:r>
        <w:r w:rsidR="0010084A" w:rsidDel="00091580">
          <w:delText xml:space="preserve"> configura</w:delText>
        </w:r>
        <w:r w:rsidR="00E83946" w:rsidDel="00091580">
          <w:delText xml:space="preserve">ble </w:delText>
        </w:r>
        <w:r w:rsidR="00D3101E" w:rsidDel="00091580">
          <w:delText xml:space="preserve">timing </w:delText>
        </w:r>
        <w:r w:rsidR="0010084A" w:rsidDel="00091580">
          <w:delText>interval</w:delText>
        </w:r>
        <w:r w:rsidR="00D3101E" w:rsidDel="00091580">
          <w:delText>s</w:delText>
        </w:r>
        <w:r w:rsidR="0010084A" w:rsidDel="00091580">
          <w:delText>.</w:delText>
        </w:r>
        <w:bookmarkStart w:id="10634" w:name="_Toc66781509"/>
        <w:bookmarkStart w:id="10635" w:name="_Toc67314621"/>
        <w:bookmarkStart w:id="10636" w:name="_Toc67315254"/>
        <w:bookmarkStart w:id="10637" w:name="_Toc67322550"/>
        <w:bookmarkStart w:id="10638" w:name="_Toc67323187"/>
        <w:bookmarkStart w:id="10639" w:name="_Toc67406231"/>
        <w:bookmarkStart w:id="10640" w:name="_Toc67406868"/>
        <w:bookmarkStart w:id="10641" w:name="_Toc69823312"/>
        <w:bookmarkStart w:id="10642" w:name="_Toc69824019"/>
        <w:bookmarkStart w:id="10643" w:name="_Toc69912979"/>
        <w:bookmarkStart w:id="10644" w:name="_Toc69913696"/>
        <w:bookmarkStart w:id="10645" w:name="_Toc70329735"/>
        <w:bookmarkStart w:id="10646" w:name="_Toc70330145"/>
        <w:bookmarkStart w:id="10647" w:name="_Toc70330480"/>
        <w:bookmarkStart w:id="10648" w:name="_Toc70330814"/>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del>
    </w:p>
    <w:p w14:paraId="0F2A13AB" w14:textId="76B14A70" w:rsidR="0010084A" w:rsidDel="00091580" w:rsidRDefault="0010084A">
      <w:pPr>
        <w:ind w:left="1134" w:hanging="1134"/>
        <w:rPr>
          <w:del w:id="10649" w:author="Liam Coleman" w:date="2021-04-26T12:00:00Z"/>
        </w:rPr>
        <w:pPrChange w:id="10650" w:author="Liam Coleman" w:date="2021-04-26T11:59:00Z">
          <w:pPr/>
        </w:pPrChange>
      </w:pPr>
      <w:del w:id="10651" w:author="Liam Coleman" w:date="2021-04-26T12:00:00Z">
        <w:r w:rsidDel="00091580">
          <w:delText xml:space="preserve">The simulator can be switch automatically from live </w:delText>
        </w:r>
        <w:r w:rsidR="000E7A19" w:rsidDel="00091580">
          <w:delText>CG</w:delText>
        </w:r>
        <w:r w:rsidDel="00091580">
          <w:delText>. Log in /out state maintenance may be required</w:delText>
        </w:r>
        <w:r w:rsidR="006306E9" w:rsidDel="00091580">
          <w:delText xml:space="preserve"> which </w:delText>
        </w:r>
        <w:r w:rsidDel="00091580">
          <w:delText>can be configured. Obviously reporting figures will not match when switching to simulator.</w:delText>
        </w:r>
        <w:bookmarkStart w:id="10652" w:name="_Toc66781510"/>
        <w:bookmarkStart w:id="10653" w:name="_Toc67314622"/>
        <w:bookmarkStart w:id="10654" w:name="_Toc67315255"/>
        <w:bookmarkStart w:id="10655" w:name="_Toc67322551"/>
        <w:bookmarkStart w:id="10656" w:name="_Toc67323188"/>
        <w:bookmarkStart w:id="10657" w:name="_Toc67406232"/>
        <w:bookmarkStart w:id="10658" w:name="_Toc67406869"/>
        <w:bookmarkStart w:id="10659" w:name="_Toc69823313"/>
        <w:bookmarkStart w:id="10660" w:name="_Toc69824020"/>
        <w:bookmarkStart w:id="10661" w:name="_Toc69912980"/>
        <w:bookmarkStart w:id="10662" w:name="_Toc69913697"/>
        <w:bookmarkStart w:id="10663" w:name="_Toc70329736"/>
        <w:bookmarkStart w:id="10664" w:name="_Toc70330146"/>
        <w:bookmarkStart w:id="10665" w:name="_Toc70330481"/>
        <w:bookmarkStart w:id="10666" w:name="_Toc70330815"/>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del>
    </w:p>
    <w:p w14:paraId="5C414C6E" w14:textId="28864108" w:rsidR="0073342A" w:rsidDel="00091580" w:rsidRDefault="0073342A">
      <w:pPr>
        <w:ind w:left="1134" w:hanging="1134"/>
        <w:rPr>
          <w:del w:id="10667" w:author="Liam Coleman" w:date="2021-04-26T12:00:00Z"/>
        </w:rPr>
        <w:pPrChange w:id="10668" w:author="Liam Coleman" w:date="2021-04-26T11:59:00Z">
          <w:pPr/>
        </w:pPrChange>
      </w:pPr>
      <w:del w:id="10669" w:author="Liam Coleman" w:date="2021-04-26T12:00:00Z">
        <w:r w:rsidDel="00091580">
          <w:delText>Below is an example of POS2CG.sim ml file:</w:delText>
        </w:r>
        <w:bookmarkStart w:id="10670" w:name="_Toc66781511"/>
        <w:bookmarkStart w:id="10671" w:name="_Toc67314623"/>
        <w:bookmarkStart w:id="10672" w:name="_Toc67315256"/>
        <w:bookmarkStart w:id="10673" w:name="_Toc67322552"/>
        <w:bookmarkStart w:id="10674" w:name="_Toc67323189"/>
        <w:bookmarkStart w:id="10675" w:name="_Toc67406233"/>
        <w:bookmarkStart w:id="10676" w:name="_Toc67406870"/>
        <w:bookmarkStart w:id="10677" w:name="_Toc69823314"/>
        <w:bookmarkStart w:id="10678" w:name="_Toc69824021"/>
        <w:bookmarkStart w:id="10679" w:name="_Toc69912981"/>
        <w:bookmarkStart w:id="10680" w:name="_Toc69913698"/>
        <w:bookmarkStart w:id="10681" w:name="_Toc70329737"/>
        <w:bookmarkStart w:id="10682" w:name="_Toc70330147"/>
        <w:bookmarkStart w:id="10683" w:name="_Toc70330482"/>
        <w:bookmarkStart w:id="10684" w:name="_Toc70330816"/>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del>
    </w:p>
    <w:p w14:paraId="501DF279" w14:textId="24B1EF52" w:rsidR="0073342A" w:rsidDel="00091580" w:rsidRDefault="0073342A">
      <w:pPr>
        <w:pStyle w:val="Code"/>
        <w:ind w:left="1134" w:hanging="1134"/>
        <w:rPr>
          <w:del w:id="10685" w:author="Liam Coleman" w:date="2021-04-26T12:00:00Z"/>
        </w:rPr>
        <w:pPrChange w:id="10686" w:author="Liam Coleman" w:date="2021-04-26T11:59:00Z">
          <w:pPr>
            <w:pStyle w:val="Code"/>
          </w:pPr>
        </w:pPrChange>
      </w:pPr>
      <w:del w:id="10687" w:author="Liam Coleman" w:date="2021-04-26T12:00:00Z">
        <w:r w:rsidDel="00091580">
          <w:delText>&lt;?xml version="1.0" encoding="utf-8"?&gt;</w:delText>
        </w:r>
        <w:bookmarkStart w:id="10688" w:name="_Toc66781512"/>
        <w:bookmarkStart w:id="10689" w:name="_Toc67314624"/>
        <w:bookmarkStart w:id="10690" w:name="_Toc67315257"/>
        <w:bookmarkStart w:id="10691" w:name="_Toc67322553"/>
        <w:bookmarkStart w:id="10692" w:name="_Toc67323190"/>
        <w:bookmarkStart w:id="10693" w:name="_Toc67406234"/>
        <w:bookmarkStart w:id="10694" w:name="_Toc67406871"/>
        <w:bookmarkStart w:id="10695" w:name="_Toc69823315"/>
        <w:bookmarkStart w:id="10696" w:name="_Toc69824022"/>
        <w:bookmarkStart w:id="10697" w:name="_Toc69912982"/>
        <w:bookmarkStart w:id="10698" w:name="_Toc69913699"/>
        <w:bookmarkStart w:id="10699" w:name="_Toc70329738"/>
        <w:bookmarkStart w:id="10700" w:name="_Toc70330148"/>
        <w:bookmarkStart w:id="10701" w:name="_Toc70330483"/>
        <w:bookmarkStart w:id="10702" w:name="_Toc7033081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del>
    </w:p>
    <w:p w14:paraId="27EBF5FB" w14:textId="27258F46" w:rsidR="0073342A" w:rsidDel="00091580" w:rsidRDefault="0073342A">
      <w:pPr>
        <w:pStyle w:val="Code"/>
        <w:ind w:left="1134" w:hanging="1134"/>
        <w:rPr>
          <w:del w:id="10703" w:author="Liam Coleman" w:date="2021-04-26T12:00:00Z"/>
        </w:rPr>
        <w:pPrChange w:id="10704" w:author="Liam Coleman" w:date="2021-04-26T11:59:00Z">
          <w:pPr>
            <w:pStyle w:val="Code"/>
          </w:pPr>
        </w:pPrChange>
      </w:pPr>
      <w:del w:id="10705" w:author="Liam Coleman" w:date="2021-04-26T12:00:00Z">
        <w:r w:rsidDel="00091580">
          <w:delText>&lt;POS2CGSim&gt;</w:delText>
        </w:r>
        <w:bookmarkStart w:id="10706" w:name="_Toc66781513"/>
        <w:bookmarkStart w:id="10707" w:name="_Toc67314625"/>
        <w:bookmarkStart w:id="10708" w:name="_Toc67315258"/>
        <w:bookmarkStart w:id="10709" w:name="_Toc67322554"/>
        <w:bookmarkStart w:id="10710" w:name="_Toc67323191"/>
        <w:bookmarkStart w:id="10711" w:name="_Toc67406235"/>
        <w:bookmarkStart w:id="10712" w:name="_Toc67406872"/>
        <w:bookmarkStart w:id="10713" w:name="_Toc69823316"/>
        <w:bookmarkStart w:id="10714" w:name="_Toc69824023"/>
        <w:bookmarkStart w:id="10715" w:name="_Toc69912983"/>
        <w:bookmarkStart w:id="10716" w:name="_Toc69913700"/>
        <w:bookmarkStart w:id="10717" w:name="_Toc70329739"/>
        <w:bookmarkStart w:id="10718" w:name="_Toc70330149"/>
        <w:bookmarkStart w:id="10719" w:name="_Toc70330484"/>
        <w:bookmarkStart w:id="10720" w:name="_Toc70330818"/>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del>
    </w:p>
    <w:p w14:paraId="224878D9" w14:textId="0E27F1CC" w:rsidR="0073342A" w:rsidDel="00091580" w:rsidRDefault="0073342A">
      <w:pPr>
        <w:pStyle w:val="Code"/>
        <w:ind w:left="1134" w:hanging="1134"/>
        <w:rPr>
          <w:del w:id="10721" w:author="Liam Coleman" w:date="2021-04-26T12:00:00Z"/>
        </w:rPr>
        <w:pPrChange w:id="10722" w:author="Liam Coleman" w:date="2021-04-26T11:59:00Z">
          <w:pPr>
            <w:pStyle w:val="Code"/>
          </w:pPr>
        </w:pPrChange>
      </w:pPr>
      <w:del w:id="10723" w:author="Liam Coleman" w:date="2021-04-26T12:00:00Z">
        <w:r w:rsidDel="00091580">
          <w:tab/>
          <w:delText>&lt;AmountInserted&gt;</w:delText>
        </w:r>
        <w:bookmarkStart w:id="10724" w:name="_Toc66781514"/>
        <w:bookmarkStart w:id="10725" w:name="_Toc67314626"/>
        <w:bookmarkStart w:id="10726" w:name="_Toc67315259"/>
        <w:bookmarkStart w:id="10727" w:name="_Toc67322555"/>
        <w:bookmarkStart w:id="10728" w:name="_Toc67323192"/>
        <w:bookmarkStart w:id="10729" w:name="_Toc67406236"/>
        <w:bookmarkStart w:id="10730" w:name="_Toc67406873"/>
        <w:bookmarkStart w:id="10731" w:name="_Toc69823317"/>
        <w:bookmarkStart w:id="10732" w:name="_Toc69824024"/>
        <w:bookmarkStart w:id="10733" w:name="_Toc69912984"/>
        <w:bookmarkStart w:id="10734" w:name="_Toc69913701"/>
        <w:bookmarkStart w:id="10735" w:name="_Toc70329740"/>
        <w:bookmarkStart w:id="10736" w:name="_Toc70330150"/>
        <w:bookmarkStart w:id="10737" w:name="_Toc70330485"/>
        <w:bookmarkStart w:id="10738" w:name="_Toc70330819"/>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del>
    </w:p>
    <w:p w14:paraId="5150EE6E" w14:textId="51DAF9B6" w:rsidR="0073342A" w:rsidDel="00091580" w:rsidRDefault="0073342A">
      <w:pPr>
        <w:pStyle w:val="Code"/>
        <w:ind w:left="1134" w:hanging="1134"/>
        <w:rPr>
          <w:del w:id="10739" w:author="Liam Coleman" w:date="2021-04-26T12:00:00Z"/>
        </w:rPr>
        <w:pPrChange w:id="10740" w:author="Liam Coleman" w:date="2021-04-26T11:59:00Z">
          <w:pPr>
            <w:pStyle w:val="Code"/>
          </w:pPr>
        </w:pPrChange>
      </w:pPr>
      <w:del w:id="10741" w:author="Liam Coleman" w:date="2021-04-26T12:00:00Z">
        <w:r w:rsidDel="00091580">
          <w:tab/>
        </w:r>
        <w:r w:rsidDel="00091580">
          <w:tab/>
          <w:delText>&lt;InsertMilliSecondFrequency&gt;2000&lt;/InsertMilliSecondFrequency&gt;</w:delText>
        </w:r>
        <w:bookmarkStart w:id="10742" w:name="_Toc66781515"/>
        <w:bookmarkStart w:id="10743" w:name="_Toc67314627"/>
        <w:bookmarkStart w:id="10744" w:name="_Toc67315260"/>
        <w:bookmarkStart w:id="10745" w:name="_Toc67322556"/>
        <w:bookmarkStart w:id="10746" w:name="_Toc67323193"/>
        <w:bookmarkStart w:id="10747" w:name="_Toc67406237"/>
        <w:bookmarkStart w:id="10748" w:name="_Toc67406874"/>
        <w:bookmarkStart w:id="10749" w:name="_Toc69823318"/>
        <w:bookmarkStart w:id="10750" w:name="_Toc69824025"/>
        <w:bookmarkStart w:id="10751" w:name="_Toc69912985"/>
        <w:bookmarkStart w:id="10752" w:name="_Toc69913702"/>
        <w:bookmarkStart w:id="10753" w:name="_Toc70329741"/>
        <w:bookmarkStart w:id="10754" w:name="_Toc70330151"/>
        <w:bookmarkStart w:id="10755" w:name="_Toc70330486"/>
        <w:bookmarkStart w:id="10756" w:name="_Toc70330820"/>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del>
    </w:p>
    <w:p w14:paraId="28D7C462" w14:textId="252C7524" w:rsidR="0073342A" w:rsidDel="00091580" w:rsidRDefault="0073342A">
      <w:pPr>
        <w:pStyle w:val="Code"/>
        <w:ind w:left="1134" w:hanging="1134"/>
        <w:rPr>
          <w:del w:id="10757" w:author="Liam Coleman" w:date="2021-04-26T12:00:00Z"/>
        </w:rPr>
        <w:pPrChange w:id="10758" w:author="Liam Coleman" w:date="2021-04-26T11:59:00Z">
          <w:pPr>
            <w:pStyle w:val="Code"/>
          </w:pPr>
        </w:pPrChange>
      </w:pPr>
      <w:del w:id="10759" w:author="Liam Coleman" w:date="2021-04-26T12:00:00Z">
        <w:r w:rsidDel="00091580">
          <w:tab/>
        </w:r>
        <w:r w:rsidDel="00091580">
          <w:tab/>
          <w:delText>&lt;SleepFunctionWorkSim&gt;200&lt;/SleepFunctionWorkSim&gt;</w:delText>
        </w:r>
        <w:bookmarkStart w:id="10760" w:name="_Toc66781516"/>
        <w:bookmarkStart w:id="10761" w:name="_Toc67314628"/>
        <w:bookmarkStart w:id="10762" w:name="_Toc67315261"/>
        <w:bookmarkStart w:id="10763" w:name="_Toc67322557"/>
        <w:bookmarkStart w:id="10764" w:name="_Toc67323194"/>
        <w:bookmarkStart w:id="10765" w:name="_Toc67406238"/>
        <w:bookmarkStart w:id="10766" w:name="_Toc67406875"/>
        <w:bookmarkStart w:id="10767" w:name="_Toc69823319"/>
        <w:bookmarkStart w:id="10768" w:name="_Toc69824026"/>
        <w:bookmarkStart w:id="10769" w:name="_Toc69912986"/>
        <w:bookmarkStart w:id="10770" w:name="_Toc69913703"/>
        <w:bookmarkStart w:id="10771" w:name="_Toc70329742"/>
        <w:bookmarkStart w:id="10772" w:name="_Toc70330152"/>
        <w:bookmarkStart w:id="10773" w:name="_Toc70330487"/>
        <w:bookmarkStart w:id="10774" w:name="_Toc70330821"/>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del>
    </w:p>
    <w:p w14:paraId="7895B5F2" w14:textId="70119149" w:rsidR="0073342A" w:rsidDel="00091580" w:rsidRDefault="0073342A">
      <w:pPr>
        <w:pStyle w:val="Code"/>
        <w:ind w:left="1134" w:hanging="1134"/>
        <w:rPr>
          <w:del w:id="10775" w:author="Liam Coleman" w:date="2021-04-26T12:00:00Z"/>
        </w:rPr>
        <w:pPrChange w:id="10776" w:author="Liam Coleman" w:date="2021-04-26T11:59:00Z">
          <w:pPr>
            <w:pStyle w:val="Code"/>
          </w:pPr>
        </w:pPrChange>
      </w:pPr>
      <w:del w:id="10777" w:author="Liam Coleman" w:date="2021-04-26T12:00:00Z">
        <w:r w:rsidDel="00091580">
          <w:tab/>
        </w:r>
        <w:r w:rsidDel="00091580">
          <w:tab/>
          <w:delText xml:space="preserve">&lt;InsertDenominationsInCents&gt; </w:delText>
        </w:r>
        <w:bookmarkStart w:id="10778" w:name="_Toc66781517"/>
        <w:bookmarkStart w:id="10779" w:name="_Toc67314629"/>
        <w:bookmarkStart w:id="10780" w:name="_Toc67315262"/>
        <w:bookmarkStart w:id="10781" w:name="_Toc67322558"/>
        <w:bookmarkStart w:id="10782" w:name="_Toc67323195"/>
        <w:bookmarkStart w:id="10783" w:name="_Toc67406239"/>
        <w:bookmarkStart w:id="10784" w:name="_Toc67406876"/>
        <w:bookmarkStart w:id="10785" w:name="_Toc69823320"/>
        <w:bookmarkStart w:id="10786" w:name="_Toc69824027"/>
        <w:bookmarkStart w:id="10787" w:name="_Toc69912987"/>
        <w:bookmarkStart w:id="10788" w:name="_Toc69913704"/>
        <w:bookmarkStart w:id="10789" w:name="_Toc70329743"/>
        <w:bookmarkStart w:id="10790" w:name="_Toc70330153"/>
        <w:bookmarkStart w:id="10791" w:name="_Toc70330488"/>
        <w:bookmarkStart w:id="10792" w:name="_Toc70330822"/>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del>
    </w:p>
    <w:p w14:paraId="2271F6A8" w14:textId="0D8F203B" w:rsidR="0073342A" w:rsidDel="00091580" w:rsidRDefault="0073342A">
      <w:pPr>
        <w:pStyle w:val="Code"/>
        <w:ind w:left="1134" w:hanging="1134"/>
        <w:rPr>
          <w:del w:id="10793" w:author="Liam Coleman" w:date="2021-04-26T12:00:00Z"/>
        </w:rPr>
        <w:pPrChange w:id="10794" w:author="Liam Coleman" w:date="2021-04-26T11:59:00Z">
          <w:pPr>
            <w:pStyle w:val="Code"/>
          </w:pPr>
        </w:pPrChange>
      </w:pPr>
      <w:del w:id="10795" w:author="Liam Coleman" w:date="2021-04-26T12:00:00Z">
        <w:r w:rsidDel="00091580">
          <w:tab/>
        </w:r>
        <w:r w:rsidDel="00091580">
          <w:tab/>
        </w:r>
        <w:r w:rsidDel="00091580">
          <w:tab/>
          <w:delText>&lt;!-- A list Denominations of which a random one will be chosen for every elapsed frequency --&gt;</w:delText>
        </w:r>
        <w:bookmarkStart w:id="10796" w:name="_Toc66781518"/>
        <w:bookmarkStart w:id="10797" w:name="_Toc67314630"/>
        <w:bookmarkStart w:id="10798" w:name="_Toc67315263"/>
        <w:bookmarkStart w:id="10799" w:name="_Toc67322559"/>
        <w:bookmarkStart w:id="10800" w:name="_Toc67323196"/>
        <w:bookmarkStart w:id="10801" w:name="_Toc67406240"/>
        <w:bookmarkStart w:id="10802" w:name="_Toc67406877"/>
        <w:bookmarkStart w:id="10803" w:name="_Toc69823321"/>
        <w:bookmarkStart w:id="10804" w:name="_Toc69824028"/>
        <w:bookmarkStart w:id="10805" w:name="_Toc69912988"/>
        <w:bookmarkStart w:id="10806" w:name="_Toc69913705"/>
        <w:bookmarkStart w:id="10807" w:name="_Toc70329744"/>
        <w:bookmarkStart w:id="10808" w:name="_Toc70330154"/>
        <w:bookmarkStart w:id="10809" w:name="_Toc70330489"/>
        <w:bookmarkStart w:id="10810" w:name="_Toc70330823"/>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del>
    </w:p>
    <w:p w14:paraId="09105AAF" w14:textId="56CC43CE" w:rsidR="0073342A" w:rsidDel="00091580" w:rsidRDefault="0073342A">
      <w:pPr>
        <w:pStyle w:val="Code"/>
        <w:ind w:left="1134" w:hanging="1134"/>
        <w:rPr>
          <w:del w:id="10811" w:author="Liam Coleman" w:date="2021-04-26T12:00:00Z"/>
        </w:rPr>
        <w:pPrChange w:id="10812" w:author="Liam Coleman" w:date="2021-04-26T11:59:00Z">
          <w:pPr>
            <w:pStyle w:val="Code"/>
          </w:pPr>
        </w:pPrChange>
      </w:pPr>
      <w:del w:id="10813" w:author="Liam Coleman" w:date="2021-04-26T12:00:00Z">
        <w:r w:rsidDel="00091580">
          <w:tab/>
        </w:r>
        <w:r w:rsidDel="00091580">
          <w:tab/>
        </w:r>
        <w:r w:rsidDel="00091580">
          <w:tab/>
          <w:delText>&lt;!--</w:delText>
        </w:r>
        <w:bookmarkStart w:id="10814" w:name="_Toc66781519"/>
        <w:bookmarkStart w:id="10815" w:name="_Toc67314631"/>
        <w:bookmarkStart w:id="10816" w:name="_Toc67315264"/>
        <w:bookmarkStart w:id="10817" w:name="_Toc67322560"/>
        <w:bookmarkStart w:id="10818" w:name="_Toc67323197"/>
        <w:bookmarkStart w:id="10819" w:name="_Toc67406241"/>
        <w:bookmarkStart w:id="10820" w:name="_Toc67406878"/>
        <w:bookmarkStart w:id="10821" w:name="_Toc69823322"/>
        <w:bookmarkStart w:id="10822" w:name="_Toc69824029"/>
        <w:bookmarkStart w:id="10823" w:name="_Toc69912989"/>
        <w:bookmarkStart w:id="10824" w:name="_Toc69913706"/>
        <w:bookmarkStart w:id="10825" w:name="_Toc70329745"/>
        <w:bookmarkStart w:id="10826" w:name="_Toc70330155"/>
        <w:bookmarkStart w:id="10827" w:name="_Toc70330490"/>
        <w:bookmarkStart w:id="10828" w:name="_Toc70330824"/>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del>
    </w:p>
    <w:p w14:paraId="5373A245" w14:textId="67FF53B7" w:rsidR="0073342A" w:rsidDel="00091580" w:rsidRDefault="0073342A">
      <w:pPr>
        <w:pStyle w:val="Code"/>
        <w:ind w:left="1134" w:hanging="1134"/>
        <w:rPr>
          <w:del w:id="10829" w:author="Liam Coleman" w:date="2021-04-26T12:00:00Z"/>
        </w:rPr>
        <w:pPrChange w:id="10830" w:author="Liam Coleman" w:date="2021-04-26T11:59:00Z">
          <w:pPr>
            <w:pStyle w:val="Code"/>
          </w:pPr>
        </w:pPrChange>
      </w:pPr>
      <w:del w:id="10831" w:author="Liam Coleman" w:date="2021-04-26T12:00:00Z">
        <w:r w:rsidDel="00091580">
          <w:tab/>
        </w:r>
        <w:r w:rsidDel="00091580">
          <w:tab/>
        </w:r>
        <w:r w:rsidDel="00091580">
          <w:tab/>
          <w:delText>&lt;Denomination&gt;1&lt;/Denomination&gt;</w:delText>
        </w:r>
        <w:bookmarkStart w:id="10832" w:name="_Toc66781520"/>
        <w:bookmarkStart w:id="10833" w:name="_Toc67314632"/>
        <w:bookmarkStart w:id="10834" w:name="_Toc67315265"/>
        <w:bookmarkStart w:id="10835" w:name="_Toc67322561"/>
        <w:bookmarkStart w:id="10836" w:name="_Toc67323198"/>
        <w:bookmarkStart w:id="10837" w:name="_Toc67406242"/>
        <w:bookmarkStart w:id="10838" w:name="_Toc67406879"/>
        <w:bookmarkStart w:id="10839" w:name="_Toc69823323"/>
        <w:bookmarkStart w:id="10840" w:name="_Toc69824030"/>
        <w:bookmarkStart w:id="10841" w:name="_Toc69912990"/>
        <w:bookmarkStart w:id="10842" w:name="_Toc69913707"/>
        <w:bookmarkStart w:id="10843" w:name="_Toc70329746"/>
        <w:bookmarkStart w:id="10844" w:name="_Toc70330156"/>
        <w:bookmarkStart w:id="10845" w:name="_Toc70330491"/>
        <w:bookmarkStart w:id="10846" w:name="_Toc70330825"/>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del>
    </w:p>
    <w:p w14:paraId="162521D6" w14:textId="0C8F3E68" w:rsidR="0073342A" w:rsidDel="00091580" w:rsidRDefault="0073342A">
      <w:pPr>
        <w:pStyle w:val="Code"/>
        <w:ind w:left="1134" w:hanging="1134"/>
        <w:rPr>
          <w:del w:id="10847" w:author="Liam Coleman" w:date="2021-04-26T12:00:00Z"/>
        </w:rPr>
        <w:pPrChange w:id="10848" w:author="Liam Coleman" w:date="2021-04-26T11:59:00Z">
          <w:pPr>
            <w:pStyle w:val="Code"/>
          </w:pPr>
        </w:pPrChange>
      </w:pPr>
      <w:del w:id="10849" w:author="Liam Coleman" w:date="2021-04-26T12:00:00Z">
        <w:r w:rsidDel="00091580">
          <w:tab/>
        </w:r>
        <w:r w:rsidDel="00091580">
          <w:tab/>
        </w:r>
        <w:r w:rsidDel="00091580">
          <w:tab/>
          <w:delText>&lt;Denomination&gt;2&lt;/Denomination&gt;</w:delText>
        </w:r>
        <w:bookmarkStart w:id="10850" w:name="_Toc66781521"/>
        <w:bookmarkStart w:id="10851" w:name="_Toc67314633"/>
        <w:bookmarkStart w:id="10852" w:name="_Toc67315266"/>
        <w:bookmarkStart w:id="10853" w:name="_Toc67322562"/>
        <w:bookmarkStart w:id="10854" w:name="_Toc67323199"/>
        <w:bookmarkStart w:id="10855" w:name="_Toc67406243"/>
        <w:bookmarkStart w:id="10856" w:name="_Toc67406880"/>
        <w:bookmarkStart w:id="10857" w:name="_Toc69823324"/>
        <w:bookmarkStart w:id="10858" w:name="_Toc69824031"/>
        <w:bookmarkStart w:id="10859" w:name="_Toc69912991"/>
        <w:bookmarkStart w:id="10860" w:name="_Toc69913708"/>
        <w:bookmarkStart w:id="10861" w:name="_Toc70329747"/>
        <w:bookmarkStart w:id="10862" w:name="_Toc70330157"/>
        <w:bookmarkStart w:id="10863" w:name="_Toc70330492"/>
        <w:bookmarkStart w:id="10864" w:name="_Toc70330826"/>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del>
    </w:p>
    <w:p w14:paraId="298FD062" w14:textId="06EF62F6" w:rsidR="0073342A" w:rsidDel="00091580" w:rsidRDefault="0073342A">
      <w:pPr>
        <w:pStyle w:val="Code"/>
        <w:ind w:left="1134" w:hanging="1134"/>
        <w:rPr>
          <w:del w:id="10865" w:author="Liam Coleman" w:date="2021-04-26T12:00:00Z"/>
        </w:rPr>
        <w:pPrChange w:id="10866" w:author="Liam Coleman" w:date="2021-04-26T11:59:00Z">
          <w:pPr>
            <w:pStyle w:val="Code"/>
          </w:pPr>
        </w:pPrChange>
      </w:pPr>
      <w:del w:id="10867" w:author="Liam Coleman" w:date="2021-04-26T12:00:00Z">
        <w:r w:rsidDel="00091580">
          <w:tab/>
        </w:r>
        <w:r w:rsidDel="00091580">
          <w:tab/>
        </w:r>
        <w:r w:rsidDel="00091580">
          <w:tab/>
          <w:delText>&lt;Denomination&gt;5&lt;/Denomination&gt;</w:delText>
        </w:r>
        <w:bookmarkStart w:id="10868" w:name="_Toc66781522"/>
        <w:bookmarkStart w:id="10869" w:name="_Toc67314634"/>
        <w:bookmarkStart w:id="10870" w:name="_Toc67315267"/>
        <w:bookmarkStart w:id="10871" w:name="_Toc67322563"/>
        <w:bookmarkStart w:id="10872" w:name="_Toc67323200"/>
        <w:bookmarkStart w:id="10873" w:name="_Toc67406244"/>
        <w:bookmarkStart w:id="10874" w:name="_Toc67406881"/>
        <w:bookmarkStart w:id="10875" w:name="_Toc69823325"/>
        <w:bookmarkStart w:id="10876" w:name="_Toc69824032"/>
        <w:bookmarkStart w:id="10877" w:name="_Toc69912992"/>
        <w:bookmarkStart w:id="10878" w:name="_Toc69913709"/>
        <w:bookmarkStart w:id="10879" w:name="_Toc70329748"/>
        <w:bookmarkStart w:id="10880" w:name="_Toc70330158"/>
        <w:bookmarkStart w:id="10881" w:name="_Toc70330493"/>
        <w:bookmarkStart w:id="10882" w:name="_Toc7033082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del>
    </w:p>
    <w:p w14:paraId="0D39F794" w14:textId="2463608E" w:rsidR="0073342A" w:rsidDel="00091580" w:rsidRDefault="0073342A">
      <w:pPr>
        <w:pStyle w:val="Code"/>
        <w:ind w:left="1134" w:hanging="1134"/>
        <w:rPr>
          <w:del w:id="10883" w:author="Liam Coleman" w:date="2021-04-26T12:00:00Z"/>
        </w:rPr>
        <w:pPrChange w:id="10884" w:author="Liam Coleman" w:date="2021-04-26T11:59:00Z">
          <w:pPr>
            <w:pStyle w:val="Code"/>
          </w:pPr>
        </w:pPrChange>
      </w:pPr>
      <w:del w:id="10885" w:author="Liam Coleman" w:date="2021-04-26T12:00:00Z">
        <w:r w:rsidDel="00091580">
          <w:tab/>
        </w:r>
        <w:r w:rsidDel="00091580">
          <w:tab/>
        </w:r>
        <w:r w:rsidDel="00091580">
          <w:tab/>
          <w:delText>&lt;Denomination&gt;10&lt;/Denomination&gt;</w:delText>
        </w:r>
        <w:bookmarkStart w:id="10886" w:name="_Toc66781523"/>
        <w:bookmarkStart w:id="10887" w:name="_Toc67314635"/>
        <w:bookmarkStart w:id="10888" w:name="_Toc67315268"/>
        <w:bookmarkStart w:id="10889" w:name="_Toc67322564"/>
        <w:bookmarkStart w:id="10890" w:name="_Toc67323201"/>
        <w:bookmarkStart w:id="10891" w:name="_Toc67406245"/>
        <w:bookmarkStart w:id="10892" w:name="_Toc67406882"/>
        <w:bookmarkStart w:id="10893" w:name="_Toc69823326"/>
        <w:bookmarkStart w:id="10894" w:name="_Toc69824033"/>
        <w:bookmarkStart w:id="10895" w:name="_Toc69912993"/>
        <w:bookmarkStart w:id="10896" w:name="_Toc69913710"/>
        <w:bookmarkStart w:id="10897" w:name="_Toc70329749"/>
        <w:bookmarkStart w:id="10898" w:name="_Toc70330159"/>
        <w:bookmarkStart w:id="10899" w:name="_Toc70330494"/>
        <w:bookmarkStart w:id="10900" w:name="_Toc70330828"/>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del>
    </w:p>
    <w:p w14:paraId="03DB902F" w14:textId="13BD6D66" w:rsidR="0073342A" w:rsidDel="00091580" w:rsidRDefault="0073342A">
      <w:pPr>
        <w:pStyle w:val="Code"/>
        <w:ind w:left="1134" w:hanging="1134"/>
        <w:rPr>
          <w:del w:id="10901" w:author="Liam Coleman" w:date="2021-04-26T12:00:00Z"/>
        </w:rPr>
        <w:pPrChange w:id="10902" w:author="Liam Coleman" w:date="2021-04-26T11:59:00Z">
          <w:pPr>
            <w:pStyle w:val="Code"/>
          </w:pPr>
        </w:pPrChange>
      </w:pPr>
      <w:del w:id="10903" w:author="Liam Coleman" w:date="2021-04-26T12:00:00Z">
        <w:r w:rsidDel="00091580">
          <w:tab/>
        </w:r>
        <w:r w:rsidDel="00091580">
          <w:tab/>
        </w:r>
        <w:r w:rsidDel="00091580">
          <w:tab/>
          <w:delText>&lt;Denomination&gt;20&lt;/Denomination&gt;</w:delText>
        </w:r>
        <w:bookmarkStart w:id="10904" w:name="_Toc66781524"/>
        <w:bookmarkStart w:id="10905" w:name="_Toc67314636"/>
        <w:bookmarkStart w:id="10906" w:name="_Toc67315269"/>
        <w:bookmarkStart w:id="10907" w:name="_Toc67322565"/>
        <w:bookmarkStart w:id="10908" w:name="_Toc67323202"/>
        <w:bookmarkStart w:id="10909" w:name="_Toc67406246"/>
        <w:bookmarkStart w:id="10910" w:name="_Toc67406883"/>
        <w:bookmarkStart w:id="10911" w:name="_Toc69823327"/>
        <w:bookmarkStart w:id="10912" w:name="_Toc69824034"/>
        <w:bookmarkStart w:id="10913" w:name="_Toc69912994"/>
        <w:bookmarkStart w:id="10914" w:name="_Toc69913711"/>
        <w:bookmarkStart w:id="10915" w:name="_Toc70329750"/>
        <w:bookmarkStart w:id="10916" w:name="_Toc70330160"/>
        <w:bookmarkStart w:id="10917" w:name="_Toc70330495"/>
        <w:bookmarkStart w:id="10918" w:name="_Toc70330829"/>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del>
    </w:p>
    <w:p w14:paraId="1936FD05" w14:textId="4D78CC58" w:rsidR="0073342A" w:rsidDel="00091580" w:rsidRDefault="0073342A">
      <w:pPr>
        <w:pStyle w:val="Code"/>
        <w:ind w:left="1134" w:hanging="1134"/>
        <w:rPr>
          <w:del w:id="10919" w:author="Liam Coleman" w:date="2021-04-26T12:00:00Z"/>
        </w:rPr>
        <w:pPrChange w:id="10920" w:author="Liam Coleman" w:date="2021-04-26T11:59:00Z">
          <w:pPr>
            <w:pStyle w:val="Code"/>
          </w:pPr>
        </w:pPrChange>
      </w:pPr>
      <w:del w:id="10921" w:author="Liam Coleman" w:date="2021-04-26T12:00:00Z">
        <w:r w:rsidDel="00091580">
          <w:tab/>
        </w:r>
        <w:r w:rsidDel="00091580">
          <w:tab/>
        </w:r>
        <w:r w:rsidDel="00091580">
          <w:tab/>
          <w:delText>&lt;Denomination&gt;50&lt;/Denomination&gt;</w:delText>
        </w:r>
        <w:bookmarkStart w:id="10922" w:name="_Toc66781525"/>
        <w:bookmarkStart w:id="10923" w:name="_Toc67314637"/>
        <w:bookmarkStart w:id="10924" w:name="_Toc67315270"/>
        <w:bookmarkStart w:id="10925" w:name="_Toc67322566"/>
        <w:bookmarkStart w:id="10926" w:name="_Toc67323203"/>
        <w:bookmarkStart w:id="10927" w:name="_Toc67406247"/>
        <w:bookmarkStart w:id="10928" w:name="_Toc67406884"/>
        <w:bookmarkStart w:id="10929" w:name="_Toc69823328"/>
        <w:bookmarkStart w:id="10930" w:name="_Toc69824035"/>
        <w:bookmarkStart w:id="10931" w:name="_Toc69912995"/>
        <w:bookmarkStart w:id="10932" w:name="_Toc69913712"/>
        <w:bookmarkStart w:id="10933" w:name="_Toc70329751"/>
        <w:bookmarkStart w:id="10934" w:name="_Toc70330161"/>
        <w:bookmarkStart w:id="10935" w:name="_Toc70330496"/>
        <w:bookmarkStart w:id="10936" w:name="_Toc70330830"/>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del>
    </w:p>
    <w:p w14:paraId="6D956727" w14:textId="09F20AC7" w:rsidR="0073342A" w:rsidDel="00091580" w:rsidRDefault="0073342A">
      <w:pPr>
        <w:pStyle w:val="Code"/>
        <w:ind w:left="1134" w:hanging="1134"/>
        <w:rPr>
          <w:del w:id="10937" w:author="Liam Coleman" w:date="2021-04-26T12:00:00Z"/>
        </w:rPr>
        <w:pPrChange w:id="10938" w:author="Liam Coleman" w:date="2021-04-26T11:59:00Z">
          <w:pPr>
            <w:pStyle w:val="Code"/>
          </w:pPr>
        </w:pPrChange>
      </w:pPr>
      <w:del w:id="10939" w:author="Liam Coleman" w:date="2021-04-26T12:00:00Z">
        <w:r w:rsidDel="00091580">
          <w:tab/>
        </w:r>
        <w:r w:rsidDel="00091580">
          <w:tab/>
        </w:r>
        <w:r w:rsidDel="00091580">
          <w:tab/>
          <w:delText>--&gt;</w:delText>
        </w:r>
        <w:bookmarkStart w:id="10940" w:name="_Toc66781526"/>
        <w:bookmarkStart w:id="10941" w:name="_Toc67314638"/>
        <w:bookmarkStart w:id="10942" w:name="_Toc67315271"/>
        <w:bookmarkStart w:id="10943" w:name="_Toc67322567"/>
        <w:bookmarkStart w:id="10944" w:name="_Toc67323204"/>
        <w:bookmarkStart w:id="10945" w:name="_Toc67406248"/>
        <w:bookmarkStart w:id="10946" w:name="_Toc67406885"/>
        <w:bookmarkStart w:id="10947" w:name="_Toc69823329"/>
        <w:bookmarkStart w:id="10948" w:name="_Toc69824036"/>
        <w:bookmarkStart w:id="10949" w:name="_Toc69912996"/>
        <w:bookmarkStart w:id="10950" w:name="_Toc69913713"/>
        <w:bookmarkStart w:id="10951" w:name="_Toc70329752"/>
        <w:bookmarkStart w:id="10952" w:name="_Toc70330162"/>
        <w:bookmarkStart w:id="10953" w:name="_Toc70330497"/>
        <w:bookmarkStart w:id="10954" w:name="_Toc70330831"/>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del>
    </w:p>
    <w:p w14:paraId="17A3482B" w14:textId="3EBB2E44" w:rsidR="0073342A" w:rsidDel="00091580" w:rsidRDefault="0073342A">
      <w:pPr>
        <w:pStyle w:val="Code"/>
        <w:ind w:left="1134" w:hanging="1134"/>
        <w:rPr>
          <w:del w:id="10955" w:author="Liam Coleman" w:date="2021-04-26T12:00:00Z"/>
        </w:rPr>
        <w:pPrChange w:id="10956" w:author="Liam Coleman" w:date="2021-04-26T11:59:00Z">
          <w:pPr>
            <w:pStyle w:val="Code"/>
          </w:pPr>
        </w:pPrChange>
      </w:pPr>
      <w:del w:id="10957" w:author="Liam Coleman" w:date="2021-04-26T12:00:00Z">
        <w:r w:rsidDel="00091580">
          <w:tab/>
        </w:r>
        <w:r w:rsidDel="00091580">
          <w:tab/>
        </w:r>
        <w:r w:rsidDel="00091580">
          <w:tab/>
          <w:delText>&lt;Denomination&gt;100&lt;/Denomination&gt;</w:delText>
        </w:r>
        <w:bookmarkStart w:id="10958" w:name="_Toc66781527"/>
        <w:bookmarkStart w:id="10959" w:name="_Toc67314639"/>
        <w:bookmarkStart w:id="10960" w:name="_Toc67315272"/>
        <w:bookmarkStart w:id="10961" w:name="_Toc67322568"/>
        <w:bookmarkStart w:id="10962" w:name="_Toc67323205"/>
        <w:bookmarkStart w:id="10963" w:name="_Toc67406249"/>
        <w:bookmarkStart w:id="10964" w:name="_Toc67406886"/>
        <w:bookmarkStart w:id="10965" w:name="_Toc69823330"/>
        <w:bookmarkStart w:id="10966" w:name="_Toc69824037"/>
        <w:bookmarkStart w:id="10967" w:name="_Toc69912997"/>
        <w:bookmarkStart w:id="10968" w:name="_Toc69913714"/>
        <w:bookmarkStart w:id="10969" w:name="_Toc70329753"/>
        <w:bookmarkStart w:id="10970" w:name="_Toc70330163"/>
        <w:bookmarkStart w:id="10971" w:name="_Toc70330498"/>
        <w:bookmarkStart w:id="10972" w:name="_Toc70330832"/>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del>
    </w:p>
    <w:p w14:paraId="6E145CFB" w14:textId="21C9C798" w:rsidR="0073342A" w:rsidDel="00091580" w:rsidRDefault="0073342A">
      <w:pPr>
        <w:pStyle w:val="Code"/>
        <w:ind w:left="1134" w:hanging="1134"/>
        <w:rPr>
          <w:del w:id="10973" w:author="Liam Coleman" w:date="2021-04-26T12:00:00Z"/>
        </w:rPr>
        <w:pPrChange w:id="10974" w:author="Liam Coleman" w:date="2021-04-26T11:59:00Z">
          <w:pPr>
            <w:pStyle w:val="Code"/>
          </w:pPr>
        </w:pPrChange>
      </w:pPr>
      <w:del w:id="10975" w:author="Liam Coleman" w:date="2021-04-26T12:00:00Z">
        <w:r w:rsidDel="00091580">
          <w:tab/>
        </w:r>
        <w:r w:rsidDel="00091580">
          <w:tab/>
        </w:r>
        <w:r w:rsidDel="00091580">
          <w:tab/>
          <w:delText>&lt;Denomination&gt;200&lt;/Denomination&gt;</w:delText>
        </w:r>
        <w:bookmarkStart w:id="10976" w:name="_Toc66781528"/>
        <w:bookmarkStart w:id="10977" w:name="_Toc67314640"/>
        <w:bookmarkStart w:id="10978" w:name="_Toc67315273"/>
        <w:bookmarkStart w:id="10979" w:name="_Toc67322569"/>
        <w:bookmarkStart w:id="10980" w:name="_Toc67323206"/>
        <w:bookmarkStart w:id="10981" w:name="_Toc67406250"/>
        <w:bookmarkStart w:id="10982" w:name="_Toc67406887"/>
        <w:bookmarkStart w:id="10983" w:name="_Toc69823331"/>
        <w:bookmarkStart w:id="10984" w:name="_Toc69824038"/>
        <w:bookmarkStart w:id="10985" w:name="_Toc69912998"/>
        <w:bookmarkStart w:id="10986" w:name="_Toc69913715"/>
        <w:bookmarkStart w:id="10987" w:name="_Toc70329754"/>
        <w:bookmarkStart w:id="10988" w:name="_Toc70330164"/>
        <w:bookmarkStart w:id="10989" w:name="_Toc70330499"/>
        <w:bookmarkStart w:id="10990" w:name="_Toc70330833"/>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del>
    </w:p>
    <w:p w14:paraId="1E3FEE57" w14:textId="34792416" w:rsidR="0073342A" w:rsidDel="00091580" w:rsidRDefault="0073342A">
      <w:pPr>
        <w:pStyle w:val="Code"/>
        <w:ind w:left="1134" w:hanging="1134"/>
        <w:rPr>
          <w:del w:id="10991" w:author="Liam Coleman" w:date="2021-04-26T12:00:00Z"/>
        </w:rPr>
        <w:pPrChange w:id="10992" w:author="Liam Coleman" w:date="2021-04-26T11:59:00Z">
          <w:pPr>
            <w:pStyle w:val="Code"/>
          </w:pPr>
        </w:pPrChange>
      </w:pPr>
      <w:del w:id="10993" w:author="Liam Coleman" w:date="2021-04-26T12:00:00Z">
        <w:r w:rsidDel="00091580">
          <w:tab/>
        </w:r>
        <w:r w:rsidDel="00091580">
          <w:tab/>
        </w:r>
        <w:r w:rsidDel="00091580">
          <w:tab/>
          <w:delText>&lt;Denomination&gt;500&lt;/Denomination&gt;</w:delText>
        </w:r>
        <w:bookmarkStart w:id="10994" w:name="_Toc66781529"/>
        <w:bookmarkStart w:id="10995" w:name="_Toc67314641"/>
        <w:bookmarkStart w:id="10996" w:name="_Toc67315274"/>
        <w:bookmarkStart w:id="10997" w:name="_Toc67322570"/>
        <w:bookmarkStart w:id="10998" w:name="_Toc67323207"/>
        <w:bookmarkStart w:id="10999" w:name="_Toc67406251"/>
        <w:bookmarkStart w:id="11000" w:name="_Toc67406888"/>
        <w:bookmarkStart w:id="11001" w:name="_Toc69823332"/>
        <w:bookmarkStart w:id="11002" w:name="_Toc69824039"/>
        <w:bookmarkStart w:id="11003" w:name="_Toc69912999"/>
        <w:bookmarkStart w:id="11004" w:name="_Toc69913716"/>
        <w:bookmarkStart w:id="11005" w:name="_Toc70329755"/>
        <w:bookmarkStart w:id="11006" w:name="_Toc70330165"/>
        <w:bookmarkStart w:id="11007" w:name="_Toc70330500"/>
        <w:bookmarkStart w:id="11008" w:name="_Toc70330834"/>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del>
    </w:p>
    <w:p w14:paraId="15A73B7A" w14:textId="522B69B7" w:rsidR="0073342A" w:rsidDel="00091580" w:rsidRDefault="0073342A">
      <w:pPr>
        <w:pStyle w:val="Code"/>
        <w:ind w:left="1134" w:hanging="1134"/>
        <w:rPr>
          <w:del w:id="11009" w:author="Liam Coleman" w:date="2021-04-26T12:00:00Z"/>
        </w:rPr>
        <w:pPrChange w:id="11010" w:author="Liam Coleman" w:date="2021-04-26T11:59:00Z">
          <w:pPr>
            <w:pStyle w:val="Code"/>
          </w:pPr>
        </w:pPrChange>
      </w:pPr>
      <w:del w:id="11011" w:author="Liam Coleman" w:date="2021-04-26T12:00:00Z">
        <w:r w:rsidDel="00091580">
          <w:tab/>
        </w:r>
        <w:r w:rsidDel="00091580">
          <w:tab/>
        </w:r>
        <w:r w:rsidDel="00091580">
          <w:tab/>
          <w:delText>&lt;Denomination&gt;1000&lt;/Denomination&gt;</w:delText>
        </w:r>
        <w:bookmarkStart w:id="11012" w:name="_Toc66781530"/>
        <w:bookmarkStart w:id="11013" w:name="_Toc67314642"/>
        <w:bookmarkStart w:id="11014" w:name="_Toc67315275"/>
        <w:bookmarkStart w:id="11015" w:name="_Toc67322571"/>
        <w:bookmarkStart w:id="11016" w:name="_Toc67323208"/>
        <w:bookmarkStart w:id="11017" w:name="_Toc67406252"/>
        <w:bookmarkStart w:id="11018" w:name="_Toc67406889"/>
        <w:bookmarkStart w:id="11019" w:name="_Toc69823333"/>
        <w:bookmarkStart w:id="11020" w:name="_Toc69824040"/>
        <w:bookmarkStart w:id="11021" w:name="_Toc69913000"/>
        <w:bookmarkStart w:id="11022" w:name="_Toc69913717"/>
        <w:bookmarkStart w:id="11023" w:name="_Toc70329756"/>
        <w:bookmarkStart w:id="11024" w:name="_Toc70330166"/>
        <w:bookmarkStart w:id="11025" w:name="_Toc70330501"/>
        <w:bookmarkStart w:id="11026" w:name="_Toc70330835"/>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del>
    </w:p>
    <w:p w14:paraId="4BA16FD1" w14:textId="5E706FA7" w:rsidR="0073342A" w:rsidDel="00091580" w:rsidRDefault="0073342A">
      <w:pPr>
        <w:pStyle w:val="Code"/>
        <w:ind w:left="1134" w:hanging="1134"/>
        <w:rPr>
          <w:del w:id="11027" w:author="Liam Coleman" w:date="2021-04-26T12:00:00Z"/>
        </w:rPr>
        <w:pPrChange w:id="11028" w:author="Liam Coleman" w:date="2021-04-26T11:59:00Z">
          <w:pPr>
            <w:pStyle w:val="Code"/>
          </w:pPr>
        </w:pPrChange>
      </w:pPr>
      <w:del w:id="11029" w:author="Liam Coleman" w:date="2021-04-26T12:00:00Z">
        <w:r w:rsidDel="00091580">
          <w:tab/>
        </w:r>
        <w:r w:rsidDel="00091580">
          <w:tab/>
        </w:r>
        <w:r w:rsidDel="00091580">
          <w:tab/>
          <w:delText>&lt;Denomination&gt;2000&lt;/Denomination&gt;</w:delText>
        </w:r>
        <w:bookmarkStart w:id="11030" w:name="_Toc66781531"/>
        <w:bookmarkStart w:id="11031" w:name="_Toc67314643"/>
        <w:bookmarkStart w:id="11032" w:name="_Toc67315276"/>
        <w:bookmarkStart w:id="11033" w:name="_Toc67322572"/>
        <w:bookmarkStart w:id="11034" w:name="_Toc67323209"/>
        <w:bookmarkStart w:id="11035" w:name="_Toc67406253"/>
        <w:bookmarkStart w:id="11036" w:name="_Toc67406890"/>
        <w:bookmarkStart w:id="11037" w:name="_Toc69823334"/>
        <w:bookmarkStart w:id="11038" w:name="_Toc69824041"/>
        <w:bookmarkStart w:id="11039" w:name="_Toc69913001"/>
        <w:bookmarkStart w:id="11040" w:name="_Toc69913718"/>
        <w:bookmarkStart w:id="11041" w:name="_Toc70329757"/>
        <w:bookmarkStart w:id="11042" w:name="_Toc70330167"/>
        <w:bookmarkStart w:id="11043" w:name="_Toc70330502"/>
        <w:bookmarkStart w:id="11044" w:name="_Toc70330836"/>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del>
    </w:p>
    <w:p w14:paraId="0B4B7D1F" w14:textId="12D81752" w:rsidR="0073342A" w:rsidDel="00091580" w:rsidRDefault="0073342A">
      <w:pPr>
        <w:pStyle w:val="Code"/>
        <w:ind w:left="1134" w:hanging="1134"/>
        <w:rPr>
          <w:del w:id="11045" w:author="Liam Coleman" w:date="2021-04-26T12:00:00Z"/>
        </w:rPr>
        <w:pPrChange w:id="11046" w:author="Liam Coleman" w:date="2021-04-26T11:59:00Z">
          <w:pPr>
            <w:pStyle w:val="Code"/>
          </w:pPr>
        </w:pPrChange>
      </w:pPr>
      <w:del w:id="11047" w:author="Liam Coleman" w:date="2021-04-26T12:00:00Z">
        <w:r w:rsidDel="00091580">
          <w:tab/>
        </w:r>
        <w:r w:rsidDel="00091580">
          <w:tab/>
        </w:r>
        <w:r w:rsidDel="00091580">
          <w:tab/>
          <w:delText>&lt;!--</w:delText>
        </w:r>
        <w:bookmarkStart w:id="11048" w:name="_Toc66781532"/>
        <w:bookmarkStart w:id="11049" w:name="_Toc67314644"/>
        <w:bookmarkStart w:id="11050" w:name="_Toc67315277"/>
        <w:bookmarkStart w:id="11051" w:name="_Toc67322573"/>
        <w:bookmarkStart w:id="11052" w:name="_Toc67323210"/>
        <w:bookmarkStart w:id="11053" w:name="_Toc67406254"/>
        <w:bookmarkStart w:id="11054" w:name="_Toc67406891"/>
        <w:bookmarkStart w:id="11055" w:name="_Toc69823335"/>
        <w:bookmarkStart w:id="11056" w:name="_Toc69824042"/>
        <w:bookmarkStart w:id="11057" w:name="_Toc69913002"/>
        <w:bookmarkStart w:id="11058" w:name="_Toc69913719"/>
        <w:bookmarkStart w:id="11059" w:name="_Toc70329758"/>
        <w:bookmarkStart w:id="11060" w:name="_Toc70330168"/>
        <w:bookmarkStart w:id="11061" w:name="_Toc70330503"/>
        <w:bookmarkStart w:id="11062" w:name="_Toc7033083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del>
    </w:p>
    <w:p w14:paraId="6A0BB9B8" w14:textId="33499661" w:rsidR="0073342A" w:rsidDel="00091580" w:rsidRDefault="0073342A">
      <w:pPr>
        <w:pStyle w:val="Code"/>
        <w:ind w:left="1134" w:hanging="1134"/>
        <w:rPr>
          <w:del w:id="11063" w:author="Liam Coleman" w:date="2021-04-26T12:00:00Z"/>
        </w:rPr>
        <w:pPrChange w:id="11064" w:author="Liam Coleman" w:date="2021-04-26T11:59:00Z">
          <w:pPr>
            <w:pStyle w:val="Code"/>
          </w:pPr>
        </w:pPrChange>
      </w:pPr>
      <w:del w:id="11065" w:author="Liam Coleman" w:date="2021-04-26T12:00:00Z">
        <w:r w:rsidDel="00091580">
          <w:tab/>
        </w:r>
        <w:r w:rsidDel="00091580">
          <w:tab/>
        </w:r>
        <w:r w:rsidDel="00091580">
          <w:tab/>
          <w:delText>&lt;Denomination&gt;5000&lt;/Denomination&gt;</w:delText>
        </w:r>
        <w:bookmarkStart w:id="11066" w:name="_Toc66781533"/>
        <w:bookmarkStart w:id="11067" w:name="_Toc67314645"/>
        <w:bookmarkStart w:id="11068" w:name="_Toc67315278"/>
        <w:bookmarkStart w:id="11069" w:name="_Toc67322574"/>
        <w:bookmarkStart w:id="11070" w:name="_Toc67323211"/>
        <w:bookmarkStart w:id="11071" w:name="_Toc67406255"/>
        <w:bookmarkStart w:id="11072" w:name="_Toc67406892"/>
        <w:bookmarkStart w:id="11073" w:name="_Toc69823336"/>
        <w:bookmarkStart w:id="11074" w:name="_Toc69824043"/>
        <w:bookmarkStart w:id="11075" w:name="_Toc69913003"/>
        <w:bookmarkStart w:id="11076" w:name="_Toc69913720"/>
        <w:bookmarkStart w:id="11077" w:name="_Toc70329759"/>
        <w:bookmarkStart w:id="11078" w:name="_Toc70330169"/>
        <w:bookmarkStart w:id="11079" w:name="_Toc70330504"/>
        <w:bookmarkStart w:id="11080" w:name="_Toc70330838"/>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del>
    </w:p>
    <w:p w14:paraId="5EE0AF2B" w14:textId="06DD9214" w:rsidR="0073342A" w:rsidDel="00091580" w:rsidRDefault="0073342A">
      <w:pPr>
        <w:pStyle w:val="Code"/>
        <w:ind w:left="1134" w:hanging="1134"/>
        <w:rPr>
          <w:del w:id="11081" w:author="Liam Coleman" w:date="2021-04-26T12:00:00Z"/>
        </w:rPr>
        <w:pPrChange w:id="11082" w:author="Liam Coleman" w:date="2021-04-26T11:59:00Z">
          <w:pPr>
            <w:pStyle w:val="Code"/>
          </w:pPr>
        </w:pPrChange>
      </w:pPr>
      <w:del w:id="11083" w:author="Liam Coleman" w:date="2021-04-26T12:00:00Z">
        <w:r w:rsidDel="00091580">
          <w:tab/>
        </w:r>
        <w:r w:rsidDel="00091580">
          <w:tab/>
        </w:r>
        <w:r w:rsidDel="00091580">
          <w:tab/>
          <w:delText>&lt;Denomination&gt;10000&lt;/Denomination&gt;</w:delText>
        </w:r>
        <w:bookmarkStart w:id="11084" w:name="_Toc66781534"/>
        <w:bookmarkStart w:id="11085" w:name="_Toc67314646"/>
        <w:bookmarkStart w:id="11086" w:name="_Toc67315279"/>
        <w:bookmarkStart w:id="11087" w:name="_Toc67322575"/>
        <w:bookmarkStart w:id="11088" w:name="_Toc67323212"/>
        <w:bookmarkStart w:id="11089" w:name="_Toc67406256"/>
        <w:bookmarkStart w:id="11090" w:name="_Toc67406893"/>
        <w:bookmarkStart w:id="11091" w:name="_Toc69823337"/>
        <w:bookmarkStart w:id="11092" w:name="_Toc69824044"/>
        <w:bookmarkStart w:id="11093" w:name="_Toc69913004"/>
        <w:bookmarkStart w:id="11094" w:name="_Toc69913721"/>
        <w:bookmarkStart w:id="11095" w:name="_Toc70329760"/>
        <w:bookmarkStart w:id="11096" w:name="_Toc70330170"/>
        <w:bookmarkStart w:id="11097" w:name="_Toc70330505"/>
        <w:bookmarkStart w:id="11098" w:name="_Toc70330839"/>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del>
    </w:p>
    <w:p w14:paraId="6CACF0F7" w14:textId="2D7D3A81" w:rsidR="0073342A" w:rsidDel="00091580" w:rsidRDefault="0073342A">
      <w:pPr>
        <w:pStyle w:val="Code"/>
        <w:ind w:left="1134" w:hanging="1134"/>
        <w:rPr>
          <w:del w:id="11099" w:author="Liam Coleman" w:date="2021-04-26T12:00:00Z"/>
        </w:rPr>
        <w:pPrChange w:id="11100" w:author="Liam Coleman" w:date="2021-04-26T11:59:00Z">
          <w:pPr>
            <w:pStyle w:val="Code"/>
          </w:pPr>
        </w:pPrChange>
      </w:pPr>
      <w:del w:id="11101" w:author="Liam Coleman" w:date="2021-04-26T12:00:00Z">
        <w:r w:rsidDel="00091580">
          <w:tab/>
        </w:r>
        <w:r w:rsidDel="00091580">
          <w:tab/>
        </w:r>
        <w:r w:rsidDel="00091580">
          <w:tab/>
          <w:delText>&lt;Denomination&gt;20000&lt;/Denomination&gt;</w:delText>
        </w:r>
        <w:bookmarkStart w:id="11102" w:name="_Toc66781535"/>
        <w:bookmarkStart w:id="11103" w:name="_Toc67314647"/>
        <w:bookmarkStart w:id="11104" w:name="_Toc67315280"/>
        <w:bookmarkStart w:id="11105" w:name="_Toc67322576"/>
        <w:bookmarkStart w:id="11106" w:name="_Toc67323213"/>
        <w:bookmarkStart w:id="11107" w:name="_Toc67406257"/>
        <w:bookmarkStart w:id="11108" w:name="_Toc67406894"/>
        <w:bookmarkStart w:id="11109" w:name="_Toc69823338"/>
        <w:bookmarkStart w:id="11110" w:name="_Toc69824045"/>
        <w:bookmarkStart w:id="11111" w:name="_Toc69913005"/>
        <w:bookmarkStart w:id="11112" w:name="_Toc69913722"/>
        <w:bookmarkStart w:id="11113" w:name="_Toc70329761"/>
        <w:bookmarkStart w:id="11114" w:name="_Toc70330171"/>
        <w:bookmarkStart w:id="11115" w:name="_Toc70330506"/>
        <w:bookmarkStart w:id="11116" w:name="_Toc70330840"/>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del>
    </w:p>
    <w:p w14:paraId="41A52699" w14:textId="2B58A784" w:rsidR="0073342A" w:rsidDel="00091580" w:rsidRDefault="0073342A">
      <w:pPr>
        <w:pStyle w:val="Code"/>
        <w:ind w:left="1134" w:hanging="1134"/>
        <w:rPr>
          <w:del w:id="11117" w:author="Liam Coleman" w:date="2021-04-26T12:00:00Z"/>
        </w:rPr>
        <w:pPrChange w:id="11118" w:author="Liam Coleman" w:date="2021-04-26T11:59:00Z">
          <w:pPr>
            <w:pStyle w:val="Code"/>
          </w:pPr>
        </w:pPrChange>
      </w:pPr>
      <w:del w:id="11119" w:author="Liam Coleman" w:date="2021-04-26T12:00:00Z">
        <w:r w:rsidDel="00091580">
          <w:tab/>
        </w:r>
        <w:r w:rsidDel="00091580">
          <w:tab/>
        </w:r>
        <w:r w:rsidDel="00091580">
          <w:tab/>
          <w:delText>&lt;Denomination&gt;50000&lt;/Denomination&gt;</w:delText>
        </w:r>
        <w:bookmarkStart w:id="11120" w:name="_Toc66781536"/>
        <w:bookmarkStart w:id="11121" w:name="_Toc67314648"/>
        <w:bookmarkStart w:id="11122" w:name="_Toc67315281"/>
        <w:bookmarkStart w:id="11123" w:name="_Toc67322577"/>
        <w:bookmarkStart w:id="11124" w:name="_Toc67323214"/>
        <w:bookmarkStart w:id="11125" w:name="_Toc67406258"/>
        <w:bookmarkStart w:id="11126" w:name="_Toc67406895"/>
        <w:bookmarkStart w:id="11127" w:name="_Toc69823339"/>
        <w:bookmarkStart w:id="11128" w:name="_Toc69824046"/>
        <w:bookmarkStart w:id="11129" w:name="_Toc69913006"/>
        <w:bookmarkStart w:id="11130" w:name="_Toc69913723"/>
        <w:bookmarkStart w:id="11131" w:name="_Toc70329762"/>
        <w:bookmarkStart w:id="11132" w:name="_Toc70330172"/>
        <w:bookmarkStart w:id="11133" w:name="_Toc70330507"/>
        <w:bookmarkStart w:id="11134" w:name="_Toc70330841"/>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del>
    </w:p>
    <w:p w14:paraId="77C68097" w14:textId="60A43281" w:rsidR="0073342A" w:rsidDel="00091580" w:rsidRDefault="0073342A">
      <w:pPr>
        <w:pStyle w:val="Code"/>
        <w:ind w:left="1134" w:hanging="1134"/>
        <w:rPr>
          <w:del w:id="11135" w:author="Liam Coleman" w:date="2021-04-26T12:00:00Z"/>
        </w:rPr>
        <w:pPrChange w:id="11136" w:author="Liam Coleman" w:date="2021-04-26T11:59:00Z">
          <w:pPr>
            <w:pStyle w:val="Code"/>
          </w:pPr>
        </w:pPrChange>
      </w:pPr>
      <w:del w:id="11137" w:author="Liam Coleman" w:date="2021-04-26T12:00:00Z">
        <w:r w:rsidDel="00091580">
          <w:tab/>
        </w:r>
        <w:r w:rsidDel="00091580">
          <w:tab/>
        </w:r>
        <w:r w:rsidDel="00091580">
          <w:tab/>
          <w:delText>--&gt;</w:delText>
        </w:r>
        <w:bookmarkStart w:id="11138" w:name="_Toc66781537"/>
        <w:bookmarkStart w:id="11139" w:name="_Toc67314649"/>
        <w:bookmarkStart w:id="11140" w:name="_Toc67315282"/>
        <w:bookmarkStart w:id="11141" w:name="_Toc67322578"/>
        <w:bookmarkStart w:id="11142" w:name="_Toc67323215"/>
        <w:bookmarkStart w:id="11143" w:name="_Toc67406259"/>
        <w:bookmarkStart w:id="11144" w:name="_Toc67406896"/>
        <w:bookmarkStart w:id="11145" w:name="_Toc69823340"/>
        <w:bookmarkStart w:id="11146" w:name="_Toc69824047"/>
        <w:bookmarkStart w:id="11147" w:name="_Toc69913007"/>
        <w:bookmarkStart w:id="11148" w:name="_Toc69913724"/>
        <w:bookmarkStart w:id="11149" w:name="_Toc70329763"/>
        <w:bookmarkStart w:id="11150" w:name="_Toc70330173"/>
        <w:bookmarkStart w:id="11151" w:name="_Toc70330508"/>
        <w:bookmarkStart w:id="11152" w:name="_Toc70330842"/>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del>
    </w:p>
    <w:p w14:paraId="154005DD" w14:textId="2944A33C" w:rsidR="0073342A" w:rsidDel="00091580" w:rsidRDefault="0073342A">
      <w:pPr>
        <w:pStyle w:val="Code"/>
        <w:ind w:left="1134" w:hanging="1134"/>
        <w:rPr>
          <w:del w:id="11153" w:author="Liam Coleman" w:date="2021-04-26T12:00:00Z"/>
        </w:rPr>
        <w:pPrChange w:id="11154" w:author="Liam Coleman" w:date="2021-04-26T11:59:00Z">
          <w:pPr>
            <w:pStyle w:val="Code"/>
          </w:pPr>
        </w:pPrChange>
      </w:pPr>
      <w:del w:id="11155" w:author="Liam Coleman" w:date="2021-04-26T12:00:00Z">
        <w:r w:rsidDel="00091580">
          <w:tab/>
        </w:r>
        <w:r w:rsidDel="00091580">
          <w:tab/>
          <w:delText>&lt;/InsertDenominationsInCents&gt;</w:delText>
        </w:r>
        <w:bookmarkStart w:id="11156" w:name="_Toc66781538"/>
        <w:bookmarkStart w:id="11157" w:name="_Toc67314650"/>
        <w:bookmarkStart w:id="11158" w:name="_Toc67315283"/>
        <w:bookmarkStart w:id="11159" w:name="_Toc67322579"/>
        <w:bookmarkStart w:id="11160" w:name="_Toc67323216"/>
        <w:bookmarkStart w:id="11161" w:name="_Toc67406260"/>
        <w:bookmarkStart w:id="11162" w:name="_Toc67406897"/>
        <w:bookmarkStart w:id="11163" w:name="_Toc69823341"/>
        <w:bookmarkStart w:id="11164" w:name="_Toc69824048"/>
        <w:bookmarkStart w:id="11165" w:name="_Toc69913008"/>
        <w:bookmarkStart w:id="11166" w:name="_Toc69913725"/>
        <w:bookmarkStart w:id="11167" w:name="_Toc70329764"/>
        <w:bookmarkStart w:id="11168" w:name="_Toc70330174"/>
        <w:bookmarkStart w:id="11169" w:name="_Toc70330509"/>
        <w:bookmarkStart w:id="11170" w:name="_Toc70330843"/>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del>
    </w:p>
    <w:p w14:paraId="542D9D11" w14:textId="5BA76985" w:rsidR="0073342A" w:rsidDel="00091580" w:rsidRDefault="0073342A">
      <w:pPr>
        <w:pStyle w:val="Code"/>
        <w:ind w:left="1134" w:hanging="1134"/>
        <w:rPr>
          <w:del w:id="11171" w:author="Liam Coleman" w:date="2021-04-26T12:00:00Z"/>
        </w:rPr>
        <w:pPrChange w:id="11172" w:author="Liam Coleman" w:date="2021-04-26T11:59:00Z">
          <w:pPr>
            <w:pStyle w:val="Code"/>
          </w:pPr>
        </w:pPrChange>
      </w:pPr>
      <w:del w:id="11173" w:author="Liam Coleman" w:date="2021-04-26T12:00:00Z">
        <w:r w:rsidDel="00091580">
          <w:tab/>
          <w:delText>&lt;/AmountInserted&gt;</w:delText>
        </w:r>
        <w:r w:rsidDel="00091580">
          <w:tab/>
        </w:r>
        <w:bookmarkStart w:id="11174" w:name="_Toc66781539"/>
        <w:bookmarkStart w:id="11175" w:name="_Toc67314651"/>
        <w:bookmarkStart w:id="11176" w:name="_Toc67315284"/>
        <w:bookmarkStart w:id="11177" w:name="_Toc67322580"/>
        <w:bookmarkStart w:id="11178" w:name="_Toc67323217"/>
        <w:bookmarkStart w:id="11179" w:name="_Toc67406261"/>
        <w:bookmarkStart w:id="11180" w:name="_Toc67406898"/>
        <w:bookmarkStart w:id="11181" w:name="_Toc69823342"/>
        <w:bookmarkStart w:id="11182" w:name="_Toc69824049"/>
        <w:bookmarkStart w:id="11183" w:name="_Toc69913009"/>
        <w:bookmarkStart w:id="11184" w:name="_Toc69913726"/>
        <w:bookmarkStart w:id="11185" w:name="_Toc70329765"/>
        <w:bookmarkStart w:id="11186" w:name="_Toc70330175"/>
        <w:bookmarkStart w:id="11187" w:name="_Toc70330510"/>
        <w:bookmarkStart w:id="11188" w:name="_Toc70330844"/>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del>
    </w:p>
    <w:p w14:paraId="74EF6E56" w14:textId="3DB55A42" w:rsidR="0073342A" w:rsidDel="00091580" w:rsidRDefault="0073342A">
      <w:pPr>
        <w:pStyle w:val="Code"/>
        <w:ind w:left="1134" w:hanging="1134"/>
        <w:rPr>
          <w:del w:id="11189" w:author="Liam Coleman" w:date="2021-04-26T12:00:00Z"/>
        </w:rPr>
        <w:pPrChange w:id="11190" w:author="Liam Coleman" w:date="2021-04-26T11:59:00Z">
          <w:pPr>
            <w:pStyle w:val="Code"/>
          </w:pPr>
        </w:pPrChange>
      </w:pPr>
      <w:del w:id="11191" w:author="Liam Coleman" w:date="2021-04-26T12:00:00Z">
        <w:r w:rsidDel="00091580">
          <w:tab/>
          <w:delText>&lt;ErrorCodesSim&gt;</w:delText>
        </w:r>
        <w:bookmarkStart w:id="11192" w:name="_Toc66781540"/>
        <w:bookmarkStart w:id="11193" w:name="_Toc67314652"/>
        <w:bookmarkStart w:id="11194" w:name="_Toc67315285"/>
        <w:bookmarkStart w:id="11195" w:name="_Toc67322581"/>
        <w:bookmarkStart w:id="11196" w:name="_Toc67323218"/>
        <w:bookmarkStart w:id="11197" w:name="_Toc67406262"/>
        <w:bookmarkStart w:id="11198" w:name="_Toc67406899"/>
        <w:bookmarkStart w:id="11199" w:name="_Toc69823343"/>
        <w:bookmarkStart w:id="11200" w:name="_Toc69824050"/>
        <w:bookmarkStart w:id="11201" w:name="_Toc69913010"/>
        <w:bookmarkStart w:id="11202" w:name="_Toc69913727"/>
        <w:bookmarkStart w:id="11203" w:name="_Toc70329766"/>
        <w:bookmarkStart w:id="11204" w:name="_Toc70330176"/>
        <w:bookmarkStart w:id="11205" w:name="_Toc70330511"/>
        <w:bookmarkStart w:id="11206" w:name="_Toc70330845"/>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del>
    </w:p>
    <w:p w14:paraId="2068DF4B" w14:textId="5EC9675F" w:rsidR="0073342A" w:rsidDel="00091580" w:rsidRDefault="0073342A">
      <w:pPr>
        <w:pStyle w:val="Code"/>
        <w:ind w:left="1134" w:hanging="1134"/>
        <w:rPr>
          <w:del w:id="11207" w:author="Liam Coleman" w:date="2021-04-26T12:00:00Z"/>
        </w:rPr>
        <w:pPrChange w:id="11208" w:author="Liam Coleman" w:date="2021-04-26T11:59:00Z">
          <w:pPr>
            <w:pStyle w:val="Code"/>
          </w:pPr>
        </w:pPrChange>
      </w:pPr>
      <w:del w:id="11209" w:author="Liam Coleman" w:date="2021-04-26T12:00:00Z">
        <w:r w:rsidDel="00091580">
          <w:tab/>
        </w:r>
        <w:r w:rsidDel="00091580">
          <w:tab/>
          <w:delText>&lt;!-- Enter the error code for the sim to simulate the return value for each function --&gt;</w:delText>
        </w:r>
        <w:bookmarkStart w:id="11210" w:name="_Toc66781541"/>
        <w:bookmarkStart w:id="11211" w:name="_Toc67314653"/>
        <w:bookmarkStart w:id="11212" w:name="_Toc67315286"/>
        <w:bookmarkStart w:id="11213" w:name="_Toc67322582"/>
        <w:bookmarkStart w:id="11214" w:name="_Toc67323219"/>
        <w:bookmarkStart w:id="11215" w:name="_Toc67406263"/>
        <w:bookmarkStart w:id="11216" w:name="_Toc67406900"/>
        <w:bookmarkStart w:id="11217" w:name="_Toc69823344"/>
        <w:bookmarkStart w:id="11218" w:name="_Toc69824051"/>
        <w:bookmarkStart w:id="11219" w:name="_Toc69913011"/>
        <w:bookmarkStart w:id="11220" w:name="_Toc69913728"/>
        <w:bookmarkStart w:id="11221" w:name="_Toc70329767"/>
        <w:bookmarkStart w:id="11222" w:name="_Toc70330177"/>
        <w:bookmarkStart w:id="11223" w:name="_Toc70330512"/>
        <w:bookmarkStart w:id="11224" w:name="_Toc70330846"/>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del>
    </w:p>
    <w:p w14:paraId="724AF212" w14:textId="7444931C" w:rsidR="0073342A" w:rsidDel="00091580" w:rsidRDefault="0073342A">
      <w:pPr>
        <w:pStyle w:val="Code"/>
        <w:ind w:left="1134" w:hanging="1134"/>
        <w:rPr>
          <w:del w:id="11225" w:author="Liam Coleman" w:date="2021-04-26T12:00:00Z"/>
        </w:rPr>
        <w:pPrChange w:id="11226" w:author="Liam Coleman" w:date="2021-04-26T11:59:00Z">
          <w:pPr>
            <w:pStyle w:val="Code"/>
          </w:pPr>
        </w:pPrChange>
      </w:pPr>
      <w:del w:id="11227" w:author="Liam Coleman" w:date="2021-04-26T12:00:00Z">
        <w:r w:rsidDel="00091580">
          <w:tab/>
        </w:r>
        <w:r w:rsidDel="00091580">
          <w:tab/>
          <w:delText>&lt;!-- If the Error entered is not in the respective AcceptedValues list, then 0 (OK) is used --&gt;</w:delText>
        </w:r>
        <w:bookmarkStart w:id="11228" w:name="_Toc66781542"/>
        <w:bookmarkStart w:id="11229" w:name="_Toc67314654"/>
        <w:bookmarkStart w:id="11230" w:name="_Toc67315287"/>
        <w:bookmarkStart w:id="11231" w:name="_Toc67322583"/>
        <w:bookmarkStart w:id="11232" w:name="_Toc67323220"/>
        <w:bookmarkStart w:id="11233" w:name="_Toc67406264"/>
        <w:bookmarkStart w:id="11234" w:name="_Toc67406901"/>
        <w:bookmarkStart w:id="11235" w:name="_Toc69823345"/>
        <w:bookmarkStart w:id="11236" w:name="_Toc69824052"/>
        <w:bookmarkStart w:id="11237" w:name="_Toc69913012"/>
        <w:bookmarkStart w:id="11238" w:name="_Toc69913729"/>
        <w:bookmarkStart w:id="11239" w:name="_Toc70329768"/>
        <w:bookmarkStart w:id="11240" w:name="_Toc70330178"/>
        <w:bookmarkStart w:id="11241" w:name="_Toc70330513"/>
        <w:bookmarkStart w:id="11242" w:name="_Toc7033084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del>
    </w:p>
    <w:p w14:paraId="403594B9" w14:textId="10E63A83" w:rsidR="0073342A" w:rsidDel="00091580" w:rsidRDefault="0073342A">
      <w:pPr>
        <w:pStyle w:val="Code"/>
        <w:ind w:left="1134" w:hanging="1134"/>
        <w:rPr>
          <w:del w:id="11243" w:author="Liam Coleman" w:date="2021-04-26T12:00:00Z"/>
        </w:rPr>
        <w:pPrChange w:id="11244" w:author="Liam Coleman" w:date="2021-04-26T11:59:00Z">
          <w:pPr>
            <w:pStyle w:val="Code"/>
          </w:pPr>
        </w:pPrChange>
      </w:pPr>
      <w:del w:id="11245" w:author="Liam Coleman" w:date="2021-04-26T12:00:00Z">
        <w:r w:rsidDel="00091580">
          <w:tab/>
        </w:r>
        <w:r w:rsidDel="00091580">
          <w:tab/>
          <w:delText xml:space="preserve">&lt;!-- </w:delText>
        </w:r>
        <w:bookmarkStart w:id="11246" w:name="_Toc66781543"/>
        <w:bookmarkStart w:id="11247" w:name="_Toc67314655"/>
        <w:bookmarkStart w:id="11248" w:name="_Toc67315288"/>
        <w:bookmarkStart w:id="11249" w:name="_Toc67322584"/>
        <w:bookmarkStart w:id="11250" w:name="_Toc67323221"/>
        <w:bookmarkStart w:id="11251" w:name="_Toc67406265"/>
        <w:bookmarkStart w:id="11252" w:name="_Toc67406902"/>
        <w:bookmarkStart w:id="11253" w:name="_Toc69823346"/>
        <w:bookmarkStart w:id="11254" w:name="_Toc69824053"/>
        <w:bookmarkStart w:id="11255" w:name="_Toc69913013"/>
        <w:bookmarkStart w:id="11256" w:name="_Toc69913730"/>
        <w:bookmarkStart w:id="11257" w:name="_Toc70329769"/>
        <w:bookmarkStart w:id="11258" w:name="_Toc70330179"/>
        <w:bookmarkStart w:id="11259" w:name="_Toc70330514"/>
        <w:bookmarkStart w:id="11260" w:name="_Toc70330848"/>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del>
    </w:p>
    <w:p w14:paraId="62976488" w14:textId="44B737B8" w:rsidR="0073342A" w:rsidDel="00091580" w:rsidRDefault="0073342A">
      <w:pPr>
        <w:pStyle w:val="Code"/>
        <w:ind w:left="1134" w:hanging="1134"/>
        <w:rPr>
          <w:del w:id="11261" w:author="Liam Coleman" w:date="2021-04-26T12:00:00Z"/>
        </w:rPr>
        <w:pPrChange w:id="11262" w:author="Liam Coleman" w:date="2021-04-26T11:59:00Z">
          <w:pPr>
            <w:pStyle w:val="Code"/>
          </w:pPr>
        </w:pPrChange>
      </w:pPr>
      <w:del w:id="11263" w:author="Liam Coleman" w:date="2021-04-26T12:00:00Z">
        <w:r w:rsidDel="00091580">
          <w:tab/>
        </w:r>
        <w:r w:rsidDel="00091580">
          <w:tab/>
        </w:r>
        <w:r w:rsidDel="00091580">
          <w:tab/>
          <w:delText xml:space="preserve">OK = 0 </w:delText>
        </w:r>
        <w:r w:rsidDel="00091580">
          <w:tab/>
        </w:r>
        <w:r w:rsidDel="00091580">
          <w:tab/>
        </w:r>
        <w:r w:rsidDel="00091580">
          <w:tab/>
        </w:r>
        <w:r w:rsidDel="00091580">
          <w:tab/>
        </w:r>
        <w:r w:rsidDel="00091580">
          <w:tab/>
          <w:delText>The command was successfully executed</w:delText>
        </w:r>
        <w:bookmarkStart w:id="11264" w:name="_Toc66781544"/>
        <w:bookmarkStart w:id="11265" w:name="_Toc67314656"/>
        <w:bookmarkStart w:id="11266" w:name="_Toc67315289"/>
        <w:bookmarkStart w:id="11267" w:name="_Toc67322585"/>
        <w:bookmarkStart w:id="11268" w:name="_Toc67323222"/>
        <w:bookmarkStart w:id="11269" w:name="_Toc67406266"/>
        <w:bookmarkStart w:id="11270" w:name="_Toc67406903"/>
        <w:bookmarkStart w:id="11271" w:name="_Toc69823347"/>
        <w:bookmarkStart w:id="11272" w:name="_Toc69824054"/>
        <w:bookmarkStart w:id="11273" w:name="_Toc69913014"/>
        <w:bookmarkStart w:id="11274" w:name="_Toc69913731"/>
        <w:bookmarkStart w:id="11275" w:name="_Toc70329770"/>
        <w:bookmarkStart w:id="11276" w:name="_Toc70330180"/>
        <w:bookmarkStart w:id="11277" w:name="_Toc70330515"/>
        <w:bookmarkStart w:id="11278" w:name="_Toc70330849"/>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del>
    </w:p>
    <w:p w14:paraId="64F8A1C0" w14:textId="2254F509" w:rsidR="0073342A" w:rsidDel="00091580" w:rsidRDefault="0073342A">
      <w:pPr>
        <w:pStyle w:val="Code"/>
        <w:ind w:left="1134" w:hanging="1134"/>
        <w:rPr>
          <w:del w:id="11279" w:author="Liam Coleman" w:date="2021-04-26T12:00:00Z"/>
        </w:rPr>
        <w:pPrChange w:id="11280" w:author="Liam Coleman" w:date="2021-04-26T11:59:00Z">
          <w:pPr>
            <w:pStyle w:val="Code"/>
          </w:pPr>
        </w:pPrChange>
      </w:pPr>
      <w:del w:id="11281" w:author="Liam Coleman" w:date="2021-04-26T12:00:00Z">
        <w:r w:rsidDel="00091580">
          <w:tab/>
        </w:r>
        <w:r w:rsidDel="00091580">
          <w:tab/>
        </w:r>
        <w:r w:rsidDel="00091580">
          <w:tab/>
          <w:delText xml:space="preserve">Busy = 1 </w:delText>
        </w:r>
        <w:r w:rsidDel="00091580">
          <w:tab/>
        </w:r>
        <w:r w:rsidDel="00091580">
          <w:tab/>
        </w:r>
        <w:r w:rsidDel="00091580">
          <w:tab/>
        </w:r>
        <w:r w:rsidDel="00091580">
          <w:tab/>
          <w:delText>The cash changer was busy so the command could not be sent to it</w:delText>
        </w:r>
        <w:bookmarkStart w:id="11282" w:name="_Toc66781545"/>
        <w:bookmarkStart w:id="11283" w:name="_Toc67314657"/>
        <w:bookmarkStart w:id="11284" w:name="_Toc67315290"/>
        <w:bookmarkStart w:id="11285" w:name="_Toc67322586"/>
        <w:bookmarkStart w:id="11286" w:name="_Toc67323223"/>
        <w:bookmarkStart w:id="11287" w:name="_Toc67406267"/>
        <w:bookmarkStart w:id="11288" w:name="_Toc67406904"/>
        <w:bookmarkStart w:id="11289" w:name="_Toc69823348"/>
        <w:bookmarkStart w:id="11290" w:name="_Toc69824055"/>
        <w:bookmarkStart w:id="11291" w:name="_Toc69913015"/>
        <w:bookmarkStart w:id="11292" w:name="_Toc69913732"/>
        <w:bookmarkStart w:id="11293" w:name="_Toc70329771"/>
        <w:bookmarkStart w:id="11294" w:name="_Toc70330181"/>
        <w:bookmarkStart w:id="11295" w:name="_Toc70330516"/>
        <w:bookmarkStart w:id="11296" w:name="_Toc70330850"/>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del>
    </w:p>
    <w:p w14:paraId="3162359E" w14:textId="00056E84" w:rsidR="0073342A" w:rsidDel="00091580" w:rsidRDefault="0073342A">
      <w:pPr>
        <w:pStyle w:val="Code"/>
        <w:ind w:left="1134" w:hanging="1134"/>
        <w:rPr>
          <w:del w:id="11297" w:author="Liam Coleman" w:date="2021-04-26T12:00:00Z"/>
        </w:rPr>
        <w:pPrChange w:id="11298" w:author="Liam Coleman" w:date="2021-04-26T11:59:00Z">
          <w:pPr>
            <w:pStyle w:val="Code"/>
          </w:pPr>
        </w:pPrChange>
      </w:pPr>
      <w:del w:id="11299" w:author="Liam Coleman" w:date="2021-04-26T12:00:00Z">
        <w:r w:rsidDel="00091580">
          <w:tab/>
        </w:r>
        <w:r w:rsidDel="00091580">
          <w:tab/>
        </w:r>
        <w:r w:rsidDel="00091580">
          <w:tab/>
          <w:delText xml:space="preserve">Error = 2 </w:delText>
        </w:r>
        <w:r w:rsidDel="00091580">
          <w:tab/>
        </w:r>
        <w:r w:rsidDel="00091580">
          <w:tab/>
        </w:r>
        <w:r w:rsidDel="00091580">
          <w:tab/>
        </w:r>
        <w:r w:rsidDel="00091580">
          <w:tab/>
          <w:delText>An unspecified error occurred</w:delText>
        </w:r>
        <w:bookmarkStart w:id="11300" w:name="_Toc66781546"/>
        <w:bookmarkStart w:id="11301" w:name="_Toc67314658"/>
        <w:bookmarkStart w:id="11302" w:name="_Toc67315291"/>
        <w:bookmarkStart w:id="11303" w:name="_Toc67322587"/>
        <w:bookmarkStart w:id="11304" w:name="_Toc67323224"/>
        <w:bookmarkStart w:id="11305" w:name="_Toc67406268"/>
        <w:bookmarkStart w:id="11306" w:name="_Toc67406905"/>
        <w:bookmarkStart w:id="11307" w:name="_Toc69823349"/>
        <w:bookmarkStart w:id="11308" w:name="_Toc69824056"/>
        <w:bookmarkStart w:id="11309" w:name="_Toc69913016"/>
        <w:bookmarkStart w:id="11310" w:name="_Toc69913733"/>
        <w:bookmarkStart w:id="11311" w:name="_Toc70329772"/>
        <w:bookmarkStart w:id="11312" w:name="_Toc70330182"/>
        <w:bookmarkStart w:id="11313" w:name="_Toc70330517"/>
        <w:bookmarkStart w:id="11314" w:name="_Toc70330851"/>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del>
    </w:p>
    <w:p w14:paraId="1FAFB356" w14:textId="61437385" w:rsidR="0073342A" w:rsidDel="00091580" w:rsidRDefault="0073342A">
      <w:pPr>
        <w:pStyle w:val="Code"/>
        <w:ind w:left="1134" w:hanging="1134"/>
        <w:rPr>
          <w:del w:id="11315" w:author="Liam Coleman" w:date="2021-04-26T12:00:00Z"/>
        </w:rPr>
        <w:pPrChange w:id="11316" w:author="Liam Coleman" w:date="2021-04-26T11:59:00Z">
          <w:pPr>
            <w:pStyle w:val="Code"/>
          </w:pPr>
        </w:pPrChange>
      </w:pPr>
      <w:del w:id="11317" w:author="Liam Coleman" w:date="2021-04-26T12:00:00Z">
        <w:r w:rsidDel="00091580">
          <w:tab/>
        </w:r>
        <w:r w:rsidDel="00091580">
          <w:tab/>
        </w:r>
        <w:r w:rsidDel="00091580">
          <w:tab/>
          <w:delText xml:space="preserve">Warning = 3 </w:delText>
        </w:r>
        <w:r w:rsidDel="00091580">
          <w:tab/>
        </w:r>
        <w:r w:rsidDel="00091580">
          <w:tab/>
        </w:r>
        <w:r w:rsidDel="00091580">
          <w:tab/>
          <w:delText>The request could not be performed</w:delText>
        </w:r>
        <w:bookmarkStart w:id="11318" w:name="_Toc66781547"/>
        <w:bookmarkStart w:id="11319" w:name="_Toc67314659"/>
        <w:bookmarkStart w:id="11320" w:name="_Toc67315292"/>
        <w:bookmarkStart w:id="11321" w:name="_Toc67322588"/>
        <w:bookmarkStart w:id="11322" w:name="_Toc67323225"/>
        <w:bookmarkStart w:id="11323" w:name="_Toc67406269"/>
        <w:bookmarkStart w:id="11324" w:name="_Toc67406906"/>
        <w:bookmarkStart w:id="11325" w:name="_Toc69823350"/>
        <w:bookmarkStart w:id="11326" w:name="_Toc69824057"/>
        <w:bookmarkStart w:id="11327" w:name="_Toc69913017"/>
        <w:bookmarkStart w:id="11328" w:name="_Toc69913734"/>
        <w:bookmarkStart w:id="11329" w:name="_Toc70329773"/>
        <w:bookmarkStart w:id="11330" w:name="_Toc70330183"/>
        <w:bookmarkStart w:id="11331" w:name="_Toc70330518"/>
        <w:bookmarkStart w:id="11332" w:name="_Toc70330852"/>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del>
    </w:p>
    <w:p w14:paraId="327FA1EA" w14:textId="4D1165FA" w:rsidR="0073342A" w:rsidDel="00091580" w:rsidRDefault="0073342A">
      <w:pPr>
        <w:pStyle w:val="Code"/>
        <w:ind w:left="1134" w:hanging="1134"/>
        <w:rPr>
          <w:del w:id="11333" w:author="Liam Coleman" w:date="2021-04-26T12:00:00Z"/>
        </w:rPr>
        <w:pPrChange w:id="11334" w:author="Liam Coleman" w:date="2021-04-26T11:59:00Z">
          <w:pPr>
            <w:pStyle w:val="Code"/>
          </w:pPr>
        </w:pPrChange>
      </w:pPr>
      <w:del w:id="11335" w:author="Liam Coleman" w:date="2021-04-26T12:00:00Z">
        <w:r w:rsidDel="00091580">
          <w:tab/>
        </w:r>
        <w:r w:rsidDel="00091580">
          <w:tab/>
        </w:r>
        <w:r w:rsidDel="00091580">
          <w:tab/>
          <w:delText xml:space="preserve">InputParamError = 4 </w:delText>
        </w:r>
        <w:r w:rsidDel="00091580">
          <w:tab/>
          <w:delText>Some input parameter is incorrect</w:delText>
        </w:r>
        <w:bookmarkStart w:id="11336" w:name="_Toc66781548"/>
        <w:bookmarkStart w:id="11337" w:name="_Toc67314660"/>
        <w:bookmarkStart w:id="11338" w:name="_Toc67315293"/>
        <w:bookmarkStart w:id="11339" w:name="_Toc67322589"/>
        <w:bookmarkStart w:id="11340" w:name="_Toc67323226"/>
        <w:bookmarkStart w:id="11341" w:name="_Toc67406270"/>
        <w:bookmarkStart w:id="11342" w:name="_Toc67406907"/>
        <w:bookmarkStart w:id="11343" w:name="_Toc69823351"/>
        <w:bookmarkStart w:id="11344" w:name="_Toc69824058"/>
        <w:bookmarkStart w:id="11345" w:name="_Toc69913018"/>
        <w:bookmarkStart w:id="11346" w:name="_Toc69913735"/>
        <w:bookmarkStart w:id="11347" w:name="_Toc70329774"/>
        <w:bookmarkStart w:id="11348" w:name="_Toc70330184"/>
        <w:bookmarkStart w:id="11349" w:name="_Toc70330519"/>
        <w:bookmarkStart w:id="11350" w:name="_Toc70330853"/>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del>
    </w:p>
    <w:p w14:paraId="65736645" w14:textId="678367BF" w:rsidR="0073342A" w:rsidDel="00091580" w:rsidRDefault="0073342A">
      <w:pPr>
        <w:pStyle w:val="Code"/>
        <w:ind w:left="1134" w:hanging="1134"/>
        <w:rPr>
          <w:del w:id="11351" w:author="Liam Coleman" w:date="2021-04-26T12:00:00Z"/>
        </w:rPr>
        <w:pPrChange w:id="11352" w:author="Liam Coleman" w:date="2021-04-26T11:59:00Z">
          <w:pPr>
            <w:pStyle w:val="Code"/>
          </w:pPr>
        </w:pPrChange>
      </w:pPr>
      <w:del w:id="11353" w:author="Liam Coleman" w:date="2021-04-26T12:00:00Z">
        <w:r w:rsidDel="00091580">
          <w:tab/>
        </w:r>
        <w:r w:rsidDel="00091580">
          <w:tab/>
        </w:r>
        <w:r w:rsidDel="00091580">
          <w:tab/>
          <w:delText>Closed = 5</w:delText>
        </w:r>
        <w:r w:rsidDel="00091580">
          <w:tab/>
        </w:r>
        <w:r w:rsidDel="00091580">
          <w:tab/>
        </w:r>
        <w:r w:rsidDel="00091580">
          <w:tab/>
        </w:r>
        <w:r w:rsidDel="00091580">
          <w:tab/>
          <w:delText>The cash changer was closed so the command could not be sent to it</w:delText>
        </w:r>
        <w:bookmarkStart w:id="11354" w:name="_Toc66781549"/>
        <w:bookmarkStart w:id="11355" w:name="_Toc67314661"/>
        <w:bookmarkStart w:id="11356" w:name="_Toc67315294"/>
        <w:bookmarkStart w:id="11357" w:name="_Toc67322590"/>
        <w:bookmarkStart w:id="11358" w:name="_Toc67323227"/>
        <w:bookmarkStart w:id="11359" w:name="_Toc67406271"/>
        <w:bookmarkStart w:id="11360" w:name="_Toc67406908"/>
        <w:bookmarkStart w:id="11361" w:name="_Toc69823352"/>
        <w:bookmarkStart w:id="11362" w:name="_Toc69824059"/>
        <w:bookmarkStart w:id="11363" w:name="_Toc69913019"/>
        <w:bookmarkStart w:id="11364" w:name="_Toc69913736"/>
        <w:bookmarkStart w:id="11365" w:name="_Toc70329775"/>
        <w:bookmarkStart w:id="11366" w:name="_Toc70330185"/>
        <w:bookmarkStart w:id="11367" w:name="_Toc70330520"/>
        <w:bookmarkStart w:id="11368" w:name="_Toc70330854"/>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del>
    </w:p>
    <w:p w14:paraId="17276439" w14:textId="44C6260F" w:rsidR="0073342A" w:rsidDel="00091580" w:rsidRDefault="0073342A">
      <w:pPr>
        <w:pStyle w:val="Code"/>
        <w:ind w:left="1134" w:hanging="1134"/>
        <w:rPr>
          <w:del w:id="11369" w:author="Liam Coleman" w:date="2021-04-26T12:00:00Z"/>
        </w:rPr>
        <w:pPrChange w:id="11370" w:author="Liam Coleman" w:date="2021-04-26T11:59:00Z">
          <w:pPr>
            <w:pStyle w:val="Code"/>
          </w:pPr>
        </w:pPrChange>
      </w:pPr>
      <w:del w:id="11371" w:author="Liam Coleman" w:date="2021-04-26T12:00:00Z">
        <w:r w:rsidDel="00091580">
          <w:tab/>
        </w:r>
        <w:r w:rsidDel="00091580">
          <w:tab/>
        </w:r>
        <w:r w:rsidDel="00091580">
          <w:tab/>
          <w:delText>Timeout = 6</w:delText>
        </w:r>
        <w:r w:rsidDel="00091580">
          <w:tab/>
        </w:r>
        <w:r w:rsidDel="00091580">
          <w:tab/>
        </w:r>
        <w:r w:rsidDel="00091580">
          <w:tab/>
        </w:r>
        <w:r w:rsidDel="00091580">
          <w:tab/>
          <w:delText>Time out occurred during a request</w:delText>
        </w:r>
        <w:bookmarkStart w:id="11372" w:name="_Toc66781550"/>
        <w:bookmarkStart w:id="11373" w:name="_Toc67314662"/>
        <w:bookmarkStart w:id="11374" w:name="_Toc67315295"/>
        <w:bookmarkStart w:id="11375" w:name="_Toc67322591"/>
        <w:bookmarkStart w:id="11376" w:name="_Toc67323228"/>
        <w:bookmarkStart w:id="11377" w:name="_Toc67406272"/>
        <w:bookmarkStart w:id="11378" w:name="_Toc67406909"/>
        <w:bookmarkStart w:id="11379" w:name="_Toc69823353"/>
        <w:bookmarkStart w:id="11380" w:name="_Toc69824060"/>
        <w:bookmarkStart w:id="11381" w:name="_Toc69913020"/>
        <w:bookmarkStart w:id="11382" w:name="_Toc69913737"/>
        <w:bookmarkStart w:id="11383" w:name="_Toc70329776"/>
        <w:bookmarkStart w:id="11384" w:name="_Toc70330186"/>
        <w:bookmarkStart w:id="11385" w:name="_Toc70330521"/>
        <w:bookmarkStart w:id="11386" w:name="_Toc70330855"/>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del>
    </w:p>
    <w:p w14:paraId="5D3C9B8C" w14:textId="51AC6AE4" w:rsidR="0073342A" w:rsidDel="00091580" w:rsidRDefault="0073342A">
      <w:pPr>
        <w:pStyle w:val="Code"/>
        <w:ind w:left="1134" w:hanging="1134"/>
        <w:rPr>
          <w:del w:id="11387" w:author="Liam Coleman" w:date="2021-04-26T12:00:00Z"/>
        </w:rPr>
        <w:pPrChange w:id="11388" w:author="Liam Coleman" w:date="2021-04-26T11:59:00Z">
          <w:pPr>
            <w:pStyle w:val="Code"/>
          </w:pPr>
        </w:pPrChange>
      </w:pPr>
      <w:del w:id="11389" w:author="Liam Coleman" w:date="2021-04-26T12:00:00Z">
        <w:r w:rsidDel="00091580">
          <w:tab/>
        </w:r>
        <w:r w:rsidDel="00091580">
          <w:tab/>
        </w:r>
        <w:r w:rsidDel="00091580">
          <w:tab/>
          <w:delText>SendFailed = 7</w:delText>
        </w:r>
        <w:r w:rsidDel="00091580">
          <w:tab/>
        </w:r>
        <w:r w:rsidDel="00091580">
          <w:tab/>
        </w:r>
        <w:r w:rsidDel="00091580">
          <w:tab/>
          <w:delText>Some kind of communication send error</w:delText>
        </w:r>
        <w:bookmarkStart w:id="11390" w:name="_Toc66781551"/>
        <w:bookmarkStart w:id="11391" w:name="_Toc67314663"/>
        <w:bookmarkStart w:id="11392" w:name="_Toc67315296"/>
        <w:bookmarkStart w:id="11393" w:name="_Toc67322592"/>
        <w:bookmarkStart w:id="11394" w:name="_Toc67323229"/>
        <w:bookmarkStart w:id="11395" w:name="_Toc67406273"/>
        <w:bookmarkStart w:id="11396" w:name="_Toc67406910"/>
        <w:bookmarkStart w:id="11397" w:name="_Toc69823354"/>
        <w:bookmarkStart w:id="11398" w:name="_Toc69824061"/>
        <w:bookmarkStart w:id="11399" w:name="_Toc69913021"/>
        <w:bookmarkStart w:id="11400" w:name="_Toc69913738"/>
        <w:bookmarkStart w:id="11401" w:name="_Toc70329777"/>
        <w:bookmarkStart w:id="11402" w:name="_Toc70330187"/>
        <w:bookmarkStart w:id="11403" w:name="_Toc70330522"/>
        <w:bookmarkStart w:id="11404" w:name="_Toc70330856"/>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del>
    </w:p>
    <w:p w14:paraId="79283694" w14:textId="75409918" w:rsidR="0073342A" w:rsidDel="00091580" w:rsidRDefault="0073342A">
      <w:pPr>
        <w:pStyle w:val="Code"/>
        <w:ind w:left="1134" w:hanging="1134"/>
        <w:rPr>
          <w:del w:id="11405" w:author="Liam Coleman" w:date="2021-04-26T12:00:00Z"/>
        </w:rPr>
        <w:pPrChange w:id="11406" w:author="Liam Coleman" w:date="2021-04-26T11:59:00Z">
          <w:pPr>
            <w:pStyle w:val="Code"/>
          </w:pPr>
        </w:pPrChange>
      </w:pPr>
      <w:del w:id="11407" w:author="Liam Coleman" w:date="2021-04-26T12:00:00Z">
        <w:r w:rsidDel="00091580">
          <w:tab/>
        </w:r>
        <w:r w:rsidDel="00091580">
          <w:tab/>
        </w:r>
        <w:r w:rsidDel="00091580">
          <w:tab/>
          <w:delText>PayoutRest = 8</w:delText>
        </w:r>
        <w:r w:rsidDel="00091580">
          <w:tab/>
        </w:r>
        <w:r w:rsidDel="00091580">
          <w:tab/>
        </w:r>
        <w:r w:rsidDel="00091580">
          <w:tab/>
          <w:delText>Payout not possible due to lack of suitable denominations</w:delText>
        </w:r>
        <w:bookmarkStart w:id="11408" w:name="_Toc66781552"/>
        <w:bookmarkStart w:id="11409" w:name="_Toc67314664"/>
        <w:bookmarkStart w:id="11410" w:name="_Toc67315297"/>
        <w:bookmarkStart w:id="11411" w:name="_Toc67322593"/>
        <w:bookmarkStart w:id="11412" w:name="_Toc67323230"/>
        <w:bookmarkStart w:id="11413" w:name="_Toc67406274"/>
        <w:bookmarkStart w:id="11414" w:name="_Toc67406911"/>
        <w:bookmarkStart w:id="11415" w:name="_Toc69823355"/>
        <w:bookmarkStart w:id="11416" w:name="_Toc69824062"/>
        <w:bookmarkStart w:id="11417" w:name="_Toc69913022"/>
        <w:bookmarkStart w:id="11418" w:name="_Toc69913739"/>
        <w:bookmarkStart w:id="11419" w:name="_Toc70329778"/>
        <w:bookmarkStart w:id="11420" w:name="_Toc70330188"/>
        <w:bookmarkStart w:id="11421" w:name="_Toc70330523"/>
        <w:bookmarkStart w:id="11422" w:name="_Toc7033085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del>
    </w:p>
    <w:p w14:paraId="16C2BB1D" w14:textId="2952D7B7" w:rsidR="0073342A" w:rsidDel="00091580" w:rsidRDefault="0073342A">
      <w:pPr>
        <w:pStyle w:val="Code"/>
        <w:ind w:left="1134" w:hanging="1134"/>
        <w:rPr>
          <w:del w:id="11423" w:author="Liam Coleman" w:date="2021-04-26T12:00:00Z"/>
        </w:rPr>
        <w:pPrChange w:id="11424" w:author="Liam Coleman" w:date="2021-04-26T11:59:00Z">
          <w:pPr>
            <w:pStyle w:val="Code"/>
          </w:pPr>
        </w:pPrChange>
      </w:pPr>
      <w:del w:id="11425" w:author="Liam Coleman" w:date="2021-04-26T12:00:00Z">
        <w:r w:rsidDel="00091580">
          <w:tab/>
        </w:r>
        <w:r w:rsidDel="00091580">
          <w:tab/>
        </w:r>
        <w:r w:rsidDel="00091580">
          <w:tab/>
          <w:delText>PortError = 9</w:delText>
        </w:r>
        <w:r w:rsidDel="00091580">
          <w:tab/>
        </w:r>
        <w:r w:rsidDel="00091580">
          <w:tab/>
        </w:r>
        <w:r w:rsidDel="00091580">
          <w:tab/>
          <w:delText>Some kind of communication receive error</w:delText>
        </w:r>
        <w:bookmarkStart w:id="11426" w:name="_Toc66781553"/>
        <w:bookmarkStart w:id="11427" w:name="_Toc67314665"/>
        <w:bookmarkStart w:id="11428" w:name="_Toc67315298"/>
        <w:bookmarkStart w:id="11429" w:name="_Toc67322594"/>
        <w:bookmarkStart w:id="11430" w:name="_Toc67323231"/>
        <w:bookmarkStart w:id="11431" w:name="_Toc67406275"/>
        <w:bookmarkStart w:id="11432" w:name="_Toc67406912"/>
        <w:bookmarkStart w:id="11433" w:name="_Toc69823356"/>
        <w:bookmarkStart w:id="11434" w:name="_Toc69824063"/>
        <w:bookmarkStart w:id="11435" w:name="_Toc69913023"/>
        <w:bookmarkStart w:id="11436" w:name="_Toc69913740"/>
        <w:bookmarkStart w:id="11437" w:name="_Toc70329779"/>
        <w:bookmarkStart w:id="11438" w:name="_Toc70330189"/>
        <w:bookmarkStart w:id="11439" w:name="_Toc70330524"/>
        <w:bookmarkStart w:id="11440" w:name="_Toc70330858"/>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del>
    </w:p>
    <w:p w14:paraId="4790F803" w14:textId="76A51B4E" w:rsidR="0073342A" w:rsidDel="00091580" w:rsidRDefault="0073342A">
      <w:pPr>
        <w:pStyle w:val="Code"/>
        <w:ind w:left="1134" w:hanging="1134"/>
        <w:rPr>
          <w:del w:id="11441" w:author="Liam Coleman" w:date="2021-04-26T12:00:00Z"/>
        </w:rPr>
        <w:pPrChange w:id="11442" w:author="Liam Coleman" w:date="2021-04-26T11:59:00Z">
          <w:pPr>
            <w:pStyle w:val="Code"/>
          </w:pPr>
        </w:pPrChange>
      </w:pPr>
      <w:del w:id="11443" w:author="Liam Coleman" w:date="2021-04-26T12:00:00Z">
        <w:r w:rsidDel="00091580">
          <w:tab/>
        </w:r>
        <w:r w:rsidDel="00091580">
          <w:tab/>
        </w:r>
        <w:r w:rsidDel="00091580">
          <w:tab/>
          <w:delText>PayClearError = 10</w:delText>
        </w:r>
        <w:r w:rsidDel="00091580">
          <w:tab/>
        </w:r>
        <w:r w:rsidDel="00091580">
          <w:tab/>
          <w:delText>Amount to deposit is too big (bigger than the amount inserted into the cash changer)</w:delText>
        </w:r>
        <w:bookmarkStart w:id="11444" w:name="_Toc66781554"/>
        <w:bookmarkStart w:id="11445" w:name="_Toc67314666"/>
        <w:bookmarkStart w:id="11446" w:name="_Toc67315299"/>
        <w:bookmarkStart w:id="11447" w:name="_Toc67322595"/>
        <w:bookmarkStart w:id="11448" w:name="_Toc67323232"/>
        <w:bookmarkStart w:id="11449" w:name="_Toc67406276"/>
        <w:bookmarkStart w:id="11450" w:name="_Toc67406913"/>
        <w:bookmarkStart w:id="11451" w:name="_Toc69823357"/>
        <w:bookmarkStart w:id="11452" w:name="_Toc69824064"/>
        <w:bookmarkStart w:id="11453" w:name="_Toc69913024"/>
        <w:bookmarkStart w:id="11454" w:name="_Toc69913741"/>
        <w:bookmarkStart w:id="11455" w:name="_Toc70329780"/>
        <w:bookmarkStart w:id="11456" w:name="_Toc70330190"/>
        <w:bookmarkStart w:id="11457" w:name="_Toc70330525"/>
        <w:bookmarkStart w:id="11458" w:name="_Toc70330859"/>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del>
    </w:p>
    <w:p w14:paraId="1F8778F0" w14:textId="4B861E65" w:rsidR="0073342A" w:rsidDel="00091580" w:rsidRDefault="0073342A">
      <w:pPr>
        <w:pStyle w:val="Code"/>
        <w:ind w:left="1134" w:hanging="1134"/>
        <w:rPr>
          <w:del w:id="11459" w:author="Liam Coleman" w:date="2021-04-26T12:00:00Z"/>
        </w:rPr>
        <w:pPrChange w:id="11460" w:author="Liam Coleman" w:date="2021-04-26T11:59:00Z">
          <w:pPr>
            <w:pStyle w:val="Code"/>
          </w:pPr>
        </w:pPrChange>
      </w:pPr>
      <w:del w:id="11461" w:author="Liam Coleman" w:date="2021-04-26T12:00:00Z">
        <w:r w:rsidDel="00091580">
          <w:tab/>
        </w:r>
        <w:r w:rsidDel="00091580">
          <w:tab/>
        </w:r>
        <w:r w:rsidDel="00091580">
          <w:tab/>
          <w:delText>PayoutLimit = 11</w:delText>
        </w:r>
        <w:r w:rsidDel="00091580">
          <w:tab/>
        </w:r>
        <w:r w:rsidDel="00091580">
          <w:tab/>
          <w:delText>The payout is refused because it would result in a too big amount being paid out during the last time period (the amount and time limits are configured in cglogics.ini)</w:delText>
        </w:r>
        <w:bookmarkStart w:id="11462" w:name="_Toc66781555"/>
        <w:bookmarkStart w:id="11463" w:name="_Toc67314667"/>
        <w:bookmarkStart w:id="11464" w:name="_Toc67315300"/>
        <w:bookmarkStart w:id="11465" w:name="_Toc67322596"/>
        <w:bookmarkStart w:id="11466" w:name="_Toc67323233"/>
        <w:bookmarkStart w:id="11467" w:name="_Toc67406277"/>
        <w:bookmarkStart w:id="11468" w:name="_Toc67406914"/>
        <w:bookmarkStart w:id="11469" w:name="_Toc69823358"/>
        <w:bookmarkStart w:id="11470" w:name="_Toc69824065"/>
        <w:bookmarkStart w:id="11471" w:name="_Toc69913025"/>
        <w:bookmarkStart w:id="11472" w:name="_Toc69913742"/>
        <w:bookmarkStart w:id="11473" w:name="_Toc70329781"/>
        <w:bookmarkStart w:id="11474" w:name="_Toc70330191"/>
        <w:bookmarkStart w:id="11475" w:name="_Toc70330526"/>
        <w:bookmarkStart w:id="11476" w:name="_Toc70330860"/>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del>
    </w:p>
    <w:p w14:paraId="2B374D9B" w14:textId="5026F60F" w:rsidR="0073342A" w:rsidDel="00091580" w:rsidRDefault="0073342A">
      <w:pPr>
        <w:pStyle w:val="Code"/>
        <w:ind w:left="1134" w:hanging="1134"/>
        <w:rPr>
          <w:del w:id="11477" w:author="Liam Coleman" w:date="2021-04-26T12:00:00Z"/>
        </w:rPr>
        <w:pPrChange w:id="11478" w:author="Liam Coleman" w:date="2021-04-26T11:59:00Z">
          <w:pPr>
            <w:pStyle w:val="Code"/>
          </w:pPr>
        </w:pPrChange>
      </w:pPr>
      <w:del w:id="11479" w:author="Liam Coleman" w:date="2021-04-26T12:00:00Z">
        <w:r w:rsidDel="00091580">
          <w:tab/>
        </w:r>
        <w:r w:rsidDel="00091580">
          <w:tab/>
        </w:r>
        <w:r w:rsidDel="00091580">
          <w:tab/>
          <w:delText>NotSupported = 12</w:delText>
        </w:r>
        <w:r w:rsidDel="00091580">
          <w:tab/>
        </w:r>
        <w:r w:rsidDel="00091580">
          <w:tab/>
          <w:delText>The function called is not supported by the version of the cash changer thats connected to the cash register</w:delText>
        </w:r>
        <w:bookmarkStart w:id="11480" w:name="_Toc66781556"/>
        <w:bookmarkStart w:id="11481" w:name="_Toc67314668"/>
        <w:bookmarkStart w:id="11482" w:name="_Toc67315301"/>
        <w:bookmarkStart w:id="11483" w:name="_Toc67322597"/>
        <w:bookmarkStart w:id="11484" w:name="_Toc67323234"/>
        <w:bookmarkStart w:id="11485" w:name="_Toc67406278"/>
        <w:bookmarkStart w:id="11486" w:name="_Toc67406915"/>
        <w:bookmarkStart w:id="11487" w:name="_Toc69823359"/>
        <w:bookmarkStart w:id="11488" w:name="_Toc69824066"/>
        <w:bookmarkStart w:id="11489" w:name="_Toc69913026"/>
        <w:bookmarkStart w:id="11490" w:name="_Toc69913743"/>
        <w:bookmarkStart w:id="11491" w:name="_Toc70329782"/>
        <w:bookmarkStart w:id="11492" w:name="_Toc70330192"/>
        <w:bookmarkStart w:id="11493" w:name="_Toc70330527"/>
        <w:bookmarkStart w:id="11494" w:name="_Toc70330861"/>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del>
    </w:p>
    <w:p w14:paraId="03A8F28D" w14:textId="02CFB76B" w:rsidR="0073342A" w:rsidDel="00091580" w:rsidRDefault="0073342A">
      <w:pPr>
        <w:pStyle w:val="Code"/>
        <w:ind w:left="1134" w:hanging="1134"/>
        <w:rPr>
          <w:del w:id="11495" w:author="Liam Coleman" w:date="2021-04-26T12:00:00Z"/>
        </w:rPr>
        <w:pPrChange w:id="11496" w:author="Liam Coleman" w:date="2021-04-26T11:59:00Z">
          <w:pPr>
            <w:pStyle w:val="Code"/>
          </w:pPr>
        </w:pPrChange>
      </w:pPr>
      <w:del w:id="11497" w:author="Liam Coleman" w:date="2021-04-26T12:00:00Z">
        <w:r w:rsidDel="00091580">
          <w:tab/>
        </w:r>
        <w:r w:rsidDel="00091580">
          <w:tab/>
        </w:r>
        <w:r w:rsidDel="00091580">
          <w:tab/>
          <w:delText xml:space="preserve">Undefined = 13 </w:delText>
        </w:r>
        <w:r w:rsidDel="00091580">
          <w:tab/>
        </w:r>
        <w:r w:rsidDel="00091580">
          <w:tab/>
        </w:r>
        <w:r w:rsidDel="00091580">
          <w:tab/>
          <w:delText>Used when cash guard did not return any other error code.</w:delText>
        </w:r>
        <w:bookmarkStart w:id="11498" w:name="_Toc66781557"/>
        <w:bookmarkStart w:id="11499" w:name="_Toc67314669"/>
        <w:bookmarkStart w:id="11500" w:name="_Toc67315302"/>
        <w:bookmarkStart w:id="11501" w:name="_Toc67322598"/>
        <w:bookmarkStart w:id="11502" w:name="_Toc67323235"/>
        <w:bookmarkStart w:id="11503" w:name="_Toc67406279"/>
        <w:bookmarkStart w:id="11504" w:name="_Toc67406916"/>
        <w:bookmarkStart w:id="11505" w:name="_Toc69823360"/>
        <w:bookmarkStart w:id="11506" w:name="_Toc69824067"/>
        <w:bookmarkStart w:id="11507" w:name="_Toc69913027"/>
        <w:bookmarkStart w:id="11508" w:name="_Toc69913744"/>
        <w:bookmarkStart w:id="11509" w:name="_Toc70329783"/>
        <w:bookmarkStart w:id="11510" w:name="_Toc70330193"/>
        <w:bookmarkStart w:id="11511" w:name="_Toc70330528"/>
        <w:bookmarkStart w:id="11512" w:name="_Toc70330862"/>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del>
    </w:p>
    <w:p w14:paraId="036DCA64" w14:textId="4E87BB52" w:rsidR="0073342A" w:rsidDel="00091580" w:rsidRDefault="0073342A">
      <w:pPr>
        <w:pStyle w:val="Code"/>
        <w:ind w:left="1134" w:hanging="1134"/>
        <w:rPr>
          <w:del w:id="11513" w:author="Liam Coleman" w:date="2021-04-26T12:00:00Z"/>
        </w:rPr>
        <w:pPrChange w:id="11514" w:author="Liam Coleman" w:date="2021-04-26T11:59:00Z">
          <w:pPr>
            <w:pStyle w:val="Code"/>
          </w:pPr>
        </w:pPrChange>
      </w:pPr>
      <w:del w:id="11515" w:author="Liam Coleman" w:date="2021-04-26T12:00:00Z">
        <w:r w:rsidDel="00091580">
          <w:tab/>
        </w:r>
        <w:r w:rsidDel="00091580">
          <w:tab/>
          <w:delText>--&gt;</w:delText>
        </w:r>
        <w:bookmarkStart w:id="11516" w:name="_Toc66781558"/>
        <w:bookmarkStart w:id="11517" w:name="_Toc67314670"/>
        <w:bookmarkStart w:id="11518" w:name="_Toc67315303"/>
        <w:bookmarkStart w:id="11519" w:name="_Toc67322599"/>
        <w:bookmarkStart w:id="11520" w:name="_Toc67323236"/>
        <w:bookmarkStart w:id="11521" w:name="_Toc67406280"/>
        <w:bookmarkStart w:id="11522" w:name="_Toc67406917"/>
        <w:bookmarkStart w:id="11523" w:name="_Toc69823361"/>
        <w:bookmarkStart w:id="11524" w:name="_Toc69824068"/>
        <w:bookmarkStart w:id="11525" w:name="_Toc69913028"/>
        <w:bookmarkStart w:id="11526" w:name="_Toc69913745"/>
        <w:bookmarkStart w:id="11527" w:name="_Toc70329784"/>
        <w:bookmarkStart w:id="11528" w:name="_Toc70330194"/>
        <w:bookmarkStart w:id="11529" w:name="_Toc70330529"/>
        <w:bookmarkStart w:id="11530" w:name="_Toc70330863"/>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del>
    </w:p>
    <w:p w14:paraId="25FA1687" w14:textId="0FDD4A64" w:rsidR="0073342A" w:rsidDel="00091580" w:rsidRDefault="0073342A">
      <w:pPr>
        <w:pStyle w:val="Code"/>
        <w:ind w:left="1134" w:hanging="1134"/>
        <w:rPr>
          <w:del w:id="11531" w:author="Liam Coleman" w:date="2021-04-26T12:00:00Z"/>
        </w:rPr>
        <w:pPrChange w:id="11532" w:author="Liam Coleman" w:date="2021-04-26T11:59:00Z">
          <w:pPr>
            <w:pStyle w:val="Code"/>
          </w:pPr>
        </w:pPrChange>
      </w:pPr>
      <w:del w:id="11533" w:author="Liam Coleman" w:date="2021-04-26T12:00:00Z">
        <w:r w:rsidDel="00091580">
          <w:tab/>
        </w:r>
        <w:r w:rsidDel="00091580">
          <w:tab/>
          <w:delText>&lt;Initalise AcceptedValues="0,2,3,4"&gt;0&lt;/Initalise&gt;</w:delText>
        </w:r>
        <w:bookmarkStart w:id="11534" w:name="_Toc66781559"/>
        <w:bookmarkStart w:id="11535" w:name="_Toc67314671"/>
        <w:bookmarkStart w:id="11536" w:name="_Toc67315304"/>
        <w:bookmarkStart w:id="11537" w:name="_Toc67322600"/>
        <w:bookmarkStart w:id="11538" w:name="_Toc67323237"/>
        <w:bookmarkStart w:id="11539" w:name="_Toc67406281"/>
        <w:bookmarkStart w:id="11540" w:name="_Toc67406918"/>
        <w:bookmarkStart w:id="11541" w:name="_Toc69823362"/>
        <w:bookmarkStart w:id="11542" w:name="_Toc69824069"/>
        <w:bookmarkStart w:id="11543" w:name="_Toc69913029"/>
        <w:bookmarkStart w:id="11544" w:name="_Toc69913746"/>
        <w:bookmarkStart w:id="11545" w:name="_Toc70329785"/>
        <w:bookmarkStart w:id="11546" w:name="_Toc70330195"/>
        <w:bookmarkStart w:id="11547" w:name="_Toc70330530"/>
        <w:bookmarkStart w:id="11548" w:name="_Toc70330864"/>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del>
    </w:p>
    <w:p w14:paraId="063EF55D" w14:textId="1975EA71" w:rsidR="0073342A" w:rsidDel="00091580" w:rsidRDefault="0073342A">
      <w:pPr>
        <w:pStyle w:val="Code"/>
        <w:ind w:left="1134" w:hanging="1134"/>
        <w:rPr>
          <w:del w:id="11549" w:author="Liam Coleman" w:date="2021-04-26T12:00:00Z"/>
        </w:rPr>
        <w:pPrChange w:id="11550" w:author="Liam Coleman" w:date="2021-04-26T11:59:00Z">
          <w:pPr>
            <w:pStyle w:val="Code"/>
          </w:pPr>
        </w:pPrChange>
      </w:pPr>
      <w:del w:id="11551" w:author="Liam Coleman" w:date="2021-04-26T12:00:00Z">
        <w:r w:rsidDel="00091580">
          <w:tab/>
        </w:r>
        <w:r w:rsidDel="00091580">
          <w:tab/>
          <w:delText>&lt;Exit AcceptedValues="0,1,2,5,6,7"&gt;0&lt;/Exit&gt;</w:delText>
        </w:r>
        <w:bookmarkStart w:id="11552" w:name="_Toc66781560"/>
        <w:bookmarkStart w:id="11553" w:name="_Toc67314672"/>
        <w:bookmarkStart w:id="11554" w:name="_Toc67315305"/>
        <w:bookmarkStart w:id="11555" w:name="_Toc67322601"/>
        <w:bookmarkStart w:id="11556" w:name="_Toc67323238"/>
        <w:bookmarkStart w:id="11557" w:name="_Toc67406282"/>
        <w:bookmarkStart w:id="11558" w:name="_Toc67406919"/>
        <w:bookmarkStart w:id="11559" w:name="_Toc69823363"/>
        <w:bookmarkStart w:id="11560" w:name="_Toc69824070"/>
        <w:bookmarkStart w:id="11561" w:name="_Toc69913030"/>
        <w:bookmarkStart w:id="11562" w:name="_Toc69913747"/>
        <w:bookmarkStart w:id="11563" w:name="_Toc70329786"/>
        <w:bookmarkStart w:id="11564" w:name="_Toc70330196"/>
        <w:bookmarkStart w:id="11565" w:name="_Toc70330531"/>
        <w:bookmarkStart w:id="11566" w:name="_Toc70330865"/>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del>
    </w:p>
    <w:p w14:paraId="3857ACBB" w14:textId="007AB05A" w:rsidR="0073342A" w:rsidDel="00091580" w:rsidRDefault="0073342A">
      <w:pPr>
        <w:pStyle w:val="Code"/>
        <w:ind w:left="1134" w:hanging="1134"/>
        <w:rPr>
          <w:del w:id="11567" w:author="Liam Coleman" w:date="2021-04-26T12:00:00Z"/>
        </w:rPr>
        <w:pPrChange w:id="11568" w:author="Liam Coleman" w:date="2021-04-26T11:59:00Z">
          <w:pPr>
            <w:pStyle w:val="Code"/>
          </w:pPr>
        </w:pPrChange>
      </w:pPr>
      <w:del w:id="11569" w:author="Liam Coleman" w:date="2021-04-26T12:00:00Z">
        <w:r w:rsidDel="00091580">
          <w:tab/>
        </w:r>
        <w:r w:rsidDel="00091580">
          <w:tab/>
          <w:delText>&lt;LogIn AcceptedValues="0,1,2,5,6,7"&gt;0&lt;/LogIn&gt;</w:delText>
        </w:r>
        <w:bookmarkStart w:id="11570" w:name="_Toc66781561"/>
        <w:bookmarkStart w:id="11571" w:name="_Toc67314673"/>
        <w:bookmarkStart w:id="11572" w:name="_Toc67315306"/>
        <w:bookmarkStart w:id="11573" w:name="_Toc67322602"/>
        <w:bookmarkStart w:id="11574" w:name="_Toc67323239"/>
        <w:bookmarkStart w:id="11575" w:name="_Toc67406283"/>
        <w:bookmarkStart w:id="11576" w:name="_Toc67406920"/>
        <w:bookmarkStart w:id="11577" w:name="_Toc69823364"/>
        <w:bookmarkStart w:id="11578" w:name="_Toc69824071"/>
        <w:bookmarkStart w:id="11579" w:name="_Toc69913031"/>
        <w:bookmarkStart w:id="11580" w:name="_Toc69913748"/>
        <w:bookmarkStart w:id="11581" w:name="_Toc70329787"/>
        <w:bookmarkStart w:id="11582" w:name="_Toc70330197"/>
        <w:bookmarkStart w:id="11583" w:name="_Toc70330532"/>
        <w:bookmarkStart w:id="11584" w:name="_Toc70330866"/>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del>
    </w:p>
    <w:p w14:paraId="168A4167" w14:textId="19E71613" w:rsidR="0073342A" w:rsidDel="00091580" w:rsidRDefault="0073342A">
      <w:pPr>
        <w:pStyle w:val="Code"/>
        <w:ind w:left="1134" w:hanging="1134"/>
        <w:rPr>
          <w:del w:id="11585" w:author="Liam Coleman" w:date="2021-04-26T12:00:00Z"/>
        </w:rPr>
        <w:pPrChange w:id="11586" w:author="Liam Coleman" w:date="2021-04-26T11:59:00Z">
          <w:pPr>
            <w:pStyle w:val="Code"/>
          </w:pPr>
        </w:pPrChange>
      </w:pPr>
      <w:del w:id="11587" w:author="Liam Coleman" w:date="2021-04-26T12:00:00Z">
        <w:r w:rsidDel="00091580">
          <w:tab/>
        </w:r>
        <w:r w:rsidDel="00091580">
          <w:tab/>
          <w:delText>&lt;LogOut AcceptedValues="0,1,2,5,6,7"&gt;0&lt;/LogOut&gt;</w:delText>
        </w:r>
        <w:bookmarkStart w:id="11588" w:name="_Toc66781562"/>
        <w:bookmarkStart w:id="11589" w:name="_Toc67314674"/>
        <w:bookmarkStart w:id="11590" w:name="_Toc67315307"/>
        <w:bookmarkStart w:id="11591" w:name="_Toc67322603"/>
        <w:bookmarkStart w:id="11592" w:name="_Toc67323240"/>
        <w:bookmarkStart w:id="11593" w:name="_Toc67406284"/>
        <w:bookmarkStart w:id="11594" w:name="_Toc67406921"/>
        <w:bookmarkStart w:id="11595" w:name="_Toc69823365"/>
        <w:bookmarkStart w:id="11596" w:name="_Toc69824072"/>
        <w:bookmarkStart w:id="11597" w:name="_Toc69913032"/>
        <w:bookmarkStart w:id="11598" w:name="_Toc69913749"/>
        <w:bookmarkStart w:id="11599" w:name="_Toc70329788"/>
        <w:bookmarkStart w:id="11600" w:name="_Toc70330198"/>
        <w:bookmarkStart w:id="11601" w:name="_Toc70330533"/>
        <w:bookmarkStart w:id="11602" w:name="_Toc7033086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del>
    </w:p>
    <w:p w14:paraId="50FBBA20" w14:textId="0A77365D" w:rsidR="0073342A" w:rsidDel="00091580" w:rsidRDefault="0073342A">
      <w:pPr>
        <w:pStyle w:val="Code"/>
        <w:ind w:left="1134" w:hanging="1134"/>
        <w:rPr>
          <w:del w:id="11603" w:author="Liam Coleman" w:date="2021-04-26T12:00:00Z"/>
        </w:rPr>
        <w:pPrChange w:id="11604" w:author="Liam Coleman" w:date="2021-04-26T11:59:00Z">
          <w:pPr>
            <w:pStyle w:val="Code"/>
          </w:pPr>
        </w:pPrChange>
      </w:pPr>
      <w:del w:id="11605" w:author="Liam Coleman" w:date="2021-04-26T12:00:00Z">
        <w:r w:rsidDel="00091580">
          <w:tab/>
        </w:r>
        <w:r w:rsidDel="00091580">
          <w:tab/>
          <w:delText>&lt;EnablePayIn AcceptedValues="0,1,2,5,7,12"&gt;0&lt;/EnablePayIn&gt;</w:delText>
        </w:r>
        <w:bookmarkStart w:id="11606" w:name="_Toc66781563"/>
        <w:bookmarkStart w:id="11607" w:name="_Toc67314675"/>
        <w:bookmarkStart w:id="11608" w:name="_Toc67315308"/>
        <w:bookmarkStart w:id="11609" w:name="_Toc67322604"/>
        <w:bookmarkStart w:id="11610" w:name="_Toc67323241"/>
        <w:bookmarkStart w:id="11611" w:name="_Toc67406285"/>
        <w:bookmarkStart w:id="11612" w:name="_Toc67406922"/>
        <w:bookmarkStart w:id="11613" w:name="_Toc69823366"/>
        <w:bookmarkStart w:id="11614" w:name="_Toc69824073"/>
        <w:bookmarkStart w:id="11615" w:name="_Toc69913033"/>
        <w:bookmarkStart w:id="11616" w:name="_Toc69913750"/>
        <w:bookmarkStart w:id="11617" w:name="_Toc70329789"/>
        <w:bookmarkStart w:id="11618" w:name="_Toc70330199"/>
        <w:bookmarkStart w:id="11619" w:name="_Toc70330534"/>
        <w:bookmarkStart w:id="11620" w:name="_Toc70330868"/>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del>
    </w:p>
    <w:p w14:paraId="64202FD2" w14:textId="6ABB6C8A" w:rsidR="0073342A" w:rsidDel="00091580" w:rsidRDefault="0073342A">
      <w:pPr>
        <w:pStyle w:val="Code"/>
        <w:ind w:left="1134" w:hanging="1134"/>
        <w:rPr>
          <w:del w:id="11621" w:author="Liam Coleman" w:date="2021-04-26T12:00:00Z"/>
        </w:rPr>
        <w:pPrChange w:id="11622" w:author="Liam Coleman" w:date="2021-04-26T11:59:00Z">
          <w:pPr>
            <w:pStyle w:val="Code"/>
          </w:pPr>
        </w:pPrChange>
      </w:pPr>
      <w:del w:id="11623" w:author="Liam Coleman" w:date="2021-04-26T12:00:00Z">
        <w:r w:rsidDel="00091580">
          <w:tab/>
        </w:r>
        <w:r w:rsidDel="00091580">
          <w:tab/>
          <w:delText>&lt;DisablePayIn AcceptedValues="0,1,2,5,7,12"&gt;0&lt;/DisablePayIn&gt;</w:delText>
        </w:r>
        <w:r w:rsidDel="00091580">
          <w:tab/>
        </w:r>
        <w:bookmarkStart w:id="11624" w:name="_Toc66781564"/>
        <w:bookmarkStart w:id="11625" w:name="_Toc67314676"/>
        <w:bookmarkStart w:id="11626" w:name="_Toc67315309"/>
        <w:bookmarkStart w:id="11627" w:name="_Toc67322605"/>
        <w:bookmarkStart w:id="11628" w:name="_Toc67323242"/>
        <w:bookmarkStart w:id="11629" w:name="_Toc67406286"/>
        <w:bookmarkStart w:id="11630" w:name="_Toc67406923"/>
        <w:bookmarkStart w:id="11631" w:name="_Toc69823367"/>
        <w:bookmarkStart w:id="11632" w:name="_Toc69824074"/>
        <w:bookmarkStart w:id="11633" w:name="_Toc69913034"/>
        <w:bookmarkStart w:id="11634" w:name="_Toc69913751"/>
        <w:bookmarkStart w:id="11635" w:name="_Toc70329790"/>
        <w:bookmarkStart w:id="11636" w:name="_Toc70330200"/>
        <w:bookmarkStart w:id="11637" w:name="_Toc70330535"/>
        <w:bookmarkStart w:id="11638" w:name="_Toc70330869"/>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del>
    </w:p>
    <w:p w14:paraId="41D76F18" w14:textId="31818B4B" w:rsidR="0073342A" w:rsidDel="00091580" w:rsidRDefault="0073342A">
      <w:pPr>
        <w:pStyle w:val="Code"/>
        <w:ind w:left="1134" w:hanging="1134"/>
        <w:rPr>
          <w:del w:id="11639" w:author="Liam Coleman" w:date="2021-04-26T12:00:00Z"/>
        </w:rPr>
        <w:pPrChange w:id="11640" w:author="Liam Coleman" w:date="2021-04-26T11:59:00Z">
          <w:pPr>
            <w:pStyle w:val="Code"/>
          </w:pPr>
        </w:pPrChange>
      </w:pPr>
      <w:del w:id="11641" w:author="Liam Coleman" w:date="2021-04-26T12:00:00Z">
        <w:r w:rsidDel="00091580">
          <w:tab/>
        </w:r>
        <w:r w:rsidDel="00091580">
          <w:tab/>
          <w:delText>&lt;Deposit AcceptedValues="0,1,2,5,7,12"&gt;0&lt;/Deposit&gt;</w:delText>
        </w:r>
        <w:bookmarkStart w:id="11642" w:name="_Toc66781565"/>
        <w:bookmarkStart w:id="11643" w:name="_Toc67314677"/>
        <w:bookmarkStart w:id="11644" w:name="_Toc67315310"/>
        <w:bookmarkStart w:id="11645" w:name="_Toc67322606"/>
        <w:bookmarkStart w:id="11646" w:name="_Toc67323243"/>
        <w:bookmarkStart w:id="11647" w:name="_Toc67406287"/>
        <w:bookmarkStart w:id="11648" w:name="_Toc67406924"/>
        <w:bookmarkStart w:id="11649" w:name="_Toc69823368"/>
        <w:bookmarkStart w:id="11650" w:name="_Toc69824075"/>
        <w:bookmarkStart w:id="11651" w:name="_Toc69913035"/>
        <w:bookmarkStart w:id="11652" w:name="_Toc69913752"/>
        <w:bookmarkStart w:id="11653" w:name="_Toc70329791"/>
        <w:bookmarkStart w:id="11654" w:name="_Toc70330201"/>
        <w:bookmarkStart w:id="11655" w:name="_Toc70330536"/>
        <w:bookmarkStart w:id="11656" w:name="_Toc70330870"/>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del>
    </w:p>
    <w:p w14:paraId="00CDC377" w14:textId="3AA71D29" w:rsidR="0073342A" w:rsidDel="00091580" w:rsidRDefault="0073342A">
      <w:pPr>
        <w:pStyle w:val="Code"/>
        <w:ind w:left="1134" w:hanging="1134"/>
        <w:rPr>
          <w:del w:id="11657" w:author="Liam Coleman" w:date="2021-04-26T12:00:00Z"/>
        </w:rPr>
        <w:pPrChange w:id="11658" w:author="Liam Coleman" w:date="2021-04-26T11:59:00Z">
          <w:pPr>
            <w:pStyle w:val="Code"/>
          </w:pPr>
        </w:pPrChange>
      </w:pPr>
      <w:del w:id="11659" w:author="Liam Coleman" w:date="2021-04-26T12:00:00Z">
        <w:r w:rsidDel="00091580">
          <w:tab/>
        </w:r>
        <w:r w:rsidDel="00091580">
          <w:tab/>
          <w:delText>&lt;Dispense AcceptedValues="0,1,2,4,5,6,7,8,9,12"&gt;0&lt;/Dispense&gt;</w:delText>
        </w:r>
        <w:bookmarkStart w:id="11660" w:name="_Toc66781566"/>
        <w:bookmarkStart w:id="11661" w:name="_Toc67314678"/>
        <w:bookmarkStart w:id="11662" w:name="_Toc67315311"/>
        <w:bookmarkStart w:id="11663" w:name="_Toc67322607"/>
        <w:bookmarkStart w:id="11664" w:name="_Toc67323244"/>
        <w:bookmarkStart w:id="11665" w:name="_Toc67406288"/>
        <w:bookmarkStart w:id="11666" w:name="_Toc67406925"/>
        <w:bookmarkStart w:id="11667" w:name="_Toc69823369"/>
        <w:bookmarkStart w:id="11668" w:name="_Toc69824076"/>
        <w:bookmarkStart w:id="11669" w:name="_Toc69913036"/>
        <w:bookmarkStart w:id="11670" w:name="_Toc69913753"/>
        <w:bookmarkStart w:id="11671" w:name="_Toc70329792"/>
        <w:bookmarkStart w:id="11672" w:name="_Toc70330202"/>
        <w:bookmarkStart w:id="11673" w:name="_Toc70330537"/>
        <w:bookmarkStart w:id="11674" w:name="_Toc70330871"/>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bookmarkEnd w:id="11674"/>
      </w:del>
    </w:p>
    <w:p w14:paraId="70D0543D" w14:textId="2A50CC17" w:rsidR="0073342A" w:rsidDel="00091580" w:rsidRDefault="0073342A">
      <w:pPr>
        <w:pStyle w:val="Code"/>
        <w:ind w:left="1134" w:hanging="1134"/>
        <w:rPr>
          <w:del w:id="11675" w:author="Liam Coleman" w:date="2021-04-26T12:00:00Z"/>
        </w:rPr>
        <w:pPrChange w:id="11676" w:author="Liam Coleman" w:date="2021-04-26T11:59:00Z">
          <w:pPr>
            <w:pStyle w:val="Code"/>
          </w:pPr>
        </w:pPrChange>
      </w:pPr>
      <w:del w:id="11677" w:author="Liam Coleman" w:date="2021-04-26T12:00:00Z">
        <w:r w:rsidDel="00091580">
          <w:tab/>
        </w:r>
        <w:r w:rsidDel="00091580">
          <w:tab/>
          <w:delText>&lt;RegretAll AcceptedValues="0,1,2,4,5,6,7,12"&gt;0&lt;/RegretAll&gt;</w:delText>
        </w:r>
        <w:bookmarkStart w:id="11678" w:name="_Toc66781567"/>
        <w:bookmarkStart w:id="11679" w:name="_Toc67314679"/>
        <w:bookmarkStart w:id="11680" w:name="_Toc67315312"/>
        <w:bookmarkStart w:id="11681" w:name="_Toc67322608"/>
        <w:bookmarkStart w:id="11682" w:name="_Toc67323245"/>
        <w:bookmarkStart w:id="11683" w:name="_Toc67406289"/>
        <w:bookmarkStart w:id="11684" w:name="_Toc67406926"/>
        <w:bookmarkStart w:id="11685" w:name="_Toc69823370"/>
        <w:bookmarkStart w:id="11686" w:name="_Toc69824077"/>
        <w:bookmarkStart w:id="11687" w:name="_Toc69913037"/>
        <w:bookmarkStart w:id="11688" w:name="_Toc69913754"/>
        <w:bookmarkStart w:id="11689" w:name="_Toc70329793"/>
        <w:bookmarkStart w:id="11690" w:name="_Toc70330203"/>
        <w:bookmarkStart w:id="11691" w:name="_Toc70330538"/>
        <w:bookmarkStart w:id="11692" w:name="_Toc70330872"/>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del>
    </w:p>
    <w:p w14:paraId="033CA838" w14:textId="6DE42863" w:rsidR="0073342A" w:rsidDel="00091580" w:rsidRDefault="0073342A">
      <w:pPr>
        <w:pStyle w:val="Code"/>
        <w:ind w:left="1134" w:hanging="1134"/>
        <w:rPr>
          <w:del w:id="11693" w:author="Liam Coleman" w:date="2021-04-26T12:00:00Z"/>
        </w:rPr>
        <w:pPrChange w:id="11694" w:author="Liam Coleman" w:date="2021-04-26T11:59:00Z">
          <w:pPr>
            <w:pStyle w:val="Code"/>
          </w:pPr>
        </w:pPrChange>
      </w:pPr>
      <w:del w:id="11695" w:author="Liam Coleman" w:date="2021-04-26T12:00:00Z">
        <w:r w:rsidDel="00091580">
          <w:tab/>
        </w:r>
        <w:r w:rsidDel="00091580">
          <w:tab/>
          <w:delText>&lt;IsNewerVersion AcceptedValues="0,2,5"&gt;0&lt;/IsNewerVersion&gt;</w:delText>
        </w:r>
        <w:bookmarkStart w:id="11696" w:name="_Toc66781568"/>
        <w:bookmarkStart w:id="11697" w:name="_Toc67314680"/>
        <w:bookmarkStart w:id="11698" w:name="_Toc67315313"/>
        <w:bookmarkStart w:id="11699" w:name="_Toc67322609"/>
        <w:bookmarkStart w:id="11700" w:name="_Toc67323246"/>
        <w:bookmarkStart w:id="11701" w:name="_Toc67406290"/>
        <w:bookmarkStart w:id="11702" w:name="_Toc67406927"/>
        <w:bookmarkStart w:id="11703" w:name="_Toc69823371"/>
        <w:bookmarkStart w:id="11704" w:name="_Toc69824078"/>
        <w:bookmarkStart w:id="11705" w:name="_Toc69913038"/>
        <w:bookmarkStart w:id="11706" w:name="_Toc69913755"/>
        <w:bookmarkStart w:id="11707" w:name="_Toc70329794"/>
        <w:bookmarkStart w:id="11708" w:name="_Toc70330204"/>
        <w:bookmarkStart w:id="11709" w:name="_Toc70330539"/>
        <w:bookmarkStart w:id="11710" w:name="_Toc70330873"/>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del>
    </w:p>
    <w:p w14:paraId="490E1554" w14:textId="2623FA71" w:rsidR="0073342A" w:rsidDel="00091580" w:rsidRDefault="0073342A">
      <w:pPr>
        <w:pStyle w:val="Code"/>
        <w:ind w:left="1134" w:hanging="1134"/>
        <w:rPr>
          <w:del w:id="11711" w:author="Liam Coleman" w:date="2021-04-26T12:00:00Z"/>
        </w:rPr>
        <w:pPrChange w:id="11712" w:author="Liam Coleman" w:date="2021-04-26T11:59:00Z">
          <w:pPr>
            <w:pStyle w:val="Code"/>
          </w:pPr>
        </w:pPrChange>
      </w:pPr>
      <w:del w:id="11713" w:author="Liam Coleman" w:date="2021-04-26T12:00:00Z">
        <w:r w:rsidDel="00091580">
          <w:tab/>
        </w:r>
        <w:r w:rsidDel="00091580">
          <w:tab/>
          <w:delText xml:space="preserve">&lt;Reset AcceptedValues="0,1,2,5,6,7"&gt;0&lt;/Reset&gt;         </w:delText>
        </w:r>
        <w:bookmarkStart w:id="11714" w:name="_Toc66781569"/>
        <w:bookmarkStart w:id="11715" w:name="_Toc67314681"/>
        <w:bookmarkStart w:id="11716" w:name="_Toc67315314"/>
        <w:bookmarkStart w:id="11717" w:name="_Toc67322610"/>
        <w:bookmarkStart w:id="11718" w:name="_Toc67323247"/>
        <w:bookmarkStart w:id="11719" w:name="_Toc67406291"/>
        <w:bookmarkStart w:id="11720" w:name="_Toc67406928"/>
        <w:bookmarkStart w:id="11721" w:name="_Toc69823372"/>
        <w:bookmarkStart w:id="11722" w:name="_Toc69824079"/>
        <w:bookmarkStart w:id="11723" w:name="_Toc69913039"/>
        <w:bookmarkStart w:id="11724" w:name="_Toc69913756"/>
        <w:bookmarkStart w:id="11725" w:name="_Toc70329795"/>
        <w:bookmarkStart w:id="11726" w:name="_Toc70330205"/>
        <w:bookmarkStart w:id="11727" w:name="_Toc70330540"/>
        <w:bookmarkStart w:id="11728" w:name="_Toc70330874"/>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del>
    </w:p>
    <w:p w14:paraId="3C551F12" w14:textId="64C4B990" w:rsidR="0073342A" w:rsidDel="00091580" w:rsidRDefault="0073342A">
      <w:pPr>
        <w:pStyle w:val="Code"/>
        <w:ind w:left="1134" w:hanging="1134"/>
        <w:rPr>
          <w:del w:id="11729" w:author="Liam Coleman" w:date="2021-04-26T12:00:00Z"/>
        </w:rPr>
        <w:pPrChange w:id="11730" w:author="Liam Coleman" w:date="2021-04-26T11:59:00Z">
          <w:pPr>
            <w:pStyle w:val="Code"/>
          </w:pPr>
        </w:pPrChange>
      </w:pPr>
      <w:del w:id="11731" w:author="Liam Coleman" w:date="2021-04-26T12:00:00Z">
        <w:r w:rsidDel="00091580">
          <w:tab/>
          <w:delText>&lt;/ErrorCodesSim&gt;</w:delText>
        </w:r>
        <w:bookmarkStart w:id="11732" w:name="_Toc66781570"/>
        <w:bookmarkStart w:id="11733" w:name="_Toc67314682"/>
        <w:bookmarkStart w:id="11734" w:name="_Toc67315315"/>
        <w:bookmarkStart w:id="11735" w:name="_Toc67322611"/>
        <w:bookmarkStart w:id="11736" w:name="_Toc67323248"/>
        <w:bookmarkStart w:id="11737" w:name="_Toc67406292"/>
        <w:bookmarkStart w:id="11738" w:name="_Toc67406929"/>
        <w:bookmarkStart w:id="11739" w:name="_Toc69823373"/>
        <w:bookmarkStart w:id="11740" w:name="_Toc69824080"/>
        <w:bookmarkStart w:id="11741" w:name="_Toc69913040"/>
        <w:bookmarkStart w:id="11742" w:name="_Toc69913757"/>
        <w:bookmarkStart w:id="11743" w:name="_Toc70329796"/>
        <w:bookmarkStart w:id="11744" w:name="_Toc70330206"/>
        <w:bookmarkStart w:id="11745" w:name="_Toc70330541"/>
        <w:bookmarkStart w:id="11746" w:name="_Toc70330875"/>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del>
    </w:p>
    <w:p w14:paraId="2895C112" w14:textId="35A758F7" w:rsidR="0073342A" w:rsidDel="00091580" w:rsidRDefault="0073342A">
      <w:pPr>
        <w:pStyle w:val="Code"/>
        <w:ind w:left="1134" w:hanging="1134"/>
        <w:rPr>
          <w:del w:id="11747" w:author="Liam Coleman" w:date="2021-04-26T12:00:00Z"/>
        </w:rPr>
        <w:pPrChange w:id="11748" w:author="Liam Coleman" w:date="2021-04-26T11:59:00Z">
          <w:pPr>
            <w:pStyle w:val="Code"/>
          </w:pPr>
        </w:pPrChange>
      </w:pPr>
      <w:del w:id="11749" w:author="Liam Coleman" w:date="2021-04-26T12:00:00Z">
        <w:r w:rsidDel="00091580">
          <w:tab/>
          <w:delText>&lt;DispenseAmountRemaining&gt;0&lt;/DispenseAmountRemaining&gt; &lt;!--Enter the amount remaining which the cash guard cannot dispense--&gt;</w:delText>
        </w:r>
        <w:bookmarkStart w:id="11750" w:name="_Toc66781571"/>
        <w:bookmarkStart w:id="11751" w:name="_Toc67314683"/>
        <w:bookmarkStart w:id="11752" w:name="_Toc67315316"/>
        <w:bookmarkStart w:id="11753" w:name="_Toc67322612"/>
        <w:bookmarkStart w:id="11754" w:name="_Toc67323249"/>
        <w:bookmarkStart w:id="11755" w:name="_Toc67406293"/>
        <w:bookmarkStart w:id="11756" w:name="_Toc67406930"/>
        <w:bookmarkStart w:id="11757" w:name="_Toc69823374"/>
        <w:bookmarkStart w:id="11758" w:name="_Toc69824081"/>
        <w:bookmarkStart w:id="11759" w:name="_Toc69913041"/>
        <w:bookmarkStart w:id="11760" w:name="_Toc69913758"/>
        <w:bookmarkStart w:id="11761" w:name="_Toc70329797"/>
        <w:bookmarkStart w:id="11762" w:name="_Toc70330207"/>
        <w:bookmarkStart w:id="11763" w:name="_Toc70330542"/>
        <w:bookmarkStart w:id="11764" w:name="_Toc70330876"/>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del>
    </w:p>
    <w:p w14:paraId="141C869D" w14:textId="348A34D2" w:rsidR="0073342A" w:rsidDel="00091580" w:rsidRDefault="0073342A">
      <w:pPr>
        <w:pStyle w:val="Code"/>
        <w:ind w:left="1134" w:hanging="1134"/>
        <w:rPr>
          <w:del w:id="11765" w:author="Liam Coleman" w:date="2021-04-26T12:00:00Z"/>
        </w:rPr>
        <w:pPrChange w:id="11766" w:author="Liam Coleman" w:date="2021-04-26T11:59:00Z">
          <w:pPr>
            <w:pStyle w:val="Code"/>
          </w:pPr>
        </w:pPrChange>
      </w:pPr>
      <w:del w:id="11767" w:author="Liam Coleman" w:date="2021-04-26T12:00:00Z">
        <w:r w:rsidDel="00091580">
          <w:tab/>
          <w:delText>&lt;LevelWarnings OnDeposit="false" OnLogIn="true"&gt;</w:delText>
        </w:r>
        <w:bookmarkStart w:id="11768" w:name="_Toc66781572"/>
        <w:bookmarkStart w:id="11769" w:name="_Toc67314684"/>
        <w:bookmarkStart w:id="11770" w:name="_Toc67315317"/>
        <w:bookmarkStart w:id="11771" w:name="_Toc67322613"/>
        <w:bookmarkStart w:id="11772" w:name="_Toc67323250"/>
        <w:bookmarkStart w:id="11773" w:name="_Toc67406294"/>
        <w:bookmarkStart w:id="11774" w:name="_Toc67406931"/>
        <w:bookmarkStart w:id="11775" w:name="_Toc69823375"/>
        <w:bookmarkStart w:id="11776" w:name="_Toc69824082"/>
        <w:bookmarkStart w:id="11777" w:name="_Toc69913042"/>
        <w:bookmarkStart w:id="11778" w:name="_Toc69913759"/>
        <w:bookmarkStart w:id="11779" w:name="_Toc70329798"/>
        <w:bookmarkStart w:id="11780" w:name="_Toc70330208"/>
        <w:bookmarkStart w:id="11781" w:name="_Toc70330543"/>
        <w:bookmarkStart w:id="11782" w:name="_Toc7033087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del>
    </w:p>
    <w:p w14:paraId="2564FBEB" w14:textId="2BB1DE37" w:rsidR="0073342A" w:rsidDel="00091580" w:rsidRDefault="0073342A">
      <w:pPr>
        <w:pStyle w:val="Code"/>
        <w:ind w:left="1134" w:hanging="1134"/>
        <w:rPr>
          <w:del w:id="11783" w:author="Liam Coleman" w:date="2021-04-26T12:00:00Z"/>
        </w:rPr>
        <w:pPrChange w:id="11784" w:author="Liam Coleman" w:date="2021-04-26T11:59:00Z">
          <w:pPr>
            <w:pStyle w:val="Code"/>
          </w:pPr>
        </w:pPrChange>
      </w:pPr>
      <w:del w:id="11785" w:author="Liam Coleman" w:date="2021-04-26T12:00:00Z">
        <w:r w:rsidDel="00091580">
          <w:tab/>
        </w:r>
        <w:r w:rsidDel="00091580">
          <w:tab/>
          <w:delText>&lt;!-- To cause Level Warning(s) On Deposit or Dispense add Denomination(s). To trigger on Deposit set OnDeposit="true". To trigger on Dispense set OnDeposit="false" --&gt;</w:delText>
        </w:r>
        <w:bookmarkStart w:id="11786" w:name="_Toc66781573"/>
        <w:bookmarkStart w:id="11787" w:name="_Toc67314685"/>
        <w:bookmarkStart w:id="11788" w:name="_Toc67315318"/>
        <w:bookmarkStart w:id="11789" w:name="_Toc67322614"/>
        <w:bookmarkStart w:id="11790" w:name="_Toc67323251"/>
        <w:bookmarkStart w:id="11791" w:name="_Toc67406295"/>
        <w:bookmarkStart w:id="11792" w:name="_Toc67406932"/>
        <w:bookmarkStart w:id="11793" w:name="_Toc69823376"/>
        <w:bookmarkStart w:id="11794" w:name="_Toc69824083"/>
        <w:bookmarkStart w:id="11795" w:name="_Toc69913043"/>
        <w:bookmarkStart w:id="11796" w:name="_Toc69913760"/>
        <w:bookmarkStart w:id="11797" w:name="_Toc70329799"/>
        <w:bookmarkStart w:id="11798" w:name="_Toc70330209"/>
        <w:bookmarkStart w:id="11799" w:name="_Toc70330544"/>
        <w:bookmarkStart w:id="11800" w:name="_Toc70330878"/>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del>
    </w:p>
    <w:p w14:paraId="2E2139C5" w14:textId="4FF60AB3" w:rsidR="0073342A" w:rsidDel="00091580" w:rsidRDefault="0073342A">
      <w:pPr>
        <w:pStyle w:val="Code"/>
        <w:ind w:left="1134" w:hanging="1134"/>
        <w:rPr>
          <w:del w:id="11801" w:author="Liam Coleman" w:date="2021-04-26T12:00:00Z"/>
        </w:rPr>
        <w:pPrChange w:id="11802" w:author="Liam Coleman" w:date="2021-04-26T11:59:00Z">
          <w:pPr>
            <w:pStyle w:val="Code"/>
          </w:pPr>
        </w:pPrChange>
      </w:pPr>
      <w:del w:id="11803" w:author="Liam Coleman" w:date="2021-04-26T12:00:00Z">
        <w:r w:rsidDel="00091580">
          <w:tab/>
        </w:r>
        <w:r w:rsidDel="00091580">
          <w:tab/>
          <w:delText>&lt;!-- To cause Level Warning(s) add Denomination(s) and set  OnLogIn="true" --&gt;</w:delText>
        </w:r>
        <w:bookmarkStart w:id="11804" w:name="_Toc66781574"/>
        <w:bookmarkStart w:id="11805" w:name="_Toc67314686"/>
        <w:bookmarkStart w:id="11806" w:name="_Toc67315319"/>
        <w:bookmarkStart w:id="11807" w:name="_Toc67322615"/>
        <w:bookmarkStart w:id="11808" w:name="_Toc67323252"/>
        <w:bookmarkStart w:id="11809" w:name="_Toc67406296"/>
        <w:bookmarkStart w:id="11810" w:name="_Toc67406933"/>
        <w:bookmarkStart w:id="11811" w:name="_Toc69823377"/>
        <w:bookmarkStart w:id="11812" w:name="_Toc69824084"/>
        <w:bookmarkStart w:id="11813" w:name="_Toc69913044"/>
        <w:bookmarkStart w:id="11814" w:name="_Toc69913761"/>
        <w:bookmarkStart w:id="11815" w:name="_Toc70329800"/>
        <w:bookmarkStart w:id="11816" w:name="_Toc70330210"/>
        <w:bookmarkStart w:id="11817" w:name="_Toc70330545"/>
        <w:bookmarkStart w:id="11818" w:name="_Toc70330879"/>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del>
    </w:p>
    <w:p w14:paraId="4BB1F469" w14:textId="4155F94F" w:rsidR="0073342A" w:rsidDel="00091580" w:rsidRDefault="0073342A">
      <w:pPr>
        <w:pStyle w:val="Code"/>
        <w:ind w:left="1134" w:hanging="1134"/>
        <w:rPr>
          <w:del w:id="11819" w:author="Liam Coleman" w:date="2021-04-26T12:00:00Z"/>
        </w:rPr>
        <w:pPrChange w:id="11820" w:author="Liam Coleman" w:date="2021-04-26T11:59:00Z">
          <w:pPr>
            <w:pStyle w:val="Code"/>
          </w:pPr>
        </w:pPrChange>
      </w:pPr>
      <w:del w:id="11821" w:author="Liam Coleman" w:date="2021-04-26T12:00:00Z">
        <w:r w:rsidDel="00091580">
          <w:tab/>
          <w:delText xml:space="preserve">    &lt;Denomination&gt;1&lt;/Denomination&gt;&lt;!-- One Cent--&gt;</w:delText>
        </w:r>
        <w:bookmarkStart w:id="11822" w:name="_Toc66781575"/>
        <w:bookmarkStart w:id="11823" w:name="_Toc67314687"/>
        <w:bookmarkStart w:id="11824" w:name="_Toc67315320"/>
        <w:bookmarkStart w:id="11825" w:name="_Toc67322616"/>
        <w:bookmarkStart w:id="11826" w:name="_Toc67323253"/>
        <w:bookmarkStart w:id="11827" w:name="_Toc67406297"/>
        <w:bookmarkStart w:id="11828" w:name="_Toc67406934"/>
        <w:bookmarkStart w:id="11829" w:name="_Toc69823378"/>
        <w:bookmarkStart w:id="11830" w:name="_Toc69824085"/>
        <w:bookmarkStart w:id="11831" w:name="_Toc69913045"/>
        <w:bookmarkStart w:id="11832" w:name="_Toc69913762"/>
        <w:bookmarkStart w:id="11833" w:name="_Toc70329801"/>
        <w:bookmarkStart w:id="11834" w:name="_Toc70330211"/>
        <w:bookmarkStart w:id="11835" w:name="_Toc70330546"/>
        <w:bookmarkStart w:id="11836" w:name="_Toc70330880"/>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del>
    </w:p>
    <w:p w14:paraId="04FA42AE" w14:textId="2AB143BF" w:rsidR="0073342A" w:rsidDel="00091580" w:rsidRDefault="0073342A">
      <w:pPr>
        <w:pStyle w:val="Code"/>
        <w:ind w:left="1134" w:hanging="1134"/>
        <w:rPr>
          <w:del w:id="11837" w:author="Liam Coleman" w:date="2021-04-26T12:00:00Z"/>
        </w:rPr>
        <w:pPrChange w:id="11838" w:author="Liam Coleman" w:date="2021-04-26T11:59:00Z">
          <w:pPr>
            <w:pStyle w:val="Code"/>
          </w:pPr>
        </w:pPrChange>
      </w:pPr>
      <w:del w:id="11839" w:author="Liam Coleman" w:date="2021-04-26T12:00:00Z">
        <w:r w:rsidDel="00091580">
          <w:tab/>
          <w:delText xml:space="preserve">    &lt;Denomination&gt;20&lt;/Denomination&gt;&lt;!-- Twenty Cent--&gt;</w:delText>
        </w:r>
        <w:bookmarkStart w:id="11840" w:name="_Toc66781576"/>
        <w:bookmarkStart w:id="11841" w:name="_Toc67314688"/>
        <w:bookmarkStart w:id="11842" w:name="_Toc67315321"/>
        <w:bookmarkStart w:id="11843" w:name="_Toc67322617"/>
        <w:bookmarkStart w:id="11844" w:name="_Toc67323254"/>
        <w:bookmarkStart w:id="11845" w:name="_Toc67406298"/>
        <w:bookmarkStart w:id="11846" w:name="_Toc67406935"/>
        <w:bookmarkStart w:id="11847" w:name="_Toc69823379"/>
        <w:bookmarkStart w:id="11848" w:name="_Toc69824086"/>
        <w:bookmarkStart w:id="11849" w:name="_Toc69913046"/>
        <w:bookmarkStart w:id="11850" w:name="_Toc69913763"/>
        <w:bookmarkStart w:id="11851" w:name="_Toc70329802"/>
        <w:bookmarkStart w:id="11852" w:name="_Toc70330212"/>
        <w:bookmarkStart w:id="11853" w:name="_Toc70330547"/>
        <w:bookmarkStart w:id="11854" w:name="_Toc70330881"/>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del>
    </w:p>
    <w:p w14:paraId="0FDCBB38" w14:textId="6FAC72B4" w:rsidR="0073342A" w:rsidDel="00091580" w:rsidRDefault="0073342A">
      <w:pPr>
        <w:pStyle w:val="Code"/>
        <w:ind w:left="1134" w:hanging="1134"/>
        <w:rPr>
          <w:del w:id="11855" w:author="Liam Coleman" w:date="2021-04-26T12:00:00Z"/>
        </w:rPr>
        <w:pPrChange w:id="11856" w:author="Liam Coleman" w:date="2021-04-26T11:59:00Z">
          <w:pPr>
            <w:pStyle w:val="Code"/>
          </w:pPr>
        </w:pPrChange>
      </w:pPr>
      <w:del w:id="11857" w:author="Liam Coleman" w:date="2021-04-26T12:00:00Z">
        <w:r w:rsidDel="00091580">
          <w:tab/>
          <w:delText xml:space="preserve">    &lt;Denomination&gt;500&lt;/Denomination&gt;&lt;!-- Five Euro --&gt;</w:delText>
        </w:r>
        <w:bookmarkStart w:id="11858" w:name="_Toc66781577"/>
        <w:bookmarkStart w:id="11859" w:name="_Toc67314689"/>
        <w:bookmarkStart w:id="11860" w:name="_Toc67315322"/>
        <w:bookmarkStart w:id="11861" w:name="_Toc67322618"/>
        <w:bookmarkStart w:id="11862" w:name="_Toc67323255"/>
        <w:bookmarkStart w:id="11863" w:name="_Toc67406299"/>
        <w:bookmarkStart w:id="11864" w:name="_Toc67406936"/>
        <w:bookmarkStart w:id="11865" w:name="_Toc69823380"/>
        <w:bookmarkStart w:id="11866" w:name="_Toc69824087"/>
        <w:bookmarkStart w:id="11867" w:name="_Toc69913047"/>
        <w:bookmarkStart w:id="11868" w:name="_Toc69913764"/>
        <w:bookmarkStart w:id="11869" w:name="_Toc70329803"/>
        <w:bookmarkStart w:id="11870" w:name="_Toc70330213"/>
        <w:bookmarkStart w:id="11871" w:name="_Toc70330548"/>
        <w:bookmarkStart w:id="11872" w:name="_Toc70330882"/>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del>
    </w:p>
    <w:p w14:paraId="22071B0D" w14:textId="71BBEC28" w:rsidR="0073342A" w:rsidDel="00091580" w:rsidRDefault="0073342A">
      <w:pPr>
        <w:pStyle w:val="Code"/>
        <w:ind w:left="1134" w:hanging="1134"/>
        <w:rPr>
          <w:del w:id="11873" w:author="Liam Coleman" w:date="2021-04-26T12:00:00Z"/>
        </w:rPr>
        <w:pPrChange w:id="11874" w:author="Liam Coleman" w:date="2021-04-26T11:59:00Z">
          <w:pPr>
            <w:pStyle w:val="Code"/>
          </w:pPr>
        </w:pPrChange>
      </w:pPr>
      <w:del w:id="11875" w:author="Liam Coleman" w:date="2021-04-26T12:00:00Z">
        <w:r w:rsidDel="00091580">
          <w:tab/>
          <w:delText xml:space="preserve">    &lt;Denomination&gt;1000&lt;/Denomination&gt;&lt;!-- Ten Euro --&gt;</w:delText>
        </w:r>
        <w:bookmarkStart w:id="11876" w:name="_Toc66781578"/>
        <w:bookmarkStart w:id="11877" w:name="_Toc67314690"/>
        <w:bookmarkStart w:id="11878" w:name="_Toc67315323"/>
        <w:bookmarkStart w:id="11879" w:name="_Toc67322619"/>
        <w:bookmarkStart w:id="11880" w:name="_Toc67323256"/>
        <w:bookmarkStart w:id="11881" w:name="_Toc67406300"/>
        <w:bookmarkStart w:id="11882" w:name="_Toc67406937"/>
        <w:bookmarkStart w:id="11883" w:name="_Toc69823381"/>
        <w:bookmarkStart w:id="11884" w:name="_Toc69824088"/>
        <w:bookmarkStart w:id="11885" w:name="_Toc69913048"/>
        <w:bookmarkStart w:id="11886" w:name="_Toc69913765"/>
        <w:bookmarkStart w:id="11887" w:name="_Toc70329804"/>
        <w:bookmarkStart w:id="11888" w:name="_Toc70330214"/>
        <w:bookmarkStart w:id="11889" w:name="_Toc70330549"/>
        <w:bookmarkStart w:id="11890" w:name="_Toc70330883"/>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del>
    </w:p>
    <w:p w14:paraId="05A5950C" w14:textId="5E2D0B41" w:rsidR="0073342A" w:rsidDel="00091580" w:rsidRDefault="0073342A">
      <w:pPr>
        <w:pStyle w:val="Code"/>
        <w:ind w:left="1134" w:hanging="1134"/>
        <w:rPr>
          <w:del w:id="11891" w:author="Liam Coleman" w:date="2021-04-26T12:00:00Z"/>
        </w:rPr>
        <w:pPrChange w:id="11892" w:author="Liam Coleman" w:date="2021-04-26T11:59:00Z">
          <w:pPr>
            <w:pStyle w:val="Code"/>
          </w:pPr>
        </w:pPrChange>
      </w:pPr>
      <w:del w:id="11893" w:author="Liam Coleman" w:date="2021-04-26T12:00:00Z">
        <w:r w:rsidDel="00091580">
          <w:tab/>
          <w:delText>&lt;/LevelWarnings&gt;</w:delText>
        </w:r>
        <w:bookmarkStart w:id="11894" w:name="_Toc66781579"/>
        <w:bookmarkStart w:id="11895" w:name="_Toc67314691"/>
        <w:bookmarkStart w:id="11896" w:name="_Toc67315324"/>
        <w:bookmarkStart w:id="11897" w:name="_Toc67322620"/>
        <w:bookmarkStart w:id="11898" w:name="_Toc67323257"/>
        <w:bookmarkStart w:id="11899" w:name="_Toc67406301"/>
        <w:bookmarkStart w:id="11900" w:name="_Toc67406938"/>
        <w:bookmarkStart w:id="11901" w:name="_Toc69823382"/>
        <w:bookmarkStart w:id="11902" w:name="_Toc69824089"/>
        <w:bookmarkStart w:id="11903" w:name="_Toc69913049"/>
        <w:bookmarkStart w:id="11904" w:name="_Toc69913766"/>
        <w:bookmarkStart w:id="11905" w:name="_Toc70329805"/>
        <w:bookmarkStart w:id="11906" w:name="_Toc70330215"/>
        <w:bookmarkStart w:id="11907" w:name="_Toc70330550"/>
        <w:bookmarkStart w:id="11908" w:name="_Toc70330884"/>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del>
    </w:p>
    <w:p w14:paraId="3C53A03C" w14:textId="37FCA67D" w:rsidR="0073342A" w:rsidDel="00091580" w:rsidRDefault="0073342A">
      <w:pPr>
        <w:pStyle w:val="Code"/>
        <w:ind w:left="1134" w:hanging="1134"/>
        <w:rPr>
          <w:del w:id="11909" w:author="Liam Coleman" w:date="2021-04-26T12:00:00Z"/>
        </w:rPr>
        <w:pPrChange w:id="11910" w:author="Liam Coleman" w:date="2021-04-26T11:59:00Z">
          <w:pPr>
            <w:pStyle w:val="Code"/>
          </w:pPr>
        </w:pPrChange>
      </w:pPr>
      <w:del w:id="11911" w:author="Liam Coleman" w:date="2021-04-26T12:00:00Z">
        <w:r w:rsidDel="00091580">
          <w:tab/>
          <w:delText>&lt;ConnectionLost&gt;False&lt;/ConnectionLost&gt;&lt;!-- Set to true to simulate a connection lost--&gt;</w:delText>
        </w:r>
        <w:bookmarkStart w:id="11912" w:name="_Toc66781580"/>
        <w:bookmarkStart w:id="11913" w:name="_Toc67314692"/>
        <w:bookmarkStart w:id="11914" w:name="_Toc67315325"/>
        <w:bookmarkStart w:id="11915" w:name="_Toc67322621"/>
        <w:bookmarkStart w:id="11916" w:name="_Toc67323258"/>
        <w:bookmarkStart w:id="11917" w:name="_Toc67406302"/>
        <w:bookmarkStart w:id="11918" w:name="_Toc67406939"/>
        <w:bookmarkStart w:id="11919" w:name="_Toc69823383"/>
        <w:bookmarkStart w:id="11920" w:name="_Toc69824090"/>
        <w:bookmarkStart w:id="11921" w:name="_Toc69913050"/>
        <w:bookmarkStart w:id="11922" w:name="_Toc69913767"/>
        <w:bookmarkStart w:id="11923" w:name="_Toc70329806"/>
        <w:bookmarkStart w:id="11924" w:name="_Toc70330216"/>
        <w:bookmarkStart w:id="11925" w:name="_Toc70330551"/>
        <w:bookmarkStart w:id="11926" w:name="_Toc70330885"/>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del>
    </w:p>
    <w:p w14:paraId="6F370472" w14:textId="492E703A" w:rsidR="0073342A" w:rsidDel="00091580" w:rsidRDefault="0073342A">
      <w:pPr>
        <w:pStyle w:val="Code"/>
        <w:ind w:left="1134" w:hanging="1134"/>
        <w:rPr>
          <w:del w:id="11927" w:author="Liam Coleman" w:date="2021-04-26T12:00:00Z"/>
        </w:rPr>
        <w:pPrChange w:id="11928" w:author="Liam Coleman" w:date="2021-04-26T11:59:00Z">
          <w:pPr>
            <w:pStyle w:val="Code"/>
          </w:pPr>
        </w:pPrChange>
      </w:pPr>
      <w:del w:id="11929" w:author="Liam Coleman" w:date="2021-04-26T12:00:00Z">
        <w:r w:rsidDel="00091580">
          <w:tab/>
          <w:delText>&lt;ContainsMoniesStartOfSale&gt;100&lt;/ContainsMoniesStartOfSale&gt; &lt;!-- set amouont of inserted monies on start of sale or logout --&gt;</w:delText>
        </w:r>
        <w:r w:rsidDel="00091580">
          <w:tab/>
        </w:r>
        <w:r w:rsidDel="00091580">
          <w:tab/>
        </w:r>
        <w:bookmarkStart w:id="11930" w:name="_Toc66781581"/>
        <w:bookmarkStart w:id="11931" w:name="_Toc67314693"/>
        <w:bookmarkStart w:id="11932" w:name="_Toc67315326"/>
        <w:bookmarkStart w:id="11933" w:name="_Toc67322622"/>
        <w:bookmarkStart w:id="11934" w:name="_Toc67323259"/>
        <w:bookmarkStart w:id="11935" w:name="_Toc67406303"/>
        <w:bookmarkStart w:id="11936" w:name="_Toc67406940"/>
        <w:bookmarkStart w:id="11937" w:name="_Toc69823384"/>
        <w:bookmarkStart w:id="11938" w:name="_Toc69824091"/>
        <w:bookmarkStart w:id="11939" w:name="_Toc69913051"/>
        <w:bookmarkStart w:id="11940" w:name="_Toc69913768"/>
        <w:bookmarkStart w:id="11941" w:name="_Toc70329807"/>
        <w:bookmarkStart w:id="11942" w:name="_Toc70330217"/>
        <w:bookmarkStart w:id="11943" w:name="_Toc70330552"/>
        <w:bookmarkStart w:id="11944" w:name="_Toc70330886"/>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del>
    </w:p>
    <w:p w14:paraId="2CB283C6" w14:textId="74373C35" w:rsidR="0073342A" w:rsidDel="00091580" w:rsidRDefault="0073342A">
      <w:pPr>
        <w:pStyle w:val="Code"/>
        <w:ind w:left="1134" w:hanging="1134"/>
        <w:rPr>
          <w:del w:id="11945" w:author="Liam Coleman" w:date="2021-04-26T12:00:00Z"/>
        </w:rPr>
        <w:pPrChange w:id="11946" w:author="Liam Coleman" w:date="2021-04-26T11:59:00Z">
          <w:pPr>
            <w:pStyle w:val="Code"/>
          </w:pPr>
        </w:pPrChange>
      </w:pPr>
      <w:del w:id="11947" w:author="Liam Coleman" w:date="2021-04-26T12:00:00Z">
        <w:r w:rsidDel="00091580">
          <w:delText>&lt;/POS2CGSim&gt;</w:delText>
        </w:r>
        <w:bookmarkStart w:id="11948" w:name="_Toc66781582"/>
        <w:bookmarkStart w:id="11949" w:name="_Toc67314694"/>
        <w:bookmarkStart w:id="11950" w:name="_Toc67315327"/>
        <w:bookmarkStart w:id="11951" w:name="_Toc67322623"/>
        <w:bookmarkStart w:id="11952" w:name="_Toc67323260"/>
        <w:bookmarkStart w:id="11953" w:name="_Toc67406304"/>
        <w:bookmarkStart w:id="11954" w:name="_Toc67406941"/>
        <w:bookmarkStart w:id="11955" w:name="_Toc69823385"/>
        <w:bookmarkStart w:id="11956" w:name="_Toc69824092"/>
        <w:bookmarkStart w:id="11957" w:name="_Toc69913052"/>
        <w:bookmarkStart w:id="11958" w:name="_Toc69913769"/>
        <w:bookmarkStart w:id="11959" w:name="_Toc70329808"/>
        <w:bookmarkStart w:id="11960" w:name="_Toc70330218"/>
        <w:bookmarkStart w:id="11961" w:name="_Toc70330553"/>
        <w:bookmarkStart w:id="11962" w:name="_Toc7033088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del>
    </w:p>
    <w:p w14:paraId="21069D65" w14:textId="58C001B3" w:rsidR="0046103D" w:rsidRPr="00206CF8" w:rsidDel="00264F58" w:rsidRDefault="00D3101E">
      <w:pPr>
        <w:rPr>
          <w:del w:id="11963" w:author="Liam Coleman" w:date="2021-05-24T15:42:00Z"/>
          <w:sz w:val="24"/>
          <w:szCs w:val="24"/>
          <w:rPrChange w:id="11964" w:author="Liam Coleman" w:date="2021-04-26T12:01:00Z">
            <w:rPr>
              <w:del w:id="11965" w:author="Liam Coleman" w:date="2021-05-24T15:42:00Z"/>
            </w:rPr>
          </w:rPrChange>
        </w:rPr>
        <w:pPrChange w:id="11966" w:author="Liam Coleman" w:date="2021-03-22T15:14:00Z">
          <w:pPr>
            <w:pStyle w:val="Heading2"/>
          </w:pPr>
        </w:pPrChange>
      </w:pPr>
      <w:del w:id="11967" w:author="Liam Coleman" w:date="2021-04-26T12:00:00Z">
        <w:r w:rsidDel="00091580">
          <w:delText xml:space="preserve">Test Harness </w:delText>
        </w:r>
      </w:del>
    </w:p>
    <w:p w14:paraId="670CDC53" w14:textId="0F06D987" w:rsidR="006306E9" w:rsidDel="00F1768B" w:rsidRDefault="006306E9">
      <w:pPr>
        <w:pStyle w:val="Heading1"/>
        <w:numPr>
          <w:ilvl w:val="0"/>
          <w:numId w:val="123"/>
        </w:numPr>
        <w:ind w:left="1134" w:hanging="1134"/>
        <w:rPr>
          <w:del w:id="11968" w:author="Liam Coleman" w:date="2021-03-16T16:28:00Z"/>
        </w:rPr>
        <w:pPrChange w:id="11969" w:author="Liam Coleman" w:date="2021-05-24T15:39:00Z">
          <w:pPr/>
        </w:pPrChange>
      </w:pPr>
      <w:del w:id="11970" w:author="Liam Coleman" w:date="2021-03-16T16:28:00Z">
        <w:r w:rsidDel="00F1768B">
          <w:delText>A testing harness for the POS2CG.DLL will be supplied so that all functions can be exercised manually through a GUI. This will help to isolate issues to WinEpos or POS2CG.DLL.</w:delText>
        </w:r>
        <w:bookmarkStart w:id="11971" w:name="_Toc70332012"/>
        <w:bookmarkStart w:id="11972" w:name="_Toc70332248"/>
        <w:bookmarkStart w:id="11973" w:name="_Toc72763069"/>
        <w:bookmarkEnd w:id="11971"/>
        <w:bookmarkEnd w:id="11972"/>
        <w:bookmarkEnd w:id="11973"/>
      </w:del>
    </w:p>
    <w:p w14:paraId="736D55C2" w14:textId="42F213F6" w:rsidR="00A17D0A" w:rsidDel="00206CF8" w:rsidRDefault="00A17D0A">
      <w:pPr>
        <w:pStyle w:val="Heading1"/>
        <w:numPr>
          <w:ilvl w:val="0"/>
          <w:numId w:val="123"/>
        </w:numPr>
        <w:ind w:left="1134" w:hanging="1134"/>
        <w:rPr>
          <w:del w:id="11974" w:author="Liam Coleman" w:date="2021-04-26T12:01:00Z"/>
        </w:rPr>
        <w:pPrChange w:id="11975" w:author="Liam Coleman" w:date="2021-05-24T15:39:00Z">
          <w:pPr/>
        </w:pPrChange>
      </w:pPr>
      <w:bookmarkStart w:id="11976" w:name="_Toc70332013"/>
      <w:bookmarkStart w:id="11977" w:name="_Toc70332249"/>
      <w:bookmarkStart w:id="11978" w:name="_Toc72763070"/>
      <w:bookmarkEnd w:id="11976"/>
      <w:bookmarkEnd w:id="11977"/>
      <w:bookmarkEnd w:id="11978"/>
    </w:p>
    <w:p w14:paraId="447FEC1C" w14:textId="5BF4A207" w:rsidR="00A17D0A" w:rsidDel="00206CF8" w:rsidRDefault="00A17D0A">
      <w:pPr>
        <w:pStyle w:val="Heading1"/>
        <w:numPr>
          <w:ilvl w:val="0"/>
          <w:numId w:val="123"/>
        </w:numPr>
        <w:ind w:left="1134" w:hanging="1134"/>
        <w:rPr>
          <w:del w:id="11979" w:author="Liam Coleman" w:date="2021-04-26T12:01:00Z"/>
        </w:rPr>
        <w:pPrChange w:id="11980" w:author="Liam Coleman" w:date="2021-05-24T15:39:00Z">
          <w:pPr/>
        </w:pPrChange>
      </w:pPr>
      <w:del w:id="11981" w:author="Liam Coleman" w:date="2021-04-26T12:01:00Z">
        <w:r w:rsidDel="00206CF8">
          <w:rPr>
            <w:noProof/>
            <w:lang w:val="en-GB" w:eastAsia="en-GB"/>
          </w:rPr>
          <w:drawing>
            <wp:inline distT="0" distB="0" distL="0" distR="0" wp14:anchorId="52104E36" wp14:editId="194D7160">
              <wp:extent cx="5715000" cy="409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15000" cy="4095750"/>
                      </a:xfrm>
                      <a:prstGeom prst="rect">
                        <a:avLst/>
                      </a:prstGeom>
                    </pic:spPr>
                  </pic:pic>
                </a:graphicData>
              </a:graphic>
            </wp:inline>
          </w:drawing>
        </w:r>
        <w:r w:rsidDel="00206CF8">
          <w:rPr>
            <w:noProof/>
            <w:lang w:eastAsia="en-IE"/>
          </w:rPr>
          <w:delText xml:space="preserve"> </w:delText>
        </w:r>
        <w:bookmarkStart w:id="11982" w:name="_Toc70332014"/>
        <w:bookmarkStart w:id="11983" w:name="_Toc70332250"/>
        <w:bookmarkStart w:id="11984" w:name="_Toc72763071"/>
        <w:bookmarkEnd w:id="11982"/>
        <w:bookmarkEnd w:id="11983"/>
        <w:bookmarkEnd w:id="11984"/>
      </w:del>
    </w:p>
    <w:p w14:paraId="2D2F6B6C" w14:textId="2B6D8D96" w:rsidR="0046103D" w:rsidRPr="006D1413" w:rsidDel="000B7AB5" w:rsidRDefault="006306E9">
      <w:pPr>
        <w:pStyle w:val="Heading1"/>
        <w:numPr>
          <w:ilvl w:val="0"/>
          <w:numId w:val="123"/>
        </w:numPr>
        <w:ind w:left="1134" w:hanging="1134"/>
        <w:rPr>
          <w:del w:id="11985" w:author="Liam Coleman" w:date="2021-04-21T15:55:00Z"/>
        </w:rPr>
        <w:pPrChange w:id="11986" w:author="Liam Coleman" w:date="2021-05-24T15:39:00Z">
          <w:pPr>
            <w:pStyle w:val="Heading2"/>
          </w:pPr>
        </w:pPrChange>
      </w:pPr>
      <w:del w:id="11987" w:author="Liam Coleman" w:date="2021-04-26T12:01:00Z">
        <w:r w:rsidDel="00206CF8">
          <w:delText xml:space="preserve">Test Interface </w:delText>
        </w:r>
      </w:del>
      <w:bookmarkStart w:id="11988" w:name="_Toc70332015"/>
      <w:bookmarkStart w:id="11989" w:name="_Toc70332251"/>
      <w:bookmarkStart w:id="11990" w:name="_Toc72763072"/>
      <w:bookmarkEnd w:id="11988"/>
      <w:bookmarkEnd w:id="11989"/>
      <w:bookmarkEnd w:id="11990"/>
    </w:p>
    <w:p w14:paraId="48424F46" w14:textId="6D72F5D4" w:rsidR="006306E9" w:rsidDel="00206CF8" w:rsidRDefault="006306E9">
      <w:pPr>
        <w:pStyle w:val="Heading1"/>
        <w:numPr>
          <w:ilvl w:val="0"/>
          <w:numId w:val="123"/>
        </w:numPr>
        <w:ind w:left="1134" w:hanging="1134"/>
        <w:rPr>
          <w:del w:id="11991" w:author="Liam Coleman" w:date="2021-04-26T12:01:00Z"/>
        </w:rPr>
        <w:pPrChange w:id="11992" w:author="Liam Coleman" w:date="2021-05-24T15:39:00Z">
          <w:pPr/>
        </w:pPrChange>
      </w:pPr>
      <w:del w:id="11993" w:author="Liam Coleman" w:date="2021-04-26T12:01:00Z">
        <w:r w:rsidDel="00206CF8">
          <w:delText>A Testing Interface for the POS2CG.DLL will be supplied so that all functions can be exercised programmatically.</w:delText>
        </w:r>
        <w:bookmarkStart w:id="11994" w:name="_Toc70332016"/>
        <w:bookmarkStart w:id="11995" w:name="_Toc70332252"/>
        <w:bookmarkStart w:id="11996" w:name="_Toc72763073"/>
        <w:bookmarkEnd w:id="11994"/>
        <w:bookmarkEnd w:id="11995"/>
        <w:bookmarkEnd w:id="11996"/>
      </w:del>
    </w:p>
    <w:p w14:paraId="32E81D74" w14:textId="384FC8F4" w:rsidR="00D3101E" w:rsidRPr="00990D30" w:rsidDel="00206CF8" w:rsidRDefault="006306E9">
      <w:pPr>
        <w:pStyle w:val="Heading1"/>
        <w:numPr>
          <w:ilvl w:val="0"/>
          <w:numId w:val="123"/>
        </w:numPr>
        <w:ind w:left="1134" w:hanging="1134"/>
        <w:rPr>
          <w:del w:id="11997" w:author="Liam Coleman" w:date="2021-04-26T12:01:00Z"/>
        </w:rPr>
        <w:pPrChange w:id="11998" w:author="Liam Coleman" w:date="2021-05-24T15:39:00Z">
          <w:pPr/>
        </w:pPrChange>
      </w:pPr>
      <w:del w:id="11999" w:author="Liam Coleman" w:date="2021-04-26T12:01:00Z">
        <w:r w:rsidDel="00206CF8">
          <w:delText xml:space="preserve">The Visual Studio XML Documentation will also be supplied. </w:delText>
        </w:r>
        <w:bookmarkStart w:id="12000" w:name="_Toc70332017"/>
        <w:bookmarkStart w:id="12001" w:name="_Toc70332253"/>
        <w:bookmarkStart w:id="12002" w:name="_Toc72763074"/>
        <w:bookmarkEnd w:id="12000"/>
        <w:bookmarkEnd w:id="12001"/>
        <w:bookmarkEnd w:id="12002"/>
      </w:del>
    </w:p>
    <w:p w14:paraId="0DBEA9A2" w14:textId="77777777" w:rsidR="00D3101E" w:rsidRPr="00990D30" w:rsidDel="000B7AB5" w:rsidRDefault="00D3101E">
      <w:pPr>
        <w:pStyle w:val="Heading1"/>
        <w:numPr>
          <w:ilvl w:val="0"/>
          <w:numId w:val="123"/>
        </w:numPr>
        <w:ind w:left="1134" w:hanging="1134"/>
        <w:rPr>
          <w:del w:id="12003" w:author="Liam Coleman" w:date="2021-04-21T15:55:00Z"/>
        </w:rPr>
        <w:pPrChange w:id="12004" w:author="Liam Coleman" w:date="2021-05-24T15:39:00Z">
          <w:pPr/>
        </w:pPrChange>
      </w:pPr>
      <w:bookmarkStart w:id="12005" w:name="_Toc70332018"/>
      <w:bookmarkStart w:id="12006" w:name="_Toc70332254"/>
      <w:bookmarkStart w:id="12007" w:name="_Toc72763075"/>
      <w:bookmarkEnd w:id="12005"/>
      <w:bookmarkEnd w:id="12006"/>
      <w:bookmarkEnd w:id="12007"/>
    </w:p>
    <w:p w14:paraId="577BDA1F" w14:textId="1B339410" w:rsidR="00B06970" w:rsidRPr="006D1413" w:rsidDel="00BA5A02" w:rsidRDefault="00EF52C0">
      <w:pPr>
        <w:pStyle w:val="Heading1"/>
        <w:numPr>
          <w:ilvl w:val="0"/>
          <w:numId w:val="123"/>
        </w:numPr>
        <w:ind w:left="1134" w:hanging="1134"/>
        <w:rPr>
          <w:del w:id="12008" w:author="Liam Coleman" w:date="2021-04-20T11:08:00Z"/>
          <w:rFonts w:cs="Times New Roman"/>
        </w:rPr>
        <w:pPrChange w:id="12009" w:author="Liam Coleman" w:date="2021-05-24T15:39:00Z">
          <w:pPr>
            <w:pStyle w:val="Heading1"/>
          </w:pPr>
        </w:pPrChange>
      </w:pPr>
      <w:del w:id="12010" w:author="Liam Coleman" w:date="2021-04-20T11:08:00Z">
        <w:r w:rsidDel="00BA5A02">
          <w:delText>EPOS UI Changes</w:delText>
        </w:r>
        <w:bookmarkStart w:id="12011" w:name="_Toc69823388"/>
        <w:bookmarkStart w:id="12012" w:name="_Toc69824095"/>
        <w:bookmarkStart w:id="12013" w:name="_Toc69913055"/>
        <w:bookmarkStart w:id="12014" w:name="_Toc69913772"/>
        <w:bookmarkStart w:id="12015" w:name="_Toc70332019"/>
        <w:bookmarkStart w:id="12016" w:name="_Toc70332255"/>
        <w:bookmarkStart w:id="12017" w:name="_Toc72763076"/>
        <w:bookmarkEnd w:id="12011"/>
        <w:bookmarkEnd w:id="12012"/>
        <w:bookmarkEnd w:id="12013"/>
        <w:bookmarkEnd w:id="12014"/>
        <w:bookmarkEnd w:id="12015"/>
        <w:bookmarkEnd w:id="12016"/>
        <w:bookmarkEnd w:id="12017"/>
      </w:del>
    </w:p>
    <w:p w14:paraId="1BEA8ADC" w14:textId="47016083" w:rsidR="00020899" w:rsidDel="00BA5A02" w:rsidRDefault="00020899">
      <w:pPr>
        <w:pStyle w:val="Heading1"/>
        <w:numPr>
          <w:ilvl w:val="0"/>
          <w:numId w:val="123"/>
        </w:numPr>
        <w:ind w:left="1134" w:hanging="1134"/>
        <w:rPr>
          <w:del w:id="12018" w:author="Liam Coleman" w:date="2021-04-20T11:08:00Z"/>
        </w:rPr>
        <w:pPrChange w:id="12019" w:author="Liam Coleman" w:date="2021-05-24T15:39:00Z">
          <w:pPr/>
        </w:pPrChange>
      </w:pPr>
      <w:del w:id="12020" w:author="Liam Coleman" w:date="2021-04-20T11:08:00Z">
        <w:r w:rsidDel="00BA5A02">
          <w:delText xml:space="preserve">The </w:delText>
        </w:r>
        <w:r w:rsidR="000E7A19" w:rsidDel="00BA5A02">
          <w:delText>CG</w:delText>
        </w:r>
        <w:r w:rsidDel="00BA5A02">
          <w:delText xml:space="preserve"> requires UI changes to the POS.</w:delText>
        </w:r>
        <w:r w:rsidR="003772F8" w:rsidDel="00BA5A02">
          <w:delText xml:space="preserve"> </w:delText>
        </w:r>
        <w:r w:rsidR="000C0BB4" w:rsidDel="00BA5A02">
          <w:delText>Below</w:delText>
        </w:r>
        <w:r w:rsidR="003772F8" w:rsidDel="00BA5A02">
          <w:delText xml:space="preserve"> </w:delText>
        </w:r>
        <w:r w:rsidR="00B452A9" w:rsidDel="00BA5A02">
          <w:delText>illustrates</w:delText>
        </w:r>
        <w:r w:rsidR="003772F8" w:rsidDel="00BA5A02">
          <w:delText xml:space="preserve"> the WinEpos</w:delText>
        </w:r>
        <w:r w:rsidR="00B452A9" w:rsidDel="00BA5A02">
          <w:delText xml:space="preserve"> &amp; FutaTill</w:delText>
        </w:r>
        <w:r w:rsidR="003772F8" w:rsidDel="00BA5A02">
          <w:delText xml:space="preserve"> </w:delText>
        </w:r>
        <w:r w:rsidR="00B452A9" w:rsidDel="00BA5A02">
          <w:delText>user interface changes</w:delText>
        </w:r>
        <w:r w:rsidR="003772F8" w:rsidDel="00BA5A02">
          <w:delText xml:space="preserve">. FutaTill </w:delText>
        </w:r>
        <w:r w:rsidR="00305E1D" w:rsidDel="00BA5A02">
          <w:delText xml:space="preserve">should </w:delText>
        </w:r>
        <w:r w:rsidR="003772F8" w:rsidDel="00BA5A02">
          <w:delText>be easier by binding to properties to update.</w:delText>
        </w:r>
        <w:bookmarkStart w:id="12021" w:name="_Toc69823389"/>
        <w:bookmarkStart w:id="12022" w:name="_Toc69824096"/>
        <w:bookmarkStart w:id="12023" w:name="_Toc69913056"/>
        <w:bookmarkStart w:id="12024" w:name="_Toc69913773"/>
        <w:bookmarkStart w:id="12025" w:name="_Toc70332020"/>
        <w:bookmarkStart w:id="12026" w:name="_Toc70332256"/>
        <w:bookmarkStart w:id="12027" w:name="_Toc72763077"/>
        <w:bookmarkEnd w:id="12021"/>
        <w:bookmarkEnd w:id="12022"/>
        <w:bookmarkEnd w:id="12023"/>
        <w:bookmarkEnd w:id="12024"/>
        <w:bookmarkEnd w:id="12025"/>
        <w:bookmarkEnd w:id="12026"/>
        <w:bookmarkEnd w:id="12027"/>
      </w:del>
    </w:p>
    <w:p w14:paraId="0FDDD27F" w14:textId="2D95190A" w:rsidR="000C0BB4" w:rsidDel="00BA5A02" w:rsidRDefault="000C0BB4">
      <w:pPr>
        <w:pStyle w:val="Heading1"/>
        <w:numPr>
          <w:ilvl w:val="0"/>
          <w:numId w:val="123"/>
        </w:numPr>
        <w:ind w:left="1134" w:hanging="1134"/>
        <w:rPr>
          <w:del w:id="12028" w:author="Liam Coleman" w:date="2021-04-20T11:08:00Z"/>
        </w:rPr>
        <w:pPrChange w:id="12029" w:author="Liam Coleman" w:date="2021-05-24T15:39:00Z">
          <w:pPr>
            <w:pStyle w:val="Heading2"/>
          </w:pPr>
        </w:pPrChange>
      </w:pPr>
      <w:del w:id="12030" w:author="Liam Coleman" w:date="2021-04-20T11:08:00Z">
        <w:r w:rsidDel="00BA5A02">
          <w:delText>Normal Sale</w:delText>
        </w:r>
        <w:r w:rsidR="00861136" w:rsidDel="00BA5A02">
          <w:delText xml:space="preserve"> (Proposed)</w:delText>
        </w:r>
        <w:bookmarkStart w:id="12031" w:name="_Toc69823390"/>
        <w:bookmarkStart w:id="12032" w:name="_Toc69824097"/>
        <w:bookmarkStart w:id="12033" w:name="_Toc69913057"/>
        <w:bookmarkStart w:id="12034" w:name="_Toc69913774"/>
        <w:bookmarkStart w:id="12035" w:name="_Toc70332021"/>
        <w:bookmarkStart w:id="12036" w:name="_Toc70332257"/>
        <w:bookmarkStart w:id="12037" w:name="_Toc72763078"/>
        <w:bookmarkEnd w:id="12031"/>
        <w:bookmarkEnd w:id="12032"/>
        <w:bookmarkEnd w:id="12033"/>
        <w:bookmarkEnd w:id="12034"/>
        <w:bookmarkEnd w:id="12035"/>
        <w:bookmarkEnd w:id="12036"/>
        <w:bookmarkEnd w:id="12037"/>
      </w:del>
    </w:p>
    <w:p w14:paraId="4BE10AEF" w14:textId="315E41D0" w:rsidR="00861136" w:rsidRPr="00BC0D53" w:rsidDel="00BA5A02" w:rsidRDefault="00861136">
      <w:pPr>
        <w:pStyle w:val="Heading1"/>
        <w:numPr>
          <w:ilvl w:val="0"/>
          <w:numId w:val="123"/>
        </w:numPr>
        <w:ind w:left="1134" w:hanging="1134"/>
        <w:rPr>
          <w:del w:id="12038" w:author="Liam Coleman" w:date="2021-04-20T11:08:00Z"/>
        </w:rPr>
        <w:pPrChange w:id="12039" w:author="Liam Coleman" w:date="2021-05-24T15:39:00Z">
          <w:pPr>
            <w:pStyle w:val="ReviewNotes"/>
          </w:pPr>
        </w:pPrChange>
      </w:pPr>
      <w:del w:id="12040" w:author="Liam Coleman" w:date="2021-04-20T11:08:00Z">
        <w:r w:rsidDel="00BA5A02">
          <w:delText xml:space="preserve">This section has </w:delText>
        </w:r>
        <w:r w:rsidR="00A17D0A" w:rsidDel="00BA5A02">
          <w:delText>been rewritten in next section after SDS review</w:delText>
        </w:r>
        <w:bookmarkStart w:id="12041" w:name="_Toc69823391"/>
        <w:bookmarkStart w:id="12042" w:name="_Toc69824098"/>
        <w:bookmarkStart w:id="12043" w:name="_Toc69913058"/>
        <w:bookmarkStart w:id="12044" w:name="_Toc69913775"/>
        <w:bookmarkStart w:id="12045" w:name="_Toc70332022"/>
        <w:bookmarkStart w:id="12046" w:name="_Toc70332258"/>
        <w:bookmarkStart w:id="12047" w:name="_Toc72763079"/>
        <w:bookmarkEnd w:id="12041"/>
        <w:bookmarkEnd w:id="12042"/>
        <w:bookmarkEnd w:id="12043"/>
        <w:bookmarkEnd w:id="12044"/>
        <w:bookmarkEnd w:id="12045"/>
        <w:bookmarkEnd w:id="12046"/>
        <w:bookmarkEnd w:id="12047"/>
      </w:del>
    </w:p>
    <w:p w14:paraId="136D4087" w14:textId="5C393E4A" w:rsidR="000C0BB4" w:rsidRPr="00BC0D53" w:rsidDel="00BA5A02" w:rsidRDefault="000C0BB4">
      <w:pPr>
        <w:pStyle w:val="Heading1"/>
        <w:numPr>
          <w:ilvl w:val="0"/>
          <w:numId w:val="123"/>
        </w:numPr>
        <w:ind w:left="1134" w:hanging="1134"/>
        <w:rPr>
          <w:del w:id="12048" w:author="Liam Coleman" w:date="2021-04-20T11:08:00Z"/>
          <w:strike/>
        </w:rPr>
        <w:pPrChange w:id="12049" w:author="Liam Coleman" w:date="2021-05-24T15:39:00Z">
          <w:pPr/>
        </w:pPrChange>
      </w:pPr>
      <w:del w:id="12050" w:author="Liam Coleman" w:date="2021-04-20T11:08:00Z">
        <w:r w:rsidRPr="00BC0D53" w:rsidDel="00BA5A02">
          <w:rPr>
            <w:b/>
            <w:strike/>
          </w:rPr>
          <w:delText>Step 1</w:delText>
        </w:r>
        <w:r w:rsidRPr="00BC0D53" w:rsidDel="00BA5A02">
          <w:rPr>
            <w:strike/>
          </w:rPr>
          <w:delText xml:space="preserve">: Cashier Sells an Item, Customer can be </w:delText>
        </w:r>
        <w:r w:rsidR="00A7131C" w:rsidDel="00BA5A02">
          <w:rPr>
            <w:strike/>
          </w:rPr>
          <w:delText>insert</w:delText>
        </w:r>
        <w:r w:rsidRPr="00BC0D53" w:rsidDel="00BA5A02">
          <w:rPr>
            <w:strike/>
          </w:rPr>
          <w:delText xml:space="preserve">ing monies into </w:delText>
        </w:r>
        <w:r w:rsidR="000E7A19" w:rsidRPr="00BC0D53" w:rsidDel="00BA5A02">
          <w:rPr>
            <w:strike/>
          </w:rPr>
          <w:delText>CG</w:delText>
        </w:r>
        <w:r w:rsidRPr="00BC0D53" w:rsidDel="00BA5A02">
          <w:rPr>
            <w:strike/>
          </w:rPr>
          <w:delText>:</w:delText>
        </w:r>
        <w:bookmarkStart w:id="12051" w:name="_Toc69823392"/>
        <w:bookmarkStart w:id="12052" w:name="_Toc69824099"/>
        <w:bookmarkStart w:id="12053" w:name="_Toc69913059"/>
        <w:bookmarkStart w:id="12054" w:name="_Toc69913776"/>
        <w:bookmarkStart w:id="12055" w:name="_Toc70332023"/>
        <w:bookmarkStart w:id="12056" w:name="_Toc70332259"/>
        <w:bookmarkStart w:id="12057" w:name="_Toc72763080"/>
        <w:bookmarkEnd w:id="12051"/>
        <w:bookmarkEnd w:id="12052"/>
        <w:bookmarkEnd w:id="12053"/>
        <w:bookmarkEnd w:id="12054"/>
        <w:bookmarkEnd w:id="12055"/>
        <w:bookmarkEnd w:id="12056"/>
        <w:bookmarkEnd w:id="12057"/>
      </w:del>
    </w:p>
    <w:p w14:paraId="61513C61" w14:textId="50D165E8" w:rsidR="000C0BB4" w:rsidRPr="00BC0D53" w:rsidDel="00BA5A02" w:rsidRDefault="000C0BB4">
      <w:pPr>
        <w:pStyle w:val="Heading1"/>
        <w:numPr>
          <w:ilvl w:val="0"/>
          <w:numId w:val="123"/>
        </w:numPr>
        <w:ind w:left="1134" w:hanging="1134"/>
        <w:rPr>
          <w:del w:id="12058" w:author="Liam Coleman" w:date="2021-04-20T11:08:00Z"/>
          <w:strike/>
        </w:rPr>
        <w:pPrChange w:id="12059" w:author="Liam Coleman" w:date="2021-05-24T15:39:00Z">
          <w:pPr/>
        </w:pPrChange>
      </w:pPr>
      <w:del w:id="12060" w:author="Liam Coleman" w:date="2021-04-20T11:08:00Z">
        <w:r w:rsidRPr="00BC0D53" w:rsidDel="00BA5A02">
          <w:rPr>
            <w:strike/>
          </w:rPr>
          <w:tab/>
        </w:r>
        <w:r w:rsidRPr="00BC0D53" w:rsidDel="00BA5A02">
          <w:rPr>
            <w:strike/>
            <w:noProof/>
            <w:lang w:val="en-GB" w:eastAsia="en-GB"/>
          </w:rPr>
          <w:drawing>
            <wp:inline distT="0" distB="0" distL="0" distR="0" wp14:anchorId="39981185" wp14:editId="19E4E81F">
              <wp:extent cx="4348407" cy="3781958"/>
              <wp:effectExtent l="19050" t="19050" r="1460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55446" cy="3788080"/>
                      </a:xfrm>
                      <a:prstGeom prst="rect">
                        <a:avLst/>
                      </a:prstGeom>
                      <a:noFill/>
                      <a:ln w="15875">
                        <a:solidFill>
                          <a:schemeClr val="tx1"/>
                        </a:solidFill>
                      </a:ln>
                    </pic:spPr>
                  </pic:pic>
                </a:graphicData>
              </a:graphic>
            </wp:inline>
          </w:drawing>
        </w:r>
        <w:bookmarkStart w:id="12061" w:name="_Toc69823393"/>
        <w:bookmarkStart w:id="12062" w:name="_Toc69824100"/>
        <w:bookmarkStart w:id="12063" w:name="_Toc69913060"/>
        <w:bookmarkStart w:id="12064" w:name="_Toc69913777"/>
        <w:bookmarkStart w:id="12065" w:name="_Toc70332024"/>
        <w:bookmarkStart w:id="12066" w:name="_Toc70332260"/>
        <w:bookmarkStart w:id="12067" w:name="_Toc72763081"/>
        <w:bookmarkEnd w:id="12061"/>
        <w:bookmarkEnd w:id="12062"/>
        <w:bookmarkEnd w:id="12063"/>
        <w:bookmarkEnd w:id="12064"/>
        <w:bookmarkEnd w:id="12065"/>
        <w:bookmarkEnd w:id="12066"/>
        <w:bookmarkEnd w:id="12067"/>
      </w:del>
    </w:p>
    <w:p w14:paraId="04863E11" w14:textId="1E663CED" w:rsidR="000C0BB4" w:rsidRPr="00BC0D53" w:rsidDel="00BA5A02" w:rsidRDefault="000C0BB4">
      <w:pPr>
        <w:pStyle w:val="Heading1"/>
        <w:numPr>
          <w:ilvl w:val="0"/>
          <w:numId w:val="123"/>
        </w:numPr>
        <w:ind w:left="1134" w:hanging="1134"/>
        <w:rPr>
          <w:del w:id="12068" w:author="Liam Coleman" w:date="2021-04-20T11:08:00Z"/>
          <w:strike/>
        </w:rPr>
        <w:pPrChange w:id="12069" w:author="Liam Coleman" w:date="2021-05-24T15:39:00Z">
          <w:pPr/>
        </w:pPrChange>
      </w:pPr>
      <w:del w:id="12070" w:author="Liam Coleman" w:date="2021-04-20T11:08:00Z">
        <w:r w:rsidRPr="00BC0D53" w:rsidDel="00BA5A02">
          <w:rPr>
            <w:b/>
            <w:strike/>
          </w:rPr>
          <w:delText>Step 2</w:delText>
        </w:r>
        <w:r w:rsidR="0055033B" w:rsidRPr="00BC0D53" w:rsidDel="00BA5A02">
          <w:rPr>
            <w:b/>
            <w:strike/>
          </w:rPr>
          <w:delText>a</w:delText>
        </w:r>
        <w:r w:rsidRPr="00BC0D53" w:rsidDel="00BA5A02">
          <w:rPr>
            <w:strike/>
          </w:rPr>
          <w:delText>: Cashier Presses Subtotal:</w:delText>
        </w:r>
        <w:bookmarkStart w:id="12071" w:name="_Toc69823394"/>
        <w:bookmarkStart w:id="12072" w:name="_Toc69824101"/>
        <w:bookmarkStart w:id="12073" w:name="_Toc69913061"/>
        <w:bookmarkStart w:id="12074" w:name="_Toc69913778"/>
        <w:bookmarkStart w:id="12075" w:name="_Toc70332025"/>
        <w:bookmarkStart w:id="12076" w:name="_Toc70332261"/>
        <w:bookmarkStart w:id="12077" w:name="_Toc72763082"/>
        <w:bookmarkEnd w:id="12071"/>
        <w:bookmarkEnd w:id="12072"/>
        <w:bookmarkEnd w:id="12073"/>
        <w:bookmarkEnd w:id="12074"/>
        <w:bookmarkEnd w:id="12075"/>
        <w:bookmarkEnd w:id="12076"/>
        <w:bookmarkEnd w:id="12077"/>
      </w:del>
    </w:p>
    <w:p w14:paraId="2D07CA13" w14:textId="4956716E" w:rsidR="000C0BB4" w:rsidRPr="00BC0D53" w:rsidDel="00BA5A02" w:rsidRDefault="000C0BB4">
      <w:pPr>
        <w:pStyle w:val="Heading1"/>
        <w:numPr>
          <w:ilvl w:val="0"/>
          <w:numId w:val="123"/>
        </w:numPr>
        <w:ind w:left="1134" w:hanging="1134"/>
        <w:rPr>
          <w:del w:id="12078" w:author="Liam Coleman" w:date="2021-04-20T11:08:00Z"/>
          <w:strike/>
        </w:rPr>
        <w:pPrChange w:id="12079" w:author="Liam Coleman" w:date="2021-05-24T15:39:00Z">
          <w:pPr/>
        </w:pPrChange>
      </w:pPr>
      <w:del w:id="12080" w:author="Liam Coleman" w:date="2021-04-20T11:08:00Z">
        <w:r w:rsidRPr="00BC0D53" w:rsidDel="00BA5A02">
          <w:rPr>
            <w:strike/>
          </w:rPr>
          <w:delText>Note that the money tender denomination buttons are not required.</w:delText>
        </w:r>
        <w:r w:rsidR="006534C6" w:rsidRPr="00BC0D53" w:rsidDel="00BA5A02">
          <w:rPr>
            <w:strike/>
          </w:rPr>
          <w:delText xml:space="preserve"> </w:delText>
        </w:r>
        <w:bookmarkStart w:id="12081" w:name="_Toc69823395"/>
        <w:bookmarkStart w:id="12082" w:name="_Toc69824102"/>
        <w:bookmarkStart w:id="12083" w:name="_Toc69913062"/>
        <w:bookmarkStart w:id="12084" w:name="_Toc69913779"/>
        <w:bookmarkStart w:id="12085" w:name="_Toc70332026"/>
        <w:bookmarkStart w:id="12086" w:name="_Toc70332262"/>
        <w:bookmarkStart w:id="12087" w:name="_Toc72763083"/>
        <w:bookmarkEnd w:id="12081"/>
        <w:bookmarkEnd w:id="12082"/>
        <w:bookmarkEnd w:id="12083"/>
        <w:bookmarkEnd w:id="12084"/>
        <w:bookmarkEnd w:id="12085"/>
        <w:bookmarkEnd w:id="12086"/>
        <w:bookmarkEnd w:id="12087"/>
      </w:del>
    </w:p>
    <w:p w14:paraId="1EE001B6" w14:textId="76268A57" w:rsidR="00875712" w:rsidRPr="00BC0D53" w:rsidDel="00BA5A02" w:rsidRDefault="00875712">
      <w:pPr>
        <w:pStyle w:val="Heading1"/>
        <w:numPr>
          <w:ilvl w:val="0"/>
          <w:numId w:val="123"/>
        </w:numPr>
        <w:ind w:left="1134" w:hanging="1134"/>
        <w:rPr>
          <w:del w:id="12088" w:author="Liam Coleman" w:date="2021-04-20T11:08:00Z"/>
          <w:strike/>
        </w:rPr>
        <w:pPrChange w:id="12089" w:author="Liam Coleman" w:date="2021-05-24T15:39:00Z">
          <w:pPr>
            <w:pStyle w:val="ReviewNotes"/>
          </w:pPr>
        </w:pPrChange>
      </w:pPr>
      <w:del w:id="12090" w:author="Liam Coleman" w:date="2021-04-20T11:08:00Z">
        <w:r w:rsidRPr="00BC0D53" w:rsidDel="00BA5A02">
          <w:rPr>
            <w:strike/>
          </w:rPr>
          <w:delText xml:space="preserve">An Alternate option of displaying Sale total and Amount </w:delText>
        </w:r>
        <w:r w:rsidR="00A7131C" w:rsidDel="00BA5A02">
          <w:rPr>
            <w:strike/>
          </w:rPr>
          <w:delText>Insert</w:delText>
        </w:r>
        <w:r w:rsidRPr="00BC0D53" w:rsidDel="00BA5A02">
          <w:rPr>
            <w:strike/>
          </w:rPr>
          <w:delText>ed is the Dual Currency Feature. This should be consulted to see if integration can be made easier. The Above suggestion may not lend to large figures.</w:delText>
        </w:r>
        <w:bookmarkStart w:id="12091" w:name="_Toc69823396"/>
        <w:bookmarkStart w:id="12092" w:name="_Toc69824103"/>
        <w:bookmarkStart w:id="12093" w:name="_Toc69913063"/>
        <w:bookmarkStart w:id="12094" w:name="_Toc69913780"/>
        <w:bookmarkStart w:id="12095" w:name="_Toc70332027"/>
        <w:bookmarkStart w:id="12096" w:name="_Toc70332263"/>
        <w:bookmarkStart w:id="12097" w:name="_Toc72763084"/>
        <w:bookmarkEnd w:id="12091"/>
        <w:bookmarkEnd w:id="12092"/>
        <w:bookmarkEnd w:id="12093"/>
        <w:bookmarkEnd w:id="12094"/>
        <w:bookmarkEnd w:id="12095"/>
        <w:bookmarkEnd w:id="12096"/>
        <w:bookmarkEnd w:id="12097"/>
      </w:del>
    </w:p>
    <w:p w14:paraId="12AE6F8C" w14:textId="4C5184C3" w:rsidR="006534C6" w:rsidRPr="00BC0D53" w:rsidDel="00BA5A02" w:rsidRDefault="006534C6">
      <w:pPr>
        <w:pStyle w:val="Heading1"/>
        <w:numPr>
          <w:ilvl w:val="0"/>
          <w:numId w:val="123"/>
        </w:numPr>
        <w:ind w:left="1134" w:hanging="1134"/>
        <w:rPr>
          <w:del w:id="12098" w:author="Liam Coleman" w:date="2021-04-20T11:08:00Z"/>
          <w:strike/>
        </w:rPr>
        <w:pPrChange w:id="12099" w:author="Liam Coleman" w:date="2021-05-24T15:39:00Z">
          <w:pPr>
            <w:pStyle w:val="ReviewNotes"/>
          </w:pPr>
        </w:pPrChange>
      </w:pPr>
      <w:del w:id="12100" w:author="Liam Coleman" w:date="2021-04-20T11:08:00Z">
        <w:r w:rsidRPr="00BC0D53" w:rsidDel="00BA5A02">
          <w:rPr>
            <w:strike/>
          </w:rPr>
          <w:delText>A check is required for these buttons and if pressed Function not all owed error is thrown on the POS. This is a fall back mechanism in case panels cannot be reconfigured</w:delText>
        </w:r>
        <w:bookmarkStart w:id="12101" w:name="_Toc69823397"/>
        <w:bookmarkStart w:id="12102" w:name="_Toc69824104"/>
        <w:bookmarkStart w:id="12103" w:name="_Toc69913064"/>
        <w:bookmarkStart w:id="12104" w:name="_Toc69913781"/>
        <w:bookmarkStart w:id="12105" w:name="_Toc70332028"/>
        <w:bookmarkStart w:id="12106" w:name="_Toc70332264"/>
        <w:bookmarkStart w:id="12107" w:name="_Toc72763085"/>
        <w:bookmarkEnd w:id="12101"/>
        <w:bookmarkEnd w:id="12102"/>
        <w:bookmarkEnd w:id="12103"/>
        <w:bookmarkEnd w:id="12104"/>
        <w:bookmarkEnd w:id="12105"/>
        <w:bookmarkEnd w:id="12106"/>
        <w:bookmarkEnd w:id="12107"/>
      </w:del>
    </w:p>
    <w:p w14:paraId="48FA0BD3" w14:textId="665C470C" w:rsidR="000C0BB4" w:rsidRPr="00BC0D53" w:rsidDel="00BA5A02" w:rsidRDefault="000C0BB4">
      <w:pPr>
        <w:pStyle w:val="Heading1"/>
        <w:numPr>
          <w:ilvl w:val="0"/>
          <w:numId w:val="123"/>
        </w:numPr>
        <w:ind w:left="1134" w:hanging="1134"/>
        <w:rPr>
          <w:del w:id="12108" w:author="Liam Coleman" w:date="2021-04-20T11:08:00Z"/>
          <w:strike/>
        </w:rPr>
        <w:pPrChange w:id="12109" w:author="Liam Coleman" w:date="2021-05-24T15:39:00Z">
          <w:pPr>
            <w:ind w:firstLine="720"/>
          </w:pPr>
        </w:pPrChange>
      </w:pPr>
      <w:del w:id="12110" w:author="Liam Coleman" w:date="2021-04-20T11:08:00Z">
        <w:r w:rsidRPr="00BC0D53" w:rsidDel="00BA5A02">
          <w:rPr>
            <w:strike/>
            <w:noProof/>
            <w:lang w:val="en-GB" w:eastAsia="en-GB"/>
          </w:rPr>
          <w:drawing>
            <wp:inline distT="0" distB="0" distL="0" distR="0" wp14:anchorId="7DA9A7B4" wp14:editId="7093984D">
              <wp:extent cx="4269852" cy="3599078"/>
              <wp:effectExtent l="19050" t="19050" r="1651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3709" cy="3610759"/>
                      </a:xfrm>
                      <a:prstGeom prst="rect">
                        <a:avLst/>
                      </a:prstGeom>
                      <a:noFill/>
                      <a:ln w="15875">
                        <a:solidFill>
                          <a:schemeClr val="tx1"/>
                        </a:solidFill>
                      </a:ln>
                    </pic:spPr>
                  </pic:pic>
                </a:graphicData>
              </a:graphic>
            </wp:inline>
          </w:drawing>
        </w:r>
        <w:bookmarkStart w:id="12111" w:name="_Toc69823398"/>
        <w:bookmarkStart w:id="12112" w:name="_Toc69824105"/>
        <w:bookmarkStart w:id="12113" w:name="_Toc69913065"/>
        <w:bookmarkStart w:id="12114" w:name="_Toc69913782"/>
        <w:bookmarkStart w:id="12115" w:name="_Toc70332029"/>
        <w:bookmarkStart w:id="12116" w:name="_Toc70332265"/>
        <w:bookmarkStart w:id="12117" w:name="_Toc72763086"/>
        <w:bookmarkEnd w:id="12111"/>
        <w:bookmarkEnd w:id="12112"/>
        <w:bookmarkEnd w:id="12113"/>
        <w:bookmarkEnd w:id="12114"/>
        <w:bookmarkEnd w:id="12115"/>
        <w:bookmarkEnd w:id="12116"/>
        <w:bookmarkEnd w:id="12117"/>
      </w:del>
    </w:p>
    <w:p w14:paraId="3BA47FCF" w14:textId="7D1E8C8B" w:rsidR="000C0BB4" w:rsidRPr="00BC0D53" w:rsidDel="00BA5A02" w:rsidRDefault="000C0BB4">
      <w:pPr>
        <w:pStyle w:val="Heading1"/>
        <w:numPr>
          <w:ilvl w:val="0"/>
          <w:numId w:val="123"/>
        </w:numPr>
        <w:ind w:left="1134" w:hanging="1134"/>
        <w:rPr>
          <w:del w:id="12118" w:author="Liam Coleman" w:date="2021-04-20T11:08:00Z"/>
          <w:strike/>
        </w:rPr>
        <w:pPrChange w:id="12119" w:author="Liam Coleman" w:date="2021-05-24T15:39:00Z">
          <w:pPr/>
        </w:pPrChange>
      </w:pPr>
      <w:bookmarkStart w:id="12120" w:name="_Toc69823399"/>
      <w:bookmarkStart w:id="12121" w:name="_Toc69824106"/>
      <w:bookmarkStart w:id="12122" w:name="_Toc69913066"/>
      <w:bookmarkStart w:id="12123" w:name="_Toc69913783"/>
      <w:bookmarkStart w:id="12124" w:name="_Toc70332030"/>
      <w:bookmarkStart w:id="12125" w:name="_Toc70332266"/>
      <w:bookmarkStart w:id="12126" w:name="_Toc72763087"/>
      <w:bookmarkEnd w:id="12120"/>
      <w:bookmarkEnd w:id="12121"/>
      <w:bookmarkEnd w:id="12122"/>
      <w:bookmarkEnd w:id="12123"/>
      <w:bookmarkEnd w:id="12124"/>
      <w:bookmarkEnd w:id="12125"/>
      <w:bookmarkEnd w:id="12126"/>
    </w:p>
    <w:p w14:paraId="30C80017" w14:textId="6F33B9E8" w:rsidR="000C0BB4" w:rsidRPr="00BC0D53" w:rsidDel="00BA5A02" w:rsidRDefault="0055033B">
      <w:pPr>
        <w:pStyle w:val="Heading1"/>
        <w:numPr>
          <w:ilvl w:val="0"/>
          <w:numId w:val="123"/>
        </w:numPr>
        <w:ind w:left="1134" w:hanging="1134"/>
        <w:rPr>
          <w:del w:id="12127" w:author="Liam Coleman" w:date="2021-04-20T11:08:00Z"/>
          <w:strike/>
        </w:rPr>
        <w:pPrChange w:id="12128" w:author="Liam Coleman" w:date="2021-05-24T15:39:00Z">
          <w:pPr/>
        </w:pPrChange>
      </w:pPr>
      <w:del w:id="12129" w:author="Liam Coleman" w:date="2021-04-20T11:08:00Z">
        <w:r w:rsidRPr="00BC0D53" w:rsidDel="00BA5A02">
          <w:rPr>
            <w:b/>
            <w:strike/>
          </w:rPr>
          <w:delText>Step 2b:</w:delText>
        </w:r>
        <w:r w:rsidRPr="00BC0D53" w:rsidDel="00BA5A02">
          <w:rPr>
            <w:strike/>
          </w:rPr>
          <w:delText xml:space="preserve"> </w:delText>
        </w:r>
        <w:r w:rsidR="000C0BB4" w:rsidRPr="00BC0D53" w:rsidDel="00BA5A02">
          <w:rPr>
            <w:strike/>
          </w:rPr>
          <w:delText>Cashier tries to tender sale with insufficient funds:</w:delText>
        </w:r>
        <w:bookmarkStart w:id="12130" w:name="_Toc69823400"/>
        <w:bookmarkStart w:id="12131" w:name="_Toc69824107"/>
        <w:bookmarkStart w:id="12132" w:name="_Toc69913067"/>
        <w:bookmarkStart w:id="12133" w:name="_Toc69913784"/>
        <w:bookmarkStart w:id="12134" w:name="_Toc70332031"/>
        <w:bookmarkStart w:id="12135" w:name="_Toc70332267"/>
        <w:bookmarkStart w:id="12136" w:name="_Toc72763088"/>
        <w:bookmarkEnd w:id="12130"/>
        <w:bookmarkEnd w:id="12131"/>
        <w:bookmarkEnd w:id="12132"/>
        <w:bookmarkEnd w:id="12133"/>
        <w:bookmarkEnd w:id="12134"/>
        <w:bookmarkEnd w:id="12135"/>
        <w:bookmarkEnd w:id="12136"/>
      </w:del>
    </w:p>
    <w:p w14:paraId="03B84EAC" w14:textId="0A752027" w:rsidR="000C0BB4" w:rsidRPr="00BC0D53" w:rsidDel="00BA5A02" w:rsidRDefault="000C0BB4">
      <w:pPr>
        <w:pStyle w:val="Heading1"/>
        <w:numPr>
          <w:ilvl w:val="0"/>
          <w:numId w:val="123"/>
        </w:numPr>
        <w:ind w:left="1134" w:hanging="1134"/>
        <w:rPr>
          <w:del w:id="12137" w:author="Liam Coleman" w:date="2021-04-20T11:08:00Z"/>
          <w:strike/>
        </w:rPr>
        <w:pPrChange w:id="12138" w:author="Liam Coleman" w:date="2021-05-24T15:39:00Z">
          <w:pPr>
            <w:ind w:firstLine="720"/>
          </w:pPr>
        </w:pPrChange>
      </w:pPr>
      <w:del w:id="12139" w:author="Liam Coleman" w:date="2021-04-20T11:08:00Z">
        <w:r w:rsidRPr="00BC0D53" w:rsidDel="00BA5A02">
          <w:rPr>
            <w:strike/>
            <w:noProof/>
            <w:lang w:val="en-GB" w:eastAsia="en-GB"/>
          </w:rPr>
          <w:drawing>
            <wp:inline distT="0" distB="0" distL="0" distR="0" wp14:anchorId="6946C22C" wp14:editId="5A940A18">
              <wp:extent cx="4272077" cy="3753173"/>
              <wp:effectExtent l="19050" t="19050" r="1460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94720" cy="3773066"/>
                      </a:xfrm>
                      <a:prstGeom prst="rect">
                        <a:avLst/>
                      </a:prstGeom>
                      <a:noFill/>
                      <a:ln w="15875">
                        <a:solidFill>
                          <a:schemeClr val="tx1"/>
                        </a:solidFill>
                      </a:ln>
                    </pic:spPr>
                  </pic:pic>
                </a:graphicData>
              </a:graphic>
            </wp:inline>
          </w:drawing>
        </w:r>
        <w:bookmarkStart w:id="12140" w:name="_Toc69823401"/>
        <w:bookmarkStart w:id="12141" w:name="_Toc69824108"/>
        <w:bookmarkStart w:id="12142" w:name="_Toc69913068"/>
        <w:bookmarkStart w:id="12143" w:name="_Toc69913785"/>
        <w:bookmarkStart w:id="12144" w:name="_Toc70332032"/>
        <w:bookmarkStart w:id="12145" w:name="_Toc70332268"/>
        <w:bookmarkStart w:id="12146" w:name="_Toc72763089"/>
        <w:bookmarkEnd w:id="12140"/>
        <w:bookmarkEnd w:id="12141"/>
        <w:bookmarkEnd w:id="12142"/>
        <w:bookmarkEnd w:id="12143"/>
        <w:bookmarkEnd w:id="12144"/>
        <w:bookmarkEnd w:id="12145"/>
        <w:bookmarkEnd w:id="12146"/>
      </w:del>
    </w:p>
    <w:p w14:paraId="50AEC791" w14:textId="4A5F214E" w:rsidR="0055033B" w:rsidRPr="00BC0D53" w:rsidDel="00BA5A02" w:rsidRDefault="0055033B">
      <w:pPr>
        <w:pStyle w:val="Heading1"/>
        <w:numPr>
          <w:ilvl w:val="0"/>
          <w:numId w:val="123"/>
        </w:numPr>
        <w:ind w:left="1134" w:hanging="1134"/>
        <w:rPr>
          <w:del w:id="12147" w:author="Liam Coleman" w:date="2021-04-20T11:08:00Z"/>
          <w:strike/>
        </w:rPr>
        <w:pPrChange w:id="12148" w:author="Liam Coleman" w:date="2021-05-24T15:39:00Z">
          <w:pPr>
            <w:ind w:firstLine="720"/>
          </w:pPr>
        </w:pPrChange>
      </w:pPr>
      <w:bookmarkStart w:id="12149" w:name="_Toc69823402"/>
      <w:bookmarkStart w:id="12150" w:name="_Toc69824109"/>
      <w:bookmarkStart w:id="12151" w:name="_Toc69913069"/>
      <w:bookmarkStart w:id="12152" w:name="_Toc69913786"/>
      <w:bookmarkStart w:id="12153" w:name="_Toc70332033"/>
      <w:bookmarkStart w:id="12154" w:name="_Toc70332269"/>
      <w:bookmarkStart w:id="12155" w:name="_Toc72763090"/>
      <w:bookmarkEnd w:id="12149"/>
      <w:bookmarkEnd w:id="12150"/>
      <w:bookmarkEnd w:id="12151"/>
      <w:bookmarkEnd w:id="12152"/>
      <w:bookmarkEnd w:id="12153"/>
      <w:bookmarkEnd w:id="12154"/>
      <w:bookmarkEnd w:id="12155"/>
    </w:p>
    <w:p w14:paraId="5C2AF086" w14:textId="3E8D7C76" w:rsidR="000C0BB4" w:rsidRPr="00BC0D53" w:rsidDel="00BA5A02" w:rsidRDefault="000C0BB4">
      <w:pPr>
        <w:pStyle w:val="Heading1"/>
        <w:numPr>
          <w:ilvl w:val="0"/>
          <w:numId w:val="123"/>
        </w:numPr>
        <w:ind w:left="1134" w:hanging="1134"/>
        <w:rPr>
          <w:del w:id="12156" w:author="Liam Coleman" w:date="2021-04-20T11:08:00Z"/>
          <w:strike/>
        </w:rPr>
        <w:pPrChange w:id="12157" w:author="Liam Coleman" w:date="2021-05-24T15:39:00Z">
          <w:pPr/>
        </w:pPrChange>
      </w:pPr>
      <w:bookmarkStart w:id="12158" w:name="_Toc69823403"/>
      <w:bookmarkStart w:id="12159" w:name="_Toc69824110"/>
      <w:bookmarkStart w:id="12160" w:name="_Toc69913070"/>
      <w:bookmarkStart w:id="12161" w:name="_Toc69913787"/>
      <w:bookmarkStart w:id="12162" w:name="_Toc70332034"/>
      <w:bookmarkStart w:id="12163" w:name="_Toc70332270"/>
      <w:bookmarkStart w:id="12164" w:name="_Toc72763091"/>
      <w:bookmarkEnd w:id="12158"/>
      <w:bookmarkEnd w:id="12159"/>
      <w:bookmarkEnd w:id="12160"/>
      <w:bookmarkEnd w:id="12161"/>
      <w:bookmarkEnd w:id="12162"/>
      <w:bookmarkEnd w:id="12163"/>
      <w:bookmarkEnd w:id="12164"/>
    </w:p>
    <w:p w14:paraId="765A1F44" w14:textId="54EC8D83" w:rsidR="0055033B" w:rsidRPr="00BC0D53" w:rsidDel="00BA5A02" w:rsidRDefault="0055033B">
      <w:pPr>
        <w:pStyle w:val="Heading1"/>
        <w:numPr>
          <w:ilvl w:val="0"/>
          <w:numId w:val="123"/>
        </w:numPr>
        <w:ind w:left="1134" w:hanging="1134"/>
        <w:rPr>
          <w:del w:id="12165" w:author="Liam Coleman" w:date="2021-04-20T11:08:00Z"/>
          <w:strike/>
        </w:rPr>
        <w:pPrChange w:id="12166" w:author="Liam Coleman" w:date="2021-05-24T15:39:00Z">
          <w:pPr/>
        </w:pPrChange>
      </w:pPr>
      <w:bookmarkStart w:id="12167" w:name="_Toc69823404"/>
      <w:bookmarkStart w:id="12168" w:name="_Toc69824111"/>
      <w:bookmarkStart w:id="12169" w:name="_Toc69913071"/>
      <w:bookmarkStart w:id="12170" w:name="_Toc69913788"/>
      <w:bookmarkStart w:id="12171" w:name="_Toc70332035"/>
      <w:bookmarkStart w:id="12172" w:name="_Toc70332271"/>
      <w:bookmarkStart w:id="12173" w:name="_Toc72763092"/>
      <w:bookmarkEnd w:id="12167"/>
      <w:bookmarkEnd w:id="12168"/>
      <w:bookmarkEnd w:id="12169"/>
      <w:bookmarkEnd w:id="12170"/>
      <w:bookmarkEnd w:id="12171"/>
      <w:bookmarkEnd w:id="12172"/>
      <w:bookmarkEnd w:id="12173"/>
    </w:p>
    <w:p w14:paraId="7A6E64B1" w14:textId="04DB62A4" w:rsidR="000C0BB4" w:rsidRPr="00BC0D53" w:rsidDel="00BA5A02" w:rsidRDefault="000C0BB4">
      <w:pPr>
        <w:pStyle w:val="Heading1"/>
        <w:numPr>
          <w:ilvl w:val="0"/>
          <w:numId w:val="123"/>
        </w:numPr>
        <w:ind w:left="1134" w:hanging="1134"/>
        <w:rPr>
          <w:del w:id="12174" w:author="Liam Coleman" w:date="2021-04-20T11:08:00Z"/>
          <w:strike/>
        </w:rPr>
        <w:pPrChange w:id="12175" w:author="Liam Coleman" w:date="2021-05-24T15:39:00Z">
          <w:pPr/>
        </w:pPrChange>
      </w:pPr>
      <w:del w:id="12176" w:author="Liam Coleman" w:date="2021-04-20T11:08:00Z">
        <w:r w:rsidRPr="00BC0D53" w:rsidDel="00BA5A02">
          <w:rPr>
            <w:b/>
            <w:strike/>
          </w:rPr>
          <w:delText>Step 3:</w:delText>
        </w:r>
        <w:r w:rsidRPr="00BC0D53" w:rsidDel="00BA5A02">
          <w:rPr>
            <w:strike/>
          </w:rPr>
          <w:delText xml:space="preserve"> Cashier informs Customer to </w:delText>
        </w:r>
        <w:r w:rsidR="00A7131C" w:rsidDel="00BA5A02">
          <w:rPr>
            <w:strike/>
          </w:rPr>
          <w:delText>insert</w:delText>
        </w:r>
        <w:r w:rsidRPr="00BC0D53" w:rsidDel="00BA5A02">
          <w:rPr>
            <w:strike/>
          </w:rPr>
          <w:delText xml:space="preserve"> more cash into the </w:delText>
        </w:r>
        <w:r w:rsidR="000E7A19" w:rsidRPr="00BC0D53" w:rsidDel="00BA5A02">
          <w:rPr>
            <w:strike/>
          </w:rPr>
          <w:delText>CG</w:delText>
        </w:r>
        <w:r w:rsidRPr="00BC0D53" w:rsidDel="00BA5A02">
          <w:rPr>
            <w:strike/>
          </w:rPr>
          <w:delText xml:space="preserve"> to cover total:</w:delText>
        </w:r>
        <w:bookmarkStart w:id="12177" w:name="_Toc69823405"/>
        <w:bookmarkStart w:id="12178" w:name="_Toc69824112"/>
        <w:bookmarkStart w:id="12179" w:name="_Toc69913072"/>
        <w:bookmarkStart w:id="12180" w:name="_Toc69913789"/>
        <w:bookmarkStart w:id="12181" w:name="_Toc70332036"/>
        <w:bookmarkStart w:id="12182" w:name="_Toc70332272"/>
        <w:bookmarkStart w:id="12183" w:name="_Toc72763093"/>
        <w:bookmarkEnd w:id="12177"/>
        <w:bookmarkEnd w:id="12178"/>
        <w:bookmarkEnd w:id="12179"/>
        <w:bookmarkEnd w:id="12180"/>
        <w:bookmarkEnd w:id="12181"/>
        <w:bookmarkEnd w:id="12182"/>
        <w:bookmarkEnd w:id="12183"/>
      </w:del>
    </w:p>
    <w:p w14:paraId="7819D734" w14:textId="657E7D97" w:rsidR="000C0BB4" w:rsidRPr="00BC0D53" w:rsidDel="00BA5A02" w:rsidRDefault="000C0BB4">
      <w:pPr>
        <w:pStyle w:val="Heading1"/>
        <w:numPr>
          <w:ilvl w:val="0"/>
          <w:numId w:val="123"/>
        </w:numPr>
        <w:ind w:left="1134" w:hanging="1134"/>
        <w:rPr>
          <w:del w:id="12184" w:author="Liam Coleman" w:date="2021-04-20T11:08:00Z"/>
          <w:strike/>
        </w:rPr>
        <w:pPrChange w:id="12185" w:author="Liam Coleman" w:date="2021-05-24T15:39:00Z">
          <w:pPr>
            <w:ind w:firstLine="720"/>
          </w:pPr>
        </w:pPrChange>
      </w:pPr>
      <w:del w:id="12186" w:author="Liam Coleman" w:date="2021-04-20T11:08:00Z">
        <w:r w:rsidRPr="00BC0D53" w:rsidDel="00BA5A02">
          <w:rPr>
            <w:strike/>
            <w:noProof/>
            <w:lang w:val="en-GB" w:eastAsia="en-GB"/>
          </w:rPr>
          <w:drawing>
            <wp:inline distT="0" distB="0" distL="0" distR="0" wp14:anchorId="7C541B13" wp14:editId="419F985F">
              <wp:extent cx="4396626" cy="3818534"/>
              <wp:effectExtent l="19050" t="19050" r="2349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06222" cy="3826868"/>
                      </a:xfrm>
                      <a:prstGeom prst="rect">
                        <a:avLst/>
                      </a:prstGeom>
                      <a:noFill/>
                      <a:ln w="15875">
                        <a:solidFill>
                          <a:schemeClr val="tx1"/>
                        </a:solidFill>
                      </a:ln>
                    </pic:spPr>
                  </pic:pic>
                </a:graphicData>
              </a:graphic>
            </wp:inline>
          </w:drawing>
        </w:r>
        <w:bookmarkStart w:id="12187" w:name="_Toc69823406"/>
        <w:bookmarkStart w:id="12188" w:name="_Toc69824113"/>
        <w:bookmarkStart w:id="12189" w:name="_Toc69913073"/>
        <w:bookmarkStart w:id="12190" w:name="_Toc69913790"/>
        <w:bookmarkStart w:id="12191" w:name="_Toc70332037"/>
        <w:bookmarkStart w:id="12192" w:name="_Toc70332273"/>
        <w:bookmarkStart w:id="12193" w:name="_Toc72763094"/>
        <w:bookmarkEnd w:id="12187"/>
        <w:bookmarkEnd w:id="12188"/>
        <w:bookmarkEnd w:id="12189"/>
        <w:bookmarkEnd w:id="12190"/>
        <w:bookmarkEnd w:id="12191"/>
        <w:bookmarkEnd w:id="12192"/>
        <w:bookmarkEnd w:id="12193"/>
      </w:del>
    </w:p>
    <w:p w14:paraId="1261DE4E" w14:textId="182ABB66" w:rsidR="000C0BB4" w:rsidRPr="00BC0D53" w:rsidDel="00BA5A02" w:rsidRDefault="000C0BB4">
      <w:pPr>
        <w:pStyle w:val="Heading1"/>
        <w:numPr>
          <w:ilvl w:val="0"/>
          <w:numId w:val="123"/>
        </w:numPr>
        <w:ind w:left="1134" w:hanging="1134"/>
        <w:rPr>
          <w:del w:id="12194" w:author="Liam Coleman" w:date="2021-04-20T11:08:00Z"/>
          <w:strike/>
        </w:rPr>
        <w:pPrChange w:id="12195" w:author="Liam Coleman" w:date="2021-05-24T15:39:00Z">
          <w:pPr/>
        </w:pPrChange>
      </w:pPr>
      <w:del w:id="12196" w:author="Liam Coleman" w:date="2021-04-20T11:08:00Z">
        <w:r w:rsidRPr="00BC0D53" w:rsidDel="00BA5A02">
          <w:rPr>
            <w:b/>
            <w:strike/>
          </w:rPr>
          <w:delText>Step 4:</w:delText>
        </w:r>
        <w:r w:rsidRPr="00BC0D53" w:rsidDel="00BA5A02">
          <w:rPr>
            <w:strike/>
          </w:rPr>
          <w:delText xml:space="preserve"> The sale can </w:delText>
        </w:r>
        <w:r w:rsidR="00FA22D0" w:rsidRPr="00BC0D53" w:rsidDel="00BA5A02">
          <w:rPr>
            <w:strike/>
          </w:rPr>
          <w:delText xml:space="preserve">now </w:delText>
        </w:r>
        <w:r w:rsidRPr="00BC0D53" w:rsidDel="00BA5A02">
          <w:rPr>
            <w:strike/>
          </w:rPr>
          <w:delText xml:space="preserve">be </w:delText>
        </w:r>
        <w:r w:rsidR="00FA22D0" w:rsidRPr="00BC0D53" w:rsidDel="00BA5A02">
          <w:rPr>
            <w:strike/>
          </w:rPr>
          <w:delText xml:space="preserve">tendered; no more money is allowed to be </w:delText>
        </w:r>
        <w:r w:rsidR="00A7131C" w:rsidDel="00BA5A02">
          <w:rPr>
            <w:strike/>
          </w:rPr>
          <w:delText>insert</w:delText>
        </w:r>
        <w:r w:rsidR="00FA22D0" w:rsidRPr="00BC0D53" w:rsidDel="00BA5A02">
          <w:rPr>
            <w:strike/>
          </w:rPr>
          <w:delText>ed by the Customer</w:delText>
        </w:r>
        <w:r w:rsidRPr="00BC0D53" w:rsidDel="00BA5A02">
          <w:rPr>
            <w:strike/>
          </w:rPr>
          <w:delText>:</w:delText>
        </w:r>
        <w:bookmarkStart w:id="12197" w:name="_Toc69823407"/>
        <w:bookmarkStart w:id="12198" w:name="_Toc69824114"/>
        <w:bookmarkStart w:id="12199" w:name="_Toc69913074"/>
        <w:bookmarkStart w:id="12200" w:name="_Toc69913791"/>
        <w:bookmarkStart w:id="12201" w:name="_Toc70332038"/>
        <w:bookmarkStart w:id="12202" w:name="_Toc70332274"/>
        <w:bookmarkStart w:id="12203" w:name="_Toc72763095"/>
        <w:bookmarkEnd w:id="12197"/>
        <w:bookmarkEnd w:id="12198"/>
        <w:bookmarkEnd w:id="12199"/>
        <w:bookmarkEnd w:id="12200"/>
        <w:bookmarkEnd w:id="12201"/>
        <w:bookmarkEnd w:id="12202"/>
        <w:bookmarkEnd w:id="12203"/>
      </w:del>
    </w:p>
    <w:p w14:paraId="4F9A05EA" w14:textId="30B4C5B1" w:rsidR="00FA22D0" w:rsidRPr="00BC0D53" w:rsidDel="00BA5A02" w:rsidRDefault="00FA22D0">
      <w:pPr>
        <w:pStyle w:val="Heading1"/>
        <w:numPr>
          <w:ilvl w:val="0"/>
          <w:numId w:val="123"/>
        </w:numPr>
        <w:ind w:left="1134" w:hanging="1134"/>
        <w:rPr>
          <w:del w:id="12204" w:author="Liam Coleman" w:date="2021-04-20T11:08:00Z"/>
          <w:strike/>
        </w:rPr>
        <w:pPrChange w:id="12205" w:author="Liam Coleman" w:date="2021-05-24T15:39:00Z">
          <w:pPr/>
        </w:pPrChange>
      </w:pPr>
      <w:del w:id="12206" w:author="Liam Coleman" w:date="2021-04-20T11:08:00Z">
        <w:r w:rsidRPr="00BC0D53" w:rsidDel="00BA5A02">
          <w:rPr>
            <w:strike/>
          </w:rPr>
          <w:tab/>
        </w:r>
        <w:r w:rsidRPr="00BC0D53" w:rsidDel="00BA5A02">
          <w:rPr>
            <w:strike/>
            <w:noProof/>
            <w:lang w:val="en-GB" w:eastAsia="en-GB"/>
          </w:rPr>
          <w:drawing>
            <wp:inline distT="0" distB="0" distL="0" distR="0" wp14:anchorId="22A540B7" wp14:editId="38B07BE8">
              <wp:extent cx="4418380" cy="3848694"/>
              <wp:effectExtent l="19050" t="19050" r="2032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19588" cy="3849746"/>
                      </a:xfrm>
                      <a:prstGeom prst="rect">
                        <a:avLst/>
                      </a:prstGeom>
                      <a:noFill/>
                      <a:ln w="15875">
                        <a:solidFill>
                          <a:schemeClr val="tx1"/>
                        </a:solidFill>
                      </a:ln>
                    </pic:spPr>
                  </pic:pic>
                </a:graphicData>
              </a:graphic>
            </wp:inline>
          </w:drawing>
        </w:r>
        <w:bookmarkStart w:id="12207" w:name="_Toc69823408"/>
        <w:bookmarkStart w:id="12208" w:name="_Toc69824115"/>
        <w:bookmarkStart w:id="12209" w:name="_Toc69913075"/>
        <w:bookmarkStart w:id="12210" w:name="_Toc69913792"/>
        <w:bookmarkStart w:id="12211" w:name="_Toc70332039"/>
        <w:bookmarkStart w:id="12212" w:name="_Toc70332275"/>
        <w:bookmarkStart w:id="12213" w:name="_Toc72763096"/>
        <w:bookmarkEnd w:id="12207"/>
        <w:bookmarkEnd w:id="12208"/>
        <w:bookmarkEnd w:id="12209"/>
        <w:bookmarkEnd w:id="12210"/>
        <w:bookmarkEnd w:id="12211"/>
        <w:bookmarkEnd w:id="12212"/>
        <w:bookmarkEnd w:id="12213"/>
      </w:del>
    </w:p>
    <w:p w14:paraId="62E1C8F5" w14:textId="3D003D5A" w:rsidR="00FA22D0" w:rsidRPr="00BC0D53" w:rsidDel="00BA5A02" w:rsidRDefault="0055033B">
      <w:pPr>
        <w:pStyle w:val="Heading1"/>
        <w:numPr>
          <w:ilvl w:val="0"/>
          <w:numId w:val="123"/>
        </w:numPr>
        <w:ind w:left="1134" w:hanging="1134"/>
        <w:rPr>
          <w:del w:id="12214" w:author="Liam Coleman" w:date="2021-04-20T11:08:00Z"/>
          <w:strike/>
        </w:rPr>
        <w:pPrChange w:id="12215" w:author="Liam Coleman" w:date="2021-05-24T15:39:00Z">
          <w:pPr/>
        </w:pPrChange>
      </w:pPr>
      <w:del w:id="12216" w:author="Liam Coleman" w:date="2021-04-20T11:08:00Z">
        <w:r w:rsidRPr="00BC0D53" w:rsidDel="00BA5A02">
          <w:rPr>
            <w:b/>
            <w:strike/>
          </w:rPr>
          <w:delText>Step 5:</w:delText>
        </w:r>
        <w:r w:rsidRPr="00BC0D53" w:rsidDel="00BA5A02">
          <w:rPr>
            <w:strike/>
          </w:rPr>
          <w:delText xml:space="preserve"> POS returns to Sale Mode and</w:delText>
        </w:r>
        <w:r w:rsidR="00D210E0" w:rsidRPr="00BC0D53" w:rsidDel="00BA5A02">
          <w:rPr>
            <w:strike/>
          </w:rPr>
          <w:delText xml:space="preserve"> a configurable prompt is displayed to the </w:delText>
        </w:r>
        <w:r w:rsidRPr="00BC0D53" w:rsidDel="00BA5A02">
          <w:rPr>
            <w:strike/>
          </w:rPr>
          <w:delText xml:space="preserve">Cashier </w:delText>
        </w:r>
        <w:r w:rsidR="00D210E0" w:rsidRPr="00BC0D53" w:rsidDel="00BA5A02">
          <w:rPr>
            <w:strike/>
          </w:rPr>
          <w:delText xml:space="preserve">to remind customer to take </w:delText>
        </w:r>
        <w:r w:rsidRPr="00BC0D53" w:rsidDel="00BA5A02">
          <w:rPr>
            <w:strike/>
          </w:rPr>
          <w:delText>Change:</w:delText>
        </w:r>
        <w:bookmarkStart w:id="12217" w:name="_Toc69823409"/>
        <w:bookmarkStart w:id="12218" w:name="_Toc69824116"/>
        <w:bookmarkStart w:id="12219" w:name="_Toc69913076"/>
        <w:bookmarkStart w:id="12220" w:name="_Toc69913793"/>
        <w:bookmarkStart w:id="12221" w:name="_Toc70332040"/>
        <w:bookmarkStart w:id="12222" w:name="_Toc70332276"/>
        <w:bookmarkStart w:id="12223" w:name="_Toc72763097"/>
        <w:bookmarkEnd w:id="12217"/>
        <w:bookmarkEnd w:id="12218"/>
        <w:bookmarkEnd w:id="12219"/>
        <w:bookmarkEnd w:id="12220"/>
        <w:bookmarkEnd w:id="12221"/>
        <w:bookmarkEnd w:id="12222"/>
        <w:bookmarkEnd w:id="12223"/>
      </w:del>
    </w:p>
    <w:p w14:paraId="0AE74EE0" w14:textId="142EF7C3" w:rsidR="00B452A9" w:rsidDel="00BA5A02" w:rsidRDefault="0055033B">
      <w:pPr>
        <w:pStyle w:val="Heading1"/>
        <w:numPr>
          <w:ilvl w:val="0"/>
          <w:numId w:val="123"/>
        </w:numPr>
        <w:ind w:left="1134" w:hanging="1134"/>
        <w:rPr>
          <w:del w:id="12224" w:author="Liam Coleman" w:date="2021-04-20T11:08:00Z"/>
        </w:rPr>
        <w:pPrChange w:id="12225" w:author="Liam Coleman" w:date="2021-05-24T15:39:00Z">
          <w:pPr>
            <w:ind w:firstLine="720"/>
          </w:pPr>
        </w:pPrChange>
      </w:pPr>
      <w:del w:id="12226" w:author="Liam Coleman" w:date="2021-04-20T11:08:00Z">
        <w:r w:rsidDel="00BA5A02">
          <w:rPr>
            <w:noProof/>
            <w:lang w:val="en-GB" w:eastAsia="en-GB"/>
          </w:rPr>
          <w:drawing>
            <wp:inline distT="0" distB="0" distL="0" distR="0" wp14:anchorId="658E3B6F" wp14:editId="1C8B0E75">
              <wp:extent cx="4045306" cy="3538970"/>
              <wp:effectExtent l="19050" t="19050" r="1270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57852" cy="3549946"/>
                      </a:xfrm>
                      <a:prstGeom prst="rect">
                        <a:avLst/>
                      </a:prstGeom>
                      <a:noFill/>
                      <a:ln w="15875">
                        <a:solidFill>
                          <a:schemeClr val="tx1"/>
                        </a:solidFill>
                      </a:ln>
                    </pic:spPr>
                  </pic:pic>
                </a:graphicData>
              </a:graphic>
            </wp:inline>
          </w:drawing>
        </w:r>
        <w:bookmarkStart w:id="12227" w:name="_Toc69823410"/>
        <w:bookmarkStart w:id="12228" w:name="_Toc69824117"/>
        <w:bookmarkStart w:id="12229" w:name="_Toc69913077"/>
        <w:bookmarkStart w:id="12230" w:name="_Toc69913794"/>
        <w:bookmarkStart w:id="12231" w:name="_Toc70332041"/>
        <w:bookmarkStart w:id="12232" w:name="_Toc70332277"/>
        <w:bookmarkStart w:id="12233" w:name="_Toc72763098"/>
        <w:bookmarkEnd w:id="12227"/>
        <w:bookmarkEnd w:id="12228"/>
        <w:bookmarkEnd w:id="12229"/>
        <w:bookmarkEnd w:id="12230"/>
        <w:bookmarkEnd w:id="12231"/>
        <w:bookmarkEnd w:id="12232"/>
        <w:bookmarkEnd w:id="12233"/>
      </w:del>
    </w:p>
    <w:p w14:paraId="66C9A21E" w14:textId="7FDEA85F" w:rsidR="00B452A9" w:rsidDel="00BA5A02" w:rsidRDefault="00B452A9">
      <w:pPr>
        <w:pStyle w:val="Heading1"/>
        <w:numPr>
          <w:ilvl w:val="0"/>
          <w:numId w:val="123"/>
        </w:numPr>
        <w:ind w:left="1134" w:hanging="1134"/>
        <w:rPr>
          <w:del w:id="12234" w:author="Liam Coleman" w:date="2021-04-20T11:08:00Z"/>
        </w:rPr>
        <w:pPrChange w:id="12235" w:author="Liam Coleman" w:date="2021-05-24T15:39:00Z">
          <w:pPr>
            <w:spacing w:before="0" w:after="200"/>
            <w:jc w:val="left"/>
          </w:pPr>
        </w:pPrChange>
      </w:pPr>
      <w:del w:id="12236" w:author="Liam Coleman" w:date="2021-04-20T11:08:00Z">
        <w:r w:rsidDel="00BA5A02">
          <w:br w:type="page"/>
        </w:r>
      </w:del>
    </w:p>
    <w:p w14:paraId="605D4252" w14:textId="1BEE3F79" w:rsidR="00B452A9" w:rsidDel="00BA5A02" w:rsidRDefault="00B452A9">
      <w:pPr>
        <w:pStyle w:val="Heading1"/>
        <w:numPr>
          <w:ilvl w:val="0"/>
          <w:numId w:val="123"/>
        </w:numPr>
        <w:ind w:left="1134" w:hanging="1134"/>
        <w:rPr>
          <w:del w:id="12237" w:author="Liam Coleman" w:date="2021-04-20T11:08:00Z"/>
        </w:rPr>
        <w:pPrChange w:id="12238" w:author="Liam Coleman" w:date="2021-05-24T15:39:00Z">
          <w:pPr>
            <w:spacing w:before="0" w:after="200"/>
            <w:jc w:val="left"/>
          </w:pPr>
        </w:pPrChange>
      </w:pPr>
      <w:bookmarkStart w:id="12239" w:name="_Toc69823411"/>
      <w:bookmarkStart w:id="12240" w:name="_Toc69824118"/>
      <w:bookmarkStart w:id="12241" w:name="_Toc69913078"/>
      <w:bookmarkStart w:id="12242" w:name="_Toc69913795"/>
      <w:bookmarkStart w:id="12243" w:name="_Toc70332042"/>
      <w:bookmarkStart w:id="12244" w:name="_Toc70332278"/>
      <w:bookmarkStart w:id="12245" w:name="_Toc72763099"/>
      <w:bookmarkEnd w:id="12239"/>
      <w:bookmarkEnd w:id="12240"/>
      <w:bookmarkEnd w:id="12241"/>
      <w:bookmarkEnd w:id="12242"/>
      <w:bookmarkEnd w:id="12243"/>
      <w:bookmarkEnd w:id="12244"/>
      <w:bookmarkEnd w:id="12245"/>
    </w:p>
    <w:p w14:paraId="74C6336E" w14:textId="1931757A" w:rsidR="00676781" w:rsidDel="00BA5A02" w:rsidRDefault="000C0BB4">
      <w:pPr>
        <w:pStyle w:val="Heading1"/>
        <w:numPr>
          <w:ilvl w:val="0"/>
          <w:numId w:val="123"/>
        </w:numPr>
        <w:ind w:left="1134" w:hanging="1134"/>
        <w:rPr>
          <w:del w:id="12246" w:author="Liam Coleman" w:date="2021-04-20T11:08:00Z"/>
        </w:rPr>
        <w:pPrChange w:id="12247" w:author="Liam Coleman" w:date="2021-05-24T15:39:00Z">
          <w:pPr>
            <w:pStyle w:val="Heading2"/>
          </w:pPr>
        </w:pPrChange>
      </w:pPr>
      <w:bookmarkStart w:id="12248" w:name="_Toc387130820"/>
      <w:bookmarkStart w:id="12249" w:name="_Toc387235695"/>
      <w:bookmarkEnd w:id="12248"/>
      <w:bookmarkEnd w:id="12249"/>
      <w:del w:id="12250" w:author="Liam Coleman" w:date="2021-04-20T11:08:00Z">
        <w:r w:rsidDel="00BA5A02">
          <w:delText xml:space="preserve">  </w:delText>
        </w:r>
        <w:bookmarkStart w:id="12251" w:name="_Toc383786037"/>
        <w:bookmarkStart w:id="12252" w:name="_Toc386527378"/>
        <w:bookmarkStart w:id="12253" w:name="_Toc386527858"/>
        <w:bookmarkStart w:id="12254" w:name="_Toc386527995"/>
        <w:bookmarkStart w:id="12255" w:name="_Toc386528488"/>
        <w:bookmarkStart w:id="12256" w:name="_Toc386528848"/>
        <w:bookmarkStart w:id="12257" w:name="_Toc386528928"/>
        <w:bookmarkStart w:id="12258" w:name="_Toc387130821"/>
        <w:bookmarkStart w:id="12259" w:name="_Toc387235696"/>
        <w:bookmarkEnd w:id="12251"/>
        <w:bookmarkEnd w:id="12252"/>
        <w:bookmarkEnd w:id="12253"/>
        <w:bookmarkEnd w:id="12254"/>
        <w:bookmarkEnd w:id="12255"/>
        <w:bookmarkEnd w:id="12256"/>
        <w:bookmarkEnd w:id="12257"/>
        <w:bookmarkEnd w:id="12258"/>
        <w:bookmarkEnd w:id="12259"/>
        <w:r w:rsidR="00676781" w:rsidDel="00BA5A02">
          <w:delText>Normal Sale</w:delText>
        </w:r>
        <w:r w:rsidR="00861136" w:rsidDel="00BA5A02">
          <w:delText xml:space="preserve"> (Agreed, includes Multi-tender)</w:delText>
        </w:r>
        <w:bookmarkStart w:id="12260" w:name="_Toc69823412"/>
        <w:bookmarkStart w:id="12261" w:name="_Toc69824119"/>
        <w:bookmarkStart w:id="12262" w:name="_Toc69913079"/>
        <w:bookmarkStart w:id="12263" w:name="_Toc69913796"/>
        <w:bookmarkStart w:id="12264" w:name="_Toc70332043"/>
        <w:bookmarkStart w:id="12265" w:name="_Toc70332279"/>
        <w:bookmarkStart w:id="12266" w:name="_Toc72763100"/>
        <w:bookmarkEnd w:id="12260"/>
        <w:bookmarkEnd w:id="12261"/>
        <w:bookmarkEnd w:id="12262"/>
        <w:bookmarkEnd w:id="12263"/>
        <w:bookmarkEnd w:id="12264"/>
        <w:bookmarkEnd w:id="12265"/>
        <w:bookmarkEnd w:id="12266"/>
      </w:del>
    </w:p>
    <w:p w14:paraId="72AFF586" w14:textId="25B92637" w:rsidR="00861136" w:rsidRPr="00BC0D53" w:rsidDel="00BA5A02" w:rsidRDefault="00861136">
      <w:pPr>
        <w:pStyle w:val="Heading1"/>
        <w:numPr>
          <w:ilvl w:val="0"/>
          <w:numId w:val="123"/>
        </w:numPr>
        <w:ind w:left="1134" w:hanging="1134"/>
        <w:rPr>
          <w:del w:id="12267" w:author="Liam Coleman" w:date="2021-04-20T11:08:00Z"/>
        </w:rPr>
        <w:pPrChange w:id="12268" w:author="Liam Coleman" w:date="2021-05-24T15:39:00Z">
          <w:pPr>
            <w:pStyle w:val="ReviewNotes"/>
          </w:pPr>
        </w:pPrChange>
      </w:pPr>
      <w:del w:id="12269" w:author="Liam Coleman" w:date="2021-04-20T11:08:00Z">
        <w:r w:rsidDel="00BA5A02">
          <w:delText>New functionality for Normal sale which includes multi tender scenario.</w:delText>
        </w:r>
        <w:bookmarkStart w:id="12270" w:name="_Toc69823413"/>
        <w:bookmarkStart w:id="12271" w:name="_Toc69824120"/>
        <w:bookmarkStart w:id="12272" w:name="_Toc69913080"/>
        <w:bookmarkStart w:id="12273" w:name="_Toc69913797"/>
        <w:bookmarkStart w:id="12274" w:name="_Toc70332044"/>
        <w:bookmarkStart w:id="12275" w:name="_Toc70332280"/>
        <w:bookmarkStart w:id="12276" w:name="_Toc72763101"/>
        <w:bookmarkEnd w:id="12270"/>
        <w:bookmarkEnd w:id="12271"/>
        <w:bookmarkEnd w:id="12272"/>
        <w:bookmarkEnd w:id="12273"/>
        <w:bookmarkEnd w:id="12274"/>
        <w:bookmarkEnd w:id="12275"/>
        <w:bookmarkEnd w:id="12276"/>
      </w:del>
    </w:p>
    <w:p w14:paraId="636B0B8A" w14:textId="47948399" w:rsidR="00676781" w:rsidDel="00BA5A02" w:rsidRDefault="00676781">
      <w:pPr>
        <w:pStyle w:val="Heading1"/>
        <w:numPr>
          <w:ilvl w:val="0"/>
          <w:numId w:val="123"/>
        </w:numPr>
        <w:ind w:left="1134" w:hanging="1134"/>
        <w:rPr>
          <w:del w:id="12277" w:author="Liam Coleman" w:date="2021-04-20T11:08:00Z"/>
        </w:rPr>
        <w:pPrChange w:id="12278" w:author="Liam Coleman" w:date="2021-05-24T15:39:00Z">
          <w:pPr/>
        </w:pPrChange>
      </w:pPr>
      <w:del w:id="12279" w:author="Liam Coleman" w:date="2021-04-20T11:08:00Z">
        <w:r w:rsidRPr="00990D30" w:rsidDel="00BA5A02">
          <w:rPr>
            <w:b/>
          </w:rPr>
          <w:delText>Step 1</w:delText>
        </w:r>
        <w:r w:rsidDel="00BA5A02">
          <w:delText xml:space="preserve">: Cashier Sells an Item, Customer can be </w:delText>
        </w:r>
        <w:r w:rsidR="00DE7191" w:rsidDel="00BA5A02">
          <w:delText>inserting</w:delText>
        </w:r>
        <w:r w:rsidDel="00BA5A02">
          <w:delText xml:space="preserve"> monies into CG:</w:delText>
        </w:r>
        <w:bookmarkStart w:id="12280" w:name="_Toc69823414"/>
        <w:bookmarkStart w:id="12281" w:name="_Toc69824121"/>
        <w:bookmarkStart w:id="12282" w:name="_Toc69913081"/>
        <w:bookmarkStart w:id="12283" w:name="_Toc69913798"/>
        <w:bookmarkStart w:id="12284" w:name="_Toc70332045"/>
        <w:bookmarkStart w:id="12285" w:name="_Toc70332281"/>
        <w:bookmarkStart w:id="12286" w:name="_Toc72763102"/>
        <w:bookmarkEnd w:id="12280"/>
        <w:bookmarkEnd w:id="12281"/>
        <w:bookmarkEnd w:id="12282"/>
        <w:bookmarkEnd w:id="12283"/>
        <w:bookmarkEnd w:id="12284"/>
        <w:bookmarkEnd w:id="12285"/>
        <w:bookmarkEnd w:id="12286"/>
      </w:del>
    </w:p>
    <w:p w14:paraId="1CA6A2B3" w14:textId="47C538AE" w:rsidR="00676781" w:rsidDel="00BA5A02" w:rsidRDefault="00676781">
      <w:pPr>
        <w:pStyle w:val="Heading1"/>
        <w:numPr>
          <w:ilvl w:val="0"/>
          <w:numId w:val="123"/>
        </w:numPr>
        <w:ind w:left="1134" w:hanging="1134"/>
        <w:rPr>
          <w:del w:id="12287" w:author="Liam Coleman" w:date="2021-04-20T11:08:00Z"/>
        </w:rPr>
        <w:pPrChange w:id="12288" w:author="Liam Coleman" w:date="2021-05-24T15:39:00Z">
          <w:pPr/>
        </w:pPrChange>
      </w:pPr>
      <w:del w:id="12289" w:author="Liam Coleman" w:date="2021-04-20T11:08:00Z">
        <w:r w:rsidDel="00BA5A02">
          <w:tab/>
        </w:r>
        <w:r w:rsidRPr="00BC0D53" w:rsidDel="00BA5A02">
          <w:rPr>
            <w:noProof/>
            <w:lang w:val="en-GB" w:eastAsia="en-GB"/>
          </w:rPr>
          <w:drawing>
            <wp:inline distT="0" distB="0" distL="0" distR="0" wp14:anchorId="1DB65F05" wp14:editId="7868055A">
              <wp:extent cx="3986740" cy="3467404"/>
              <wp:effectExtent l="19050" t="19050" r="139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00932" cy="3479747"/>
                      </a:xfrm>
                      <a:prstGeom prst="rect">
                        <a:avLst/>
                      </a:prstGeom>
                      <a:noFill/>
                      <a:ln w="15875">
                        <a:solidFill>
                          <a:schemeClr val="tx1"/>
                        </a:solidFill>
                      </a:ln>
                    </pic:spPr>
                  </pic:pic>
                </a:graphicData>
              </a:graphic>
            </wp:inline>
          </w:drawing>
        </w:r>
        <w:bookmarkStart w:id="12290" w:name="_Toc69823415"/>
        <w:bookmarkStart w:id="12291" w:name="_Toc69824122"/>
        <w:bookmarkStart w:id="12292" w:name="_Toc69913082"/>
        <w:bookmarkStart w:id="12293" w:name="_Toc69913799"/>
        <w:bookmarkStart w:id="12294" w:name="_Toc70332046"/>
        <w:bookmarkStart w:id="12295" w:name="_Toc70332282"/>
        <w:bookmarkStart w:id="12296" w:name="_Toc72763103"/>
        <w:bookmarkEnd w:id="12290"/>
        <w:bookmarkEnd w:id="12291"/>
        <w:bookmarkEnd w:id="12292"/>
        <w:bookmarkEnd w:id="12293"/>
        <w:bookmarkEnd w:id="12294"/>
        <w:bookmarkEnd w:id="12295"/>
        <w:bookmarkEnd w:id="12296"/>
      </w:del>
    </w:p>
    <w:p w14:paraId="3FBC6047" w14:textId="016AADF6" w:rsidR="00B452A9" w:rsidDel="00BA5A02" w:rsidRDefault="00B452A9">
      <w:pPr>
        <w:pStyle w:val="Heading1"/>
        <w:numPr>
          <w:ilvl w:val="0"/>
          <w:numId w:val="123"/>
        </w:numPr>
        <w:ind w:left="1134" w:hanging="1134"/>
        <w:rPr>
          <w:del w:id="12297" w:author="Liam Coleman" w:date="2021-04-20T11:08:00Z"/>
        </w:rPr>
        <w:pPrChange w:id="12298" w:author="Liam Coleman" w:date="2021-05-24T15:39:00Z">
          <w:pPr/>
        </w:pPrChange>
      </w:pPr>
      <w:del w:id="12299" w:author="Liam Coleman" w:date="2021-04-20T11:08:00Z">
        <w:r w:rsidDel="00BA5A02">
          <w:tab/>
        </w:r>
        <w:r w:rsidDel="00BA5A02">
          <w:rPr>
            <w:noProof/>
            <w:lang w:val="en-GB" w:eastAsia="en-GB"/>
          </w:rPr>
          <w:drawing>
            <wp:inline distT="0" distB="0" distL="0" distR="0" wp14:anchorId="49A232EC" wp14:editId="6E8870DB">
              <wp:extent cx="3979469" cy="2983277"/>
              <wp:effectExtent l="19050" t="19050" r="21590" b="26670"/>
              <wp:docPr id="21" name="Picture 21" descr="\\Server-1\Public\CBE Software\Development\Projects\CBEWinEPOS\CashGuard\Documents\SDS\SDS_Screenshots\FutaTill Screenshots\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er-1\Public\CBE Software\Development\Projects\CBEWinEPOS\CashGuard\Documents\SDS\SDS_Screenshots\FutaTill Screenshots\Screen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10034" cy="3006191"/>
                      </a:xfrm>
                      <a:prstGeom prst="rect">
                        <a:avLst/>
                      </a:prstGeom>
                      <a:noFill/>
                      <a:ln w="15875">
                        <a:solidFill>
                          <a:schemeClr val="tx1"/>
                        </a:solidFill>
                      </a:ln>
                    </pic:spPr>
                  </pic:pic>
                </a:graphicData>
              </a:graphic>
            </wp:inline>
          </w:drawing>
        </w:r>
        <w:bookmarkStart w:id="12300" w:name="_Toc69823416"/>
        <w:bookmarkStart w:id="12301" w:name="_Toc69824123"/>
        <w:bookmarkStart w:id="12302" w:name="_Toc69913083"/>
        <w:bookmarkStart w:id="12303" w:name="_Toc69913800"/>
        <w:bookmarkStart w:id="12304" w:name="_Toc70332047"/>
        <w:bookmarkStart w:id="12305" w:name="_Toc70332283"/>
        <w:bookmarkStart w:id="12306" w:name="_Toc72763104"/>
        <w:bookmarkEnd w:id="12300"/>
        <w:bookmarkEnd w:id="12301"/>
        <w:bookmarkEnd w:id="12302"/>
        <w:bookmarkEnd w:id="12303"/>
        <w:bookmarkEnd w:id="12304"/>
        <w:bookmarkEnd w:id="12305"/>
        <w:bookmarkEnd w:id="12306"/>
      </w:del>
    </w:p>
    <w:p w14:paraId="38C666ED" w14:textId="2FD79507" w:rsidR="00676781" w:rsidDel="00BA5A02" w:rsidRDefault="00C92594">
      <w:pPr>
        <w:pStyle w:val="Heading1"/>
        <w:numPr>
          <w:ilvl w:val="0"/>
          <w:numId w:val="123"/>
        </w:numPr>
        <w:ind w:left="1134" w:hanging="1134"/>
        <w:rPr>
          <w:del w:id="12307" w:author="Liam Coleman" w:date="2021-04-20T11:08:00Z"/>
        </w:rPr>
        <w:pPrChange w:id="12308" w:author="Liam Coleman" w:date="2021-05-24T15:39:00Z">
          <w:pPr/>
        </w:pPrChange>
      </w:pPr>
      <w:del w:id="12309" w:author="Liam Coleman" w:date="2021-04-20T11:08:00Z">
        <w:r w:rsidDel="00BA5A02">
          <w:rPr>
            <w:b/>
          </w:rPr>
          <w:delText>Step 2</w:delText>
        </w:r>
        <w:r w:rsidR="00676781" w:rsidDel="00BA5A02">
          <w:delText>: Cashier Presses Subtotal:</w:delText>
        </w:r>
        <w:bookmarkStart w:id="12310" w:name="_Toc69823417"/>
        <w:bookmarkStart w:id="12311" w:name="_Toc69824124"/>
        <w:bookmarkStart w:id="12312" w:name="_Toc69913084"/>
        <w:bookmarkStart w:id="12313" w:name="_Toc69913801"/>
        <w:bookmarkStart w:id="12314" w:name="_Toc70332048"/>
        <w:bookmarkStart w:id="12315" w:name="_Toc70332284"/>
        <w:bookmarkStart w:id="12316" w:name="_Toc72763105"/>
        <w:bookmarkEnd w:id="12310"/>
        <w:bookmarkEnd w:id="12311"/>
        <w:bookmarkEnd w:id="12312"/>
        <w:bookmarkEnd w:id="12313"/>
        <w:bookmarkEnd w:id="12314"/>
        <w:bookmarkEnd w:id="12315"/>
        <w:bookmarkEnd w:id="12316"/>
      </w:del>
    </w:p>
    <w:p w14:paraId="2E67517D" w14:textId="61EA7F48" w:rsidR="00676781" w:rsidDel="00BA5A02" w:rsidRDefault="00676781">
      <w:pPr>
        <w:pStyle w:val="Heading1"/>
        <w:numPr>
          <w:ilvl w:val="0"/>
          <w:numId w:val="123"/>
        </w:numPr>
        <w:ind w:left="1134" w:hanging="1134"/>
        <w:rPr>
          <w:del w:id="12317" w:author="Liam Coleman" w:date="2021-04-20T11:08:00Z"/>
        </w:rPr>
        <w:pPrChange w:id="12318" w:author="Liam Coleman" w:date="2021-05-24T15:39:00Z">
          <w:pPr/>
        </w:pPrChange>
      </w:pPr>
      <w:del w:id="12319" w:author="Liam Coleman" w:date="2021-04-20T11:08:00Z">
        <w:r w:rsidDel="00BA5A02">
          <w:delText xml:space="preserve">Note that the money tender denomination buttons are not required. </w:delText>
        </w:r>
        <w:bookmarkStart w:id="12320" w:name="_Toc69823418"/>
        <w:bookmarkStart w:id="12321" w:name="_Toc69824125"/>
        <w:bookmarkStart w:id="12322" w:name="_Toc69913085"/>
        <w:bookmarkStart w:id="12323" w:name="_Toc69913802"/>
        <w:bookmarkStart w:id="12324" w:name="_Toc70332049"/>
        <w:bookmarkStart w:id="12325" w:name="_Toc70332285"/>
        <w:bookmarkStart w:id="12326" w:name="_Toc72763106"/>
        <w:bookmarkEnd w:id="12320"/>
        <w:bookmarkEnd w:id="12321"/>
        <w:bookmarkEnd w:id="12322"/>
        <w:bookmarkEnd w:id="12323"/>
        <w:bookmarkEnd w:id="12324"/>
        <w:bookmarkEnd w:id="12325"/>
        <w:bookmarkEnd w:id="12326"/>
      </w:del>
    </w:p>
    <w:p w14:paraId="4CADF583" w14:textId="7D8A8280" w:rsidR="00676781" w:rsidDel="00BA5A02" w:rsidRDefault="00676781">
      <w:pPr>
        <w:pStyle w:val="Heading1"/>
        <w:numPr>
          <w:ilvl w:val="0"/>
          <w:numId w:val="123"/>
        </w:numPr>
        <w:ind w:left="1134" w:hanging="1134"/>
        <w:rPr>
          <w:del w:id="12327" w:author="Liam Coleman" w:date="2021-04-20T11:08:00Z"/>
        </w:rPr>
        <w:pPrChange w:id="12328" w:author="Liam Coleman" w:date="2021-05-24T15:39:00Z">
          <w:pPr>
            <w:pStyle w:val="ReviewNotes"/>
          </w:pPr>
        </w:pPrChange>
      </w:pPr>
      <w:del w:id="12329" w:author="Liam Coleman" w:date="2021-04-20T11:08:00Z">
        <w:r w:rsidDel="00BA5A02">
          <w:delText>A check is required for these buttons and if pressed Function not all owed error is thrown on the POS. This is a fall back mechanism in case panels cannot be reconfigured</w:delText>
        </w:r>
        <w:bookmarkStart w:id="12330" w:name="_Toc69823419"/>
        <w:bookmarkStart w:id="12331" w:name="_Toc69824126"/>
        <w:bookmarkStart w:id="12332" w:name="_Toc69913086"/>
        <w:bookmarkStart w:id="12333" w:name="_Toc69913803"/>
        <w:bookmarkStart w:id="12334" w:name="_Toc70332050"/>
        <w:bookmarkStart w:id="12335" w:name="_Toc70332286"/>
        <w:bookmarkStart w:id="12336" w:name="_Toc72763107"/>
        <w:bookmarkEnd w:id="12330"/>
        <w:bookmarkEnd w:id="12331"/>
        <w:bookmarkEnd w:id="12332"/>
        <w:bookmarkEnd w:id="12333"/>
        <w:bookmarkEnd w:id="12334"/>
        <w:bookmarkEnd w:id="12335"/>
        <w:bookmarkEnd w:id="12336"/>
      </w:del>
    </w:p>
    <w:p w14:paraId="48B078E8" w14:textId="2B8188C9" w:rsidR="00676781" w:rsidDel="00BA5A02" w:rsidRDefault="00676781">
      <w:pPr>
        <w:pStyle w:val="Heading1"/>
        <w:numPr>
          <w:ilvl w:val="0"/>
          <w:numId w:val="123"/>
        </w:numPr>
        <w:ind w:left="1134" w:hanging="1134"/>
        <w:rPr>
          <w:del w:id="12337" w:author="Liam Coleman" w:date="2021-04-20T11:08:00Z"/>
        </w:rPr>
        <w:pPrChange w:id="12338" w:author="Liam Coleman" w:date="2021-05-24T15:39:00Z">
          <w:pPr>
            <w:pStyle w:val="ReviewNotes"/>
          </w:pPr>
        </w:pPrChange>
      </w:pPr>
      <w:del w:id="12339" w:author="Liam Coleman" w:date="2021-04-20T11:08:00Z">
        <w:r w:rsidDel="00BA5A02">
          <w:delText xml:space="preserve">An Alternate option of displaying Sale total and Amount </w:delText>
        </w:r>
        <w:r w:rsidR="00DE7191" w:rsidDel="00BA5A02">
          <w:delText>Inserted</w:delText>
        </w:r>
        <w:r w:rsidDel="00BA5A02">
          <w:delText xml:space="preserve"> is the Dual Currency Feature. This should be consulted to see if integration can be made easier. The Above suggestion may not lend to large figures.</w:delText>
        </w:r>
        <w:bookmarkStart w:id="12340" w:name="_Toc69823420"/>
        <w:bookmarkStart w:id="12341" w:name="_Toc69824127"/>
        <w:bookmarkStart w:id="12342" w:name="_Toc69913087"/>
        <w:bookmarkStart w:id="12343" w:name="_Toc69913804"/>
        <w:bookmarkStart w:id="12344" w:name="_Toc70332051"/>
        <w:bookmarkStart w:id="12345" w:name="_Toc70332287"/>
        <w:bookmarkStart w:id="12346" w:name="_Toc72763108"/>
        <w:bookmarkEnd w:id="12340"/>
        <w:bookmarkEnd w:id="12341"/>
        <w:bookmarkEnd w:id="12342"/>
        <w:bookmarkEnd w:id="12343"/>
        <w:bookmarkEnd w:id="12344"/>
        <w:bookmarkEnd w:id="12345"/>
        <w:bookmarkEnd w:id="12346"/>
      </w:del>
    </w:p>
    <w:p w14:paraId="351B3FB6" w14:textId="236950FA" w:rsidR="00676781" w:rsidDel="00BA5A02" w:rsidRDefault="00676781">
      <w:pPr>
        <w:pStyle w:val="Heading1"/>
        <w:numPr>
          <w:ilvl w:val="0"/>
          <w:numId w:val="123"/>
        </w:numPr>
        <w:ind w:left="1134" w:hanging="1134"/>
        <w:rPr>
          <w:del w:id="12347" w:author="Liam Coleman" w:date="2021-04-20T11:08:00Z"/>
        </w:rPr>
        <w:pPrChange w:id="12348" w:author="Liam Coleman" w:date="2021-05-24T15:39:00Z">
          <w:pPr/>
        </w:pPrChange>
      </w:pPr>
      <w:bookmarkStart w:id="12349" w:name="_Toc69823421"/>
      <w:bookmarkStart w:id="12350" w:name="_Toc69824128"/>
      <w:bookmarkStart w:id="12351" w:name="_Toc69913088"/>
      <w:bookmarkStart w:id="12352" w:name="_Toc69913805"/>
      <w:bookmarkStart w:id="12353" w:name="_Toc70332052"/>
      <w:bookmarkStart w:id="12354" w:name="_Toc70332288"/>
      <w:bookmarkStart w:id="12355" w:name="_Toc72763109"/>
      <w:bookmarkEnd w:id="12349"/>
      <w:bookmarkEnd w:id="12350"/>
      <w:bookmarkEnd w:id="12351"/>
      <w:bookmarkEnd w:id="12352"/>
      <w:bookmarkEnd w:id="12353"/>
      <w:bookmarkEnd w:id="12354"/>
      <w:bookmarkEnd w:id="12355"/>
    </w:p>
    <w:p w14:paraId="71680461" w14:textId="74ED1CFB" w:rsidR="00676781" w:rsidDel="00BA5A02" w:rsidRDefault="00676781">
      <w:pPr>
        <w:pStyle w:val="Heading1"/>
        <w:numPr>
          <w:ilvl w:val="0"/>
          <w:numId w:val="123"/>
        </w:numPr>
        <w:ind w:left="1134" w:hanging="1134"/>
        <w:rPr>
          <w:del w:id="12356" w:author="Liam Coleman" w:date="2021-04-20T11:08:00Z"/>
        </w:rPr>
        <w:pPrChange w:id="12357" w:author="Liam Coleman" w:date="2021-05-24T15:39:00Z">
          <w:pPr>
            <w:ind w:firstLine="720"/>
          </w:pPr>
        </w:pPrChange>
      </w:pPr>
      <w:del w:id="12358" w:author="Liam Coleman" w:date="2021-04-20T11:08:00Z">
        <w:r w:rsidDel="00BA5A02">
          <w:rPr>
            <w:noProof/>
            <w:lang w:val="en-GB" w:eastAsia="en-GB"/>
          </w:rPr>
          <w:drawing>
            <wp:inline distT="0" distB="0" distL="0" distR="0" wp14:anchorId="035E7BB2" wp14:editId="5ABC1223">
              <wp:extent cx="3975237" cy="2969971"/>
              <wp:effectExtent l="19050" t="19050" r="2540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98612" cy="2987435"/>
                      </a:xfrm>
                      <a:prstGeom prst="rect">
                        <a:avLst/>
                      </a:prstGeom>
                      <a:noFill/>
                      <a:ln w="15875">
                        <a:solidFill>
                          <a:schemeClr val="tx1"/>
                        </a:solidFill>
                      </a:ln>
                    </pic:spPr>
                  </pic:pic>
                </a:graphicData>
              </a:graphic>
            </wp:inline>
          </w:drawing>
        </w:r>
        <w:bookmarkStart w:id="12359" w:name="_Toc69823422"/>
        <w:bookmarkStart w:id="12360" w:name="_Toc69824129"/>
        <w:bookmarkStart w:id="12361" w:name="_Toc69913089"/>
        <w:bookmarkStart w:id="12362" w:name="_Toc69913806"/>
        <w:bookmarkStart w:id="12363" w:name="_Toc70332053"/>
        <w:bookmarkStart w:id="12364" w:name="_Toc70332289"/>
        <w:bookmarkStart w:id="12365" w:name="_Toc72763110"/>
        <w:bookmarkEnd w:id="12359"/>
        <w:bookmarkEnd w:id="12360"/>
        <w:bookmarkEnd w:id="12361"/>
        <w:bookmarkEnd w:id="12362"/>
        <w:bookmarkEnd w:id="12363"/>
        <w:bookmarkEnd w:id="12364"/>
        <w:bookmarkEnd w:id="12365"/>
      </w:del>
    </w:p>
    <w:p w14:paraId="3E7CE038" w14:textId="477DCFC1" w:rsidR="00B452A9" w:rsidDel="00BA5A02" w:rsidRDefault="00B452A9">
      <w:pPr>
        <w:pStyle w:val="Heading1"/>
        <w:numPr>
          <w:ilvl w:val="0"/>
          <w:numId w:val="123"/>
        </w:numPr>
        <w:ind w:left="1134" w:hanging="1134"/>
        <w:rPr>
          <w:del w:id="12366" w:author="Liam Coleman" w:date="2021-04-20T11:08:00Z"/>
        </w:rPr>
        <w:pPrChange w:id="12367" w:author="Liam Coleman" w:date="2021-05-24T15:39:00Z">
          <w:pPr>
            <w:ind w:firstLine="720"/>
          </w:pPr>
        </w:pPrChange>
      </w:pPr>
      <w:bookmarkStart w:id="12368" w:name="_Toc69823423"/>
      <w:bookmarkStart w:id="12369" w:name="_Toc69824130"/>
      <w:bookmarkStart w:id="12370" w:name="_Toc69913090"/>
      <w:bookmarkStart w:id="12371" w:name="_Toc69913807"/>
      <w:bookmarkStart w:id="12372" w:name="_Toc70332054"/>
      <w:bookmarkStart w:id="12373" w:name="_Toc70332290"/>
      <w:bookmarkStart w:id="12374" w:name="_Toc72763111"/>
      <w:bookmarkEnd w:id="12368"/>
      <w:bookmarkEnd w:id="12369"/>
      <w:bookmarkEnd w:id="12370"/>
      <w:bookmarkEnd w:id="12371"/>
      <w:bookmarkEnd w:id="12372"/>
      <w:bookmarkEnd w:id="12373"/>
      <w:bookmarkEnd w:id="12374"/>
    </w:p>
    <w:p w14:paraId="57B29C3C" w14:textId="3D0EF01E" w:rsidR="00B452A9" w:rsidDel="00BA5A02" w:rsidRDefault="00B452A9">
      <w:pPr>
        <w:pStyle w:val="Heading1"/>
        <w:numPr>
          <w:ilvl w:val="0"/>
          <w:numId w:val="123"/>
        </w:numPr>
        <w:ind w:left="1134" w:hanging="1134"/>
        <w:rPr>
          <w:del w:id="12375" w:author="Liam Coleman" w:date="2021-04-20T11:08:00Z"/>
        </w:rPr>
        <w:pPrChange w:id="12376" w:author="Liam Coleman" w:date="2021-05-24T15:39:00Z">
          <w:pPr>
            <w:ind w:firstLine="720"/>
          </w:pPr>
        </w:pPrChange>
      </w:pPr>
      <w:del w:id="12377" w:author="Liam Coleman" w:date="2021-04-20T11:08:00Z">
        <w:r w:rsidDel="00BA5A02">
          <w:rPr>
            <w:noProof/>
            <w:lang w:val="en-GB" w:eastAsia="en-GB"/>
          </w:rPr>
          <w:drawing>
            <wp:inline distT="0" distB="0" distL="0" distR="0" wp14:anchorId="7C10A493" wp14:editId="25868FC5">
              <wp:extent cx="3932445" cy="2948025"/>
              <wp:effectExtent l="19050" t="19050" r="11430" b="24130"/>
              <wp:docPr id="23" name="Picture 23" descr="\\Server-1\Public\CBE Software\Development\Projects\CBEWinEPOS\CashGuard\Documents\SDS\SDS_Screenshots\FutaTill Screenshots\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er-1\Public\CBE Software\Development\Projects\CBEWinEPOS\CashGuard\Documents\SDS\SDS_Screenshots\FutaTill Screenshots\Screen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4182" cy="2971817"/>
                      </a:xfrm>
                      <a:prstGeom prst="rect">
                        <a:avLst/>
                      </a:prstGeom>
                      <a:noFill/>
                      <a:ln w="15875">
                        <a:solidFill>
                          <a:schemeClr val="tx1"/>
                        </a:solidFill>
                      </a:ln>
                    </pic:spPr>
                  </pic:pic>
                </a:graphicData>
              </a:graphic>
            </wp:inline>
          </w:drawing>
        </w:r>
        <w:bookmarkStart w:id="12378" w:name="_Toc69823424"/>
        <w:bookmarkStart w:id="12379" w:name="_Toc69824131"/>
        <w:bookmarkStart w:id="12380" w:name="_Toc69913091"/>
        <w:bookmarkStart w:id="12381" w:name="_Toc69913808"/>
        <w:bookmarkStart w:id="12382" w:name="_Toc70332055"/>
        <w:bookmarkStart w:id="12383" w:name="_Toc70332291"/>
        <w:bookmarkStart w:id="12384" w:name="_Toc72763112"/>
        <w:bookmarkEnd w:id="12378"/>
        <w:bookmarkEnd w:id="12379"/>
        <w:bookmarkEnd w:id="12380"/>
        <w:bookmarkEnd w:id="12381"/>
        <w:bookmarkEnd w:id="12382"/>
        <w:bookmarkEnd w:id="12383"/>
        <w:bookmarkEnd w:id="12384"/>
      </w:del>
    </w:p>
    <w:p w14:paraId="7A20861B" w14:textId="280B9741" w:rsidR="00676781" w:rsidDel="00BA5A02" w:rsidRDefault="00676781">
      <w:pPr>
        <w:pStyle w:val="Heading1"/>
        <w:numPr>
          <w:ilvl w:val="0"/>
          <w:numId w:val="123"/>
        </w:numPr>
        <w:ind w:left="1134" w:hanging="1134"/>
        <w:rPr>
          <w:del w:id="12385" w:author="Liam Coleman" w:date="2021-04-20T11:08:00Z"/>
        </w:rPr>
        <w:pPrChange w:id="12386" w:author="Liam Coleman" w:date="2021-05-24T15:39:00Z">
          <w:pPr/>
        </w:pPrChange>
      </w:pPr>
      <w:del w:id="12387" w:author="Liam Coleman" w:date="2021-04-20T11:08:00Z">
        <w:r w:rsidRPr="00BC0D53" w:rsidDel="00BA5A02">
          <w:rPr>
            <w:b/>
          </w:rPr>
          <w:delText>Step</w:delText>
        </w:r>
        <w:r w:rsidR="00C92594" w:rsidRPr="00BC0D53" w:rsidDel="00BA5A02">
          <w:rPr>
            <w:b/>
          </w:rPr>
          <w:delText xml:space="preserve"> </w:delText>
        </w:r>
        <w:r w:rsidRPr="00BC0D53" w:rsidDel="00BA5A02">
          <w:rPr>
            <w:b/>
          </w:rPr>
          <w:delText>3</w:delText>
        </w:r>
        <w:r w:rsidDel="00BA5A02">
          <w:delText xml:space="preserve"> At this point The Cashier can Press the CashGuard to tender the €0.40 and find out how much the Customer Still owes. To facilitate this, </w:delText>
        </w:r>
        <w:r w:rsidR="00DE7191" w:rsidDel="00BA5A02">
          <w:rPr>
            <w:b/>
          </w:rPr>
          <w:delText>D</w:delText>
        </w:r>
        <w:r w:rsidRPr="00BC0D53" w:rsidDel="00BA5A02">
          <w:rPr>
            <w:b/>
          </w:rPr>
          <w:delText>isablePayIn</w:delText>
        </w:r>
        <w:r w:rsidDel="00BA5A02">
          <w:delText xml:space="preserve"> is called and the POS waits for the final </w:delText>
        </w:r>
        <w:r w:rsidRPr="00BC0D53" w:rsidDel="00BA5A02">
          <w:rPr>
            <w:b/>
          </w:rPr>
          <w:delText>Amount</w:delText>
        </w:r>
        <w:r w:rsidR="00DE7191" w:rsidDel="00BA5A02">
          <w:rPr>
            <w:b/>
          </w:rPr>
          <w:delText>Inserted</w:delText>
        </w:r>
        <w:r w:rsidDel="00BA5A02">
          <w:delText xml:space="preserve"> update via CG </w:delText>
        </w:r>
        <w:r w:rsidRPr="00BC0D53" w:rsidDel="00BA5A02">
          <w:rPr>
            <w:b/>
          </w:rPr>
          <w:delText>StatusEvent</w:delText>
        </w:r>
        <w:r w:rsidDel="00BA5A02">
          <w:delText xml:space="preserve">. Thereafter the monies are </w:delText>
        </w:r>
        <w:r w:rsidR="00A7131C" w:rsidDel="00BA5A02">
          <w:delText>insert</w:delText>
        </w:r>
        <w:r w:rsidDel="00BA5A02">
          <w:delText>ed. Whatever monies are owed is displayed. It could result that the Customer added extra monies just when the CG tender button was pressed if so the sale will be tendered as detailed on the next screen.</w:delText>
        </w:r>
        <w:bookmarkStart w:id="12388" w:name="_Toc69823425"/>
        <w:bookmarkStart w:id="12389" w:name="_Toc69824132"/>
        <w:bookmarkStart w:id="12390" w:name="_Toc69913092"/>
        <w:bookmarkStart w:id="12391" w:name="_Toc69913809"/>
        <w:bookmarkStart w:id="12392" w:name="_Toc70332056"/>
        <w:bookmarkStart w:id="12393" w:name="_Toc70332292"/>
        <w:bookmarkStart w:id="12394" w:name="_Toc72763113"/>
        <w:bookmarkEnd w:id="12388"/>
        <w:bookmarkEnd w:id="12389"/>
        <w:bookmarkEnd w:id="12390"/>
        <w:bookmarkEnd w:id="12391"/>
        <w:bookmarkEnd w:id="12392"/>
        <w:bookmarkEnd w:id="12393"/>
        <w:bookmarkEnd w:id="12394"/>
      </w:del>
    </w:p>
    <w:p w14:paraId="4CC5B19E" w14:textId="72FBB8B6" w:rsidR="00C92594" w:rsidDel="00BA5A02" w:rsidRDefault="00C92594">
      <w:pPr>
        <w:pStyle w:val="Heading1"/>
        <w:numPr>
          <w:ilvl w:val="0"/>
          <w:numId w:val="123"/>
        </w:numPr>
        <w:ind w:left="1134" w:hanging="1134"/>
        <w:rPr>
          <w:del w:id="12395" w:author="Liam Coleman" w:date="2021-04-20T11:08:00Z"/>
        </w:rPr>
        <w:pPrChange w:id="12396" w:author="Liam Coleman" w:date="2021-05-24T15:39:00Z">
          <w:pPr>
            <w:spacing w:before="0" w:after="200"/>
            <w:jc w:val="left"/>
          </w:pPr>
        </w:pPrChange>
      </w:pPr>
      <w:del w:id="12397" w:author="Liam Coleman" w:date="2021-04-20T11:08:00Z">
        <w:r w:rsidDel="00BA5A02">
          <w:br w:type="page"/>
        </w:r>
      </w:del>
    </w:p>
    <w:p w14:paraId="573BE552" w14:textId="639A2C55" w:rsidR="00676781" w:rsidDel="00BA5A02" w:rsidRDefault="00676781">
      <w:pPr>
        <w:pStyle w:val="Heading1"/>
        <w:numPr>
          <w:ilvl w:val="0"/>
          <w:numId w:val="123"/>
        </w:numPr>
        <w:ind w:left="1134" w:hanging="1134"/>
        <w:rPr>
          <w:del w:id="12398" w:author="Liam Coleman" w:date="2021-04-20T11:08:00Z"/>
        </w:rPr>
        <w:pPrChange w:id="12399" w:author="Liam Coleman" w:date="2021-05-24T15:39:00Z">
          <w:pPr/>
        </w:pPrChange>
      </w:pPr>
      <w:del w:id="12400" w:author="Liam Coleman" w:date="2021-04-20T11:08:00Z">
        <w:r w:rsidRPr="00BC0D53" w:rsidDel="00BA5A02">
          <w:rPr>
            <w:b/>
          </w:rPr>
          <w:delText>Step 4</w:delText>
        </w:r>
        <w:r w:rsidDel="00BA5A02">
          <w:delText>: The amount owed is updated</w:delText>
        </w:r>
        <w:r w:rsidR="00DE4020" w:rsidDel="00BA5A02">
          <w:delText xml:space="preserve">, in this case €0.10 which can be tendered by another tender types (i.e. multi tender scenario) or tendered by CG (i.e. Customer wanted to know how much more they owe.).  Notice the </w:delText>
        </w:r>
        <w:r w:rsidR="00A7131C" w:rsidDel="00BA5A02">
          <w:delText>insert</w:delText>
        </w:r>
        <w:r w:rsidR="00DE4020" w:rsidDel="00BA5A02">
          <w:delText>ed amount has been reset to €0.00.</w:delText>
        </w:r>
        <w:bookmarkStart w:id="12401" w:name="_Toc69823426"/>
        <w:bookmarkStart w:id="12402" w:name="_Toc69824133"/>
        <w:bookmarkStart w:id="12403" w:name="_Toc69913093"/>
        <w:bookmarkStart w:id="12404" w:name="_Toc69913810"/>
        <w:bookmarkStart w:id="12405" w:name="_Toc70332057"/>
        <w:bookmarkStart w:id="12406" w:name="_Toc70332293"/>
        <w:bookmarkStart w:id="12407" w:name="_Toc72763114"/>
        <w:bookmarkEnd w:id="12401"/>
        <w:bookmarkEnd w:id="12402"/>
        <w:bookmarkEnd w:id="12403"/>
        <w:bookmarkEnd w:id="12404"/>
        <w:bookmarkEnd w:id="12405"/>
        <w:bookmarkEnd w:id="12406"/>
        <w:bookmarkEnd w:id="12407"/>
      </w:del>
    </w:p>
    <w:p w14:paraId="2FD95C59" w14:textId="16280B10" w:rsidR="00676781" w:rsidDel="00BA5A02" w:rsidRDefault="00676781">
      <w:pPr>
        <w:pStyle w:val="Heading1"/>
        <w:numPr>
          <w:ilvl w:val="0"/>
          <w:numId w:val="123"/>
        </w:numPr>
        <w:ind w:left="1134" w:hanging="1134"/>
        <w:rPr>
          <w:del w:id="12408" w:author="Liam Coleman" w:date="2021-04-20T11:08:00Z"/>
        </w:rPr>
        <w:pPrChange w:id="12409" w:author="Liam Coleman" w:date="2021-05-24T15:39:00Z">
          <w:pPr>
            <w:ind w:firstLine="720"/>
          </w:pPr>
        </w:pPrChange>
      </w:pPr>
      <w:del w:id="12410" w:author="Liam Coleman" w:date="2021-04-20T11:08:00Z">
        <w:r w:rsidDel="00BA5A02">
          <w:rPr>
            <w:noProof/>
            <w:lang w:val="en-GB" w:eastAsia="en-GB"/>
          </w:rPr>
          <w:drawing>
            <wp:inline distT="0" distB="0" distL="0" distR="0" wp14:anchorId="36462F7D" wp14:editId="3D98ADB8">
              <wp:extent cx="3776317" cy="2830982"/>
              <wp:effectExtent l="19050" t="19050" r="1524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98957" cy="2847955"/>
                      </a:xfrm>
                      <a:prstGeom prst="rect">
                        <a:avLst/>
                      </a:prstGeom>
                      <a:noFill/>
                      <a:ln w="15875">
                        <a:solidFill>
                          <a:schemeClr val="tx1"/>
                        </a:solidFill>
                      </a:ln>
                    </pic:spPr>
                  </pic:pic>
                </a:graphicData>
              </a:graphic>
            </wp:inline>
          </w:drawing>
        </w:r>
        <w:bookmarkStart w:id="12411" w:name="_Toc69823427"/>
        <w:bookmarkStart w:id="12412" w:name="_Toc69824134"/>
        <w:bookmarkStart w:id="12413" w:name="_Toc69913094"/>
        <w:bookmarkStart w:id="12414" w:name="_Toc69913811"/>
        <w:bookmarkStart w:id="12415" w:name="_Toc70332058"/>
        <w:bookmarkStart w:id="12416" w:name="_Toc70332294"/>
        <w:bookmarkStart w:id="12417" w:name="_Toc72763115"/>
        <w:bookmarkEnd w:id="12411"/>
        <w:bookmarkEnd w:id="12412"/>
        <w:bookmarkEnd w:id="12413"/>
        <w:bookmarkEnd w:id="12414"/>
        <w:bookmarkEnd w:id="12415"/>
        <w:bookmarkEnd w:id="12416"/>
        <w:bookmarkEnd w:id="12417"/>
      </w:del>
    </w:p>
    <w:p w14:paraId="40B888D7" w14:textId="193D2208" w:rsidR="00B452A9" w:rsidDel="00BA5A02" w:rsidRDefault="00B452A9">
      <w:pPr>
        <w:pStyle w:val="Heading1"/>
        <w:numPr>
          <w:ilvl w:val="0"/>
          <w:numId w:val="123"/>
        </w:numPr>
        <w:ind w:left="1134" w:hanging="1134"/>
        <w:rPr>
          <w:del w:id="12418" w:author="Liam Coleman" w:date="2021-04-20T11:08:00Z"/>
        </w:rPr>
        <w:pPrChange w:id="12419" w:author="Liam Coleman" w:date="2021-05-24T15:39:00Z">
          <w:pPr>
            <w:ind w:firstLine="720"/>
          </w:pPr>
        </w:pPrChange>
      </w:pPr>
      <w:bookmarkStart w:id="12420" w:name="_Toc69823428"/>
      <w:bookmarkStart w:id="12421" w:name="_Toc69824135"/>
      <w:bookmarkStart w:id="12422" w:name="_Toc69913095"/>
      <w:bookmarkStart w:id="12423" w:name="_Toc69913812"/>
      <w:bookmarkStart w:id="12424" w:name="_Toc70332059"/>
      <w:bookmarkStart w:id="12425" w:name="_Toc70332295"/>
      <w:bookmarkStart w:id="12426" w:name="_Toc72763116"/>
      <w:bookmarkEnd w:id="12420"/>
      <w:bookmarkEnd w:id="12421"/>
      <w:bookmarkEnd w:id="12422"/>
      <w:bookmarkEnd w:id="12423"/>
      <w:bookmarkEnd w:id="12424"/>
      <w:bookmarkEnd w:id="12425"/>
      <w:bookmarkEnd w:id="12426"/>
    </w:p>
    <w:p w14:paraId="02667707" w14:textId="5D821B8D" w:rsidR="00B452A9" w:rsidDel="00BA5A02" w:rsidRDefault="00B452A9">
      <w:pPr>
        <w:pStyle w:val="Heading1"/>
        <w:numPr>
          <w:ilvl w:val="0"/>
          <w:numId w:val="123"/>
        </w:numPr>
        <w:ind w:left="1134" w:hanging="1134"/>
        <w:rPr>
          <w:del w:id="12427" w:author="Liam Coleman" w:date="2021-04-20T11:08:00Z"/>
        </w:rPr>
        <w:pPrChange w:id="12428" w:author="Liam Coleman" w:date="2021-05-24T15:39:00Z">
          <w:pPr>
            <w:ind w:firstLine="720"/>
          </w:pPr>
        </w:pPrChange>
      </w:pPr>
      <w:del w:id="12429" w:author="Liam Coleman" w:date="2021-04-20T11:08:00Z">
        <w:r w:rsidDel="00BA5A02">
          <w:rPr>
            <w:noProof/>
            <w:lang w:val="en-GB" w:eastAsia="en-GB"/>
          </w:rPr>
          <w:drawing>
            <wp:inline distT="0" distB="0" distL="0" distR="0" wp14:anchorId="254D477C" wp14:editId="20BC1925">
              <wp:extent cx="3737287" cy="2801722"/>
              <wp:effectExtent l="19050" t="19050" r="15875" b="17780"/>
              <wp:docPr id="24" name="Picture 24" descr="\\Server-1\Public\CBE Software\Development\Projects\CBEWinEPOS\CashGuard\Documents\SDS\SDS_Screenshots\FutaTill Screenshots\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er-1\Public\CBE Software\Development\Projects\CBEWinEPOS\CashGuard\Documents\SDS\SDS_Screenshots\FutaTill Screenshots\Screen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45194" cy="2807649"/>
                      </a:xfrm>
                      <a:prstGeom prst="rect">
                        <a:avLst/>
                      </a:prstGeom>
                      <a:noFill/>
                      <a:ln w="15875">
                        <a:solidFill>
                          <a:schemeClr val="tx1"/>
                        </a:solidFill>
                      </a:ln>
                    </pic:spPr>
                  </pic:pic>
                </a:graphicData>
              </a:graphic>
            </wp:inline>
          </w:drawing>
        </w:r>
        <w:bookmarkStart w:id="12430" w:name="_Toc69823429"/>
        <w:bookmarkStart w:id="12431" w:name="_Toc69824136"/>
        <w:bookmarkStart w:id="12432" w:name="_Toc69913096"/>
        <w:bookmarkStart w:id="12433" w:name="_Toc69913813"/>
        <w:bookmarkStart w:id="12434" w:name="_Toc70332060"/>
        <w:bookmarkStart w:id="12435" w:name="_Toc70332296"/>
        <w:bookmarkStart w:id="12436" w:name="_Toc72763117"/>
        <w:bookmarkEnd w:id="12430"/>
        <w:bookmarkEnd w:id="12431"/>
        <w:bookmarkEnd w:id="12432"/>
        <w:bookmarkEnd w:id="12433"/>
        <w:bookmarkEnd w:id="12434"/>
        <w:bookmarkEnd w:id="12435"/>
        <w:bookmarkEnd w:id="12436"/>
      </w:del>
    </w:p>
    <w:p w14:paraId="2FF0EFA2" w14:textId="6367D17A" w:rsidR="00DE4020" w:rsidDel="00BA5A02" w:rsidRDefault="00DE4020">
      <w:pPr>
        <w:pStyle w:val="Heading1"/>
        <w:numPr>
          <w:ilvl w:val="0"/>
          <w:numId w:val="123"/>
        </w:numPr>
        <w:ind w:left="1134" w:hanging="1134"/>
        <w:rPr>
          <w:del w:id="12437" w:author="Liam Coleman" w:date="2021-04-20T11:08:00Z"/>
        </w:rPr>
        <w:pPrChange w:id="12438" w:author="Liam Coleman" w:date="2021-05-24T15:39:00Z">
          <w:pPr/>
        </w:pPrChange>
      </w:pPr>
      <w:bookmarkStart w:id="12439" w:name="_Toc69823430"/>
      <w:bookmarkStart w:id="12440" w:name="_Toc69824137"/>
      <w:bookmarkStart w:id="12441" w:name="_Toc69913097"/>
      <w:bookmarkStart w:id="12442" w:name="_Toc69913814"/>
      <w:bookmarkStart w:id="12443" w:name="_Toc70332061"/>
      <w:bookmarkStart w:id="12444" w:name="_Toc70332297"/>
      <w:bookmarkStart w:id="12445" w:name="_Toc72763118"/>
      <w:bookmarkEnd w:id="12439"/>
      <w:bookmarkEnd w:id="12440"/>
      <w:bookmarkEnd w:id="12441"/>
      <w:bookmarkEnd w:id="12442"/>
      <w:bookmarkEnd w:id="12443"/>
      <w:bookmarkEnd w:id="12444"/>
      <w:bookmarkEnd w:id="12445"/>
    </w:p>
    <w:p w14:paraId="4925D426" w14:textId="788A5D17" w:rsidR="00DE4020" w:rsidDel="00BA5A02" w:rsidRDefault="00DE4020">
      <w:pPr>
        <w:pStyle w:val="Heading1"/>
        <w:numPr>
          <w:ilvl w:val="0"/>
          <w:numId w:val="123"/>
        </w:numPr>
        <w:ind w:left="1134" w:hanging="1134"/>
        <w:rPr>
          <w:del w:id="12446" w:author="Liam Coleman" w:date="2021-04-20T11:08:00Z"/>
        </w:rPr>
        <w:pPrChange w:id="12447" w:author="Liam Coleman" w:date="2021-05-24T15:39:00Z">
          <w:pPr/>
        </w:pPrChange>
      </w:pPr>
      <w:del w:id="12448" w:author="Liam Coleman" w:date="2021-04-20T11:08:00Z">
        <w:r w:rsidRPr="00BC0D53" w:rsidDel="00BA5A02">
          <w:rPr>
            <w:b/>
          </w:rPr>
          <w:delText>Step 5:</w:delText>
        </w:r>
        <w:r w:rsidDel="00BA5A02">
          <w:delText xml:space="preserve"> In our example the Customer chooses to tender the remaining €0.10 by </w:delText>
        </w:r>
        <w:r w:rsidR="00A7131C" w:rsidDel="00BA5A02">
          <w:delText>insert</w:delText>
        </w:r>
        <w:r w:rsidDel="00BA5A02">
          <w:delText xml:space="preserve">ing another €1.00 coin in the CG. As the </w:delText>
        </w:r>
        <w:r w:rsidR="00FC784C" w:rsidRPr="00BC0D53" w:rsidDel="00BA5A02">
          <w:rPr>
            <w:b/>
          </w:rPr>
          <w:delText>AmountInserted</w:delText>
        </w:r>
        <w:r w:rsidDel="00BA5A02">
          <w:delText xml:space="preserve"> now exce</w:delText>
        </w:r>
        <w:r w:rsidR="00FC784C" w:rsidDel="00BA5A02">
          <w:delText>e</w:delText>
        </w:r>
        <w:r w:rsidDel="00BA5A02">
          <w:delText>ds Sale</w:delText>
        </w:r>
        <w:r w:rsidR="00FC784C" w:rsidDel="00BA5A02">
          <w:delText xml:space="preserve"> </w:delText>
        </w:r>
        <w:r w:rsidDel="00BA5A02">
          <w:delText xml:space="preserve">Amount the POS automatically calls </w:delText>
        </w:r>
        <w:r w:rsidRPr="00BC0D53" w:rsidDel="00BA5A02">
          <w:rPr>
            <w:b/>
          </w:rPr>
          <w:delText>DisablePayIn</w:delText>
        </w:r>
        <w:r w:rsidDel="00BA5A02">
          <w:delText xml:space="preserve"> and waits for the final </w:delText>
        </w:r>
        <w:r w:rsidR="00FC784C" w:rsidRPr="00E01FC0" w:rsidDel="00BA5A02">
          <w:rPr>
            <w:b/>
          </w:rPr>
          <w:delText>AmountInserted</w:delText>
        </w:r>
        <w:r w:rsidR="00FC784C" w:rsidDel="00BA5A02">
          <w:delText xml:space="preserve"> </w:delText>
        </w:r>
        <w:r w:rsidDel="00BA5A02">
          <w:delText xml:space="preserve">from CG. The Cashier then tenders the Sale by pressing the CG tender button. The POS now subtracts the sale amount form the </w:delText>
        </w:r>
        <w:r w:rsidR="00FC784C" w:rsidRPr="00E01FC0" w:rsidDel="00BA5A02">
          <w:rPr>
            <w:b/>
          </w:rPr>
          <w:delText>AmountInserted</w:delText>
        </w:r>
        <w:r w:rsidR="00FC784C" w:rsidDel="00BA5A02">
          <w:delText xml:space="preserve"> </w:delText>
        </w:r>
        <w:r w:rsidDel="00BA5A02">
          <w:delText>to determine the Change Due. The PO</w:delText>
        </w:r>
        <w:r w:rsidR="00FC784C" w:rsidDel="00BA5A02">
          <w:delText>S</w:delText>
        </w:r>
        <w:r w:rsidDel="00BA5A02">
          <w:delText xml:space="preserve"> calls </w:delText>
        </w:r>
        <w:r w:rsidR="00FC784C" w:rsidDel="00BA5A02">
          <w:delText xml:space="preserve">DepositOrDispense() </w:delText>
        </w:r>
        <w:r w:rsidDel="00BA5A02">
          <w:delText xml:space="preserve">with the </w:delText>
        </w:r>
        <w:r w:rsidR="00FC784C" w:rsidDel="00BA5A02">
          <w:delText xml:space="preserve">negative </w:delText>
        </w:r>
        <w:r w:rsidDel="00BA5A02">
          <w:delText>Change Due amount calculated as a parameter.</w:delText>
        </w:r>
        <w:bookmarkStart w:id="12449" w:name="_Toc69823431"/>
        <w:bookmarkStart w:id="12450" w:name="_Toc69824138"/>
        <w:bookmarkStart w:id="12451" w:name="_Toc69913098"/>
        <w:bookmarkStart w:id="12452" w:name="_Toc69913815"/>
        <w:bookmarkStart w:id="12453" w:name="_Toc70332062"/>
        <w:bookmarkStart w:id="12454" w:name="_Toc70332298"/>
        <w:bookmarkStart w:id="12455" w:name="_Toc72763119"/>
        <w:bookmarkEnd w:id="12449"/>
        <w:bookmarkEnd w:id="12450"/>
        <w:bookmarkEnd w:id="12451"/>
        <w:bookmarkEnd w:id="12452"/>
        <w:bookmarkEnd w:id="12453"/>
        <w:bookmarkEnd w:id="12454"/>
        <w:bookmarkEnd w:id="12455"/>
      </w:del>
    </w:p>
    <w:p w14:paraId="4B488C6C" w14:textId="4339DBCC" w:rsidR="00676781" w:rsidDel="00BA5A02" w:rsidRDefault="00676781">
      <w:pPr>
        <w:pStyle w:val="Heading1"/>
        <w:numPr>
          <w:ilvl w:val="0"/>
          <w:numId w:val="123"/>
        </w:numPr>
        <w:ind w:left="1134" w:hanging="1134"/>
        <w:rPr>
          <w:del w:id="12456" w:author="Liam Coleman" w:date="2021-04-20T11:08:00Z"/>
        </w:rPr>
        <w:pPrChange w:id="12457" w:author="Liam Coleman" w:date="2021-05-24T15:39:00Z">
          <w:pPr>
            <w:ind w:firstLine="720"/>
          </w:pPr>
        </w:pPrChange>
      </w:pPr>
      <w:del w:id="12458" w:author="Liam Coleman" w:date="2021-04-20T11:08:00Z">
        <w:r w:rsidDel="00BA5A02">
          <w:rPr>
            <w:noProof/>
            <w:lang w:val="en-GB" w:eastAsia="en-GB"/>
          </w:rPr>
          <w:drawing>
            <wp:inline distT="0" distB="0" distL="0" distR="0" wp14:anchorId="6B1D63A6" wp14:editId="6184D4E2">
              <wp:extent cx="3792243" cy="2838297"/>
              <wp:effectExtent l="19050" t="19050" r="1778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7505" cy="2857204"/>
                      </a:xfrm>
                      <a:prstGeom prst="rect">
                        <a:avLst/>
                      </a:prstGeom>
                      <a:noFill/>
                      <a:ln w="15875">
                        <a:solidFill>
                          <a:schemeClr val="tx1"/>
                        </a:solidFill>
                      </a:ln>
                    </pic:spPr>
                  </pic:pic>
                </a:graphicData>
              </a:graphic>
            </wp:inline>
          </w:drawing>
        </w:r>
        <w:bookmarkStart w:id="12459" w:name="_Toc69823432"/>
        <w:bookmarkStart w:id="12460" w:name="_Toc69824139"/>
        <w:bookmarkStart w:id="12461" w:name="_Toc69913099"/>
        <w:bookmarkStart w:id="12462" w:name="_Toc69913816"/>
        <w:bookmarkStart w:id="12463" w:name="_Toc70332063"/>
        <w:bookmarkStart w:id="12464" w:name="_Toc70332299"/>
        <w:bookmarkStart w:id="12465" w:name="_Toc72763120"/>
        <w:bookmarkEnd w:id="12459"/>
        <w:bookmarkEnd w:id="12460"/>
        <w:bookmarkEnd w:id="12461"/>
        <w:bookmarkEnd w:id="12462"/>
        <w:bookmarkEnd w:id="12463"/>
        <w:bookmarkEnd w:id="12464"/>
        <w:bookmarkEnd w:id="12465"/>
      </w:del>
    </w:p>
    <w:p w14:paraId="393FE42D" w14:textId="1DB202BE" w:rsidR="00B452A9" w:rsidDel="00BA5A02" w:rsidRDefault="00B452A9">
      <w:pPr>
        <w:pStyle w:val="Heading1"/>
        <w:numPr>
          <w:ilvl w:val="0"/>
          <w:numId w:val="123"/>
        </w:numPr>
        <w:ind w:left="1134" w:hanging="1134"/>
        <w:rPr>
          <w:del w:id="12466" w:author="Liam Coleman" w:date="2021-04-20T11:08:00Z"/>
        </w:rPr>
        <w:pPrChange w:id="12467" w:author="Liam Coleman" w:date="2021-05-24T15:39:00Z">
          <w:pPr>
            <w:ind w:firstLine="720"/>
          </w:pPr>
        </w:pPrChange>
      </w:pPr>
      <w:bookmarkStart w:id="12468" w:name="_Toc69823433"/>
      <w:bookmarkStart w:id="12469" w:name="_Toc69824140"/>
      <w:bookmarkStart w:id="12470" w:name="_Toc69913100"/>
      <w:bookmarkStart w:id="12471" w:name="_Toc69913817"/>
      <w:bookmarkStart w:id="12472" w:name="_Toc70332064"/>
      <w:bookmarkStart w:id="12473" w:name="_Toc70332300"/>
      <w:bookmarkStart w:id="12474" w:name="_Toc72763121"/>
      <w:bookmarkEnd w:id="12468"/>
      <w:bookmarkEnd w:id="12469"/>
      <w:bookmarkEnd w:id="12470"/>
      <w:bookmarkEnd w:id="12471"/>
      <w:bookmarkEnd w:id="12472"/>
      <w:bookmarkEnd w:id="12473"/>
      <w:bookmarkEnd w:id="12474"/>
    </w:p>
    <w:p w14:paraId="63215D20" w14:textId="32C70A0A" w:rsidR="00B452A9" w:rsidDel="00BA5A02" w:rsidRDefault="00B452A9">
      <w:pPr>
        <w:pStyle w:val="Heading1"/>
        <w:numPr>
          <w:ilvl w:val="0"/>
          <w:numId w:val="123"/>
        </w:numPr>
        <w:ind w:left="1134" w:hanging="1134"/>
        <w:rPr>
          <w:del w:id="12475" w:author="Liam Coleman" w:date="2021-04-20T11:08:00Z"/>
        </w:rPr>
        <w:pPrChange w:id="12476" w:author="Liam Coleman" w:date="2021-05-24T15:39:00Z">
          <w:pPr>
            <w:ind w:firstLine="720"/>
          </w:pPr>
        </w:pPrChange>
      </w:pPr>
      <w:del w:id="12477" w:author="Liam Coleman" w:date="2021-04-20T11:08:00Z">
        <w:r w:rsidDel="00BA5A02">
          <w:rPr>
            <w:noProof/>
            <w:lang w:val="en-GB" w:eastAsia="en-GB"/>
          </w:rPr>
          <w:drawing>
            <wp:inline distT="0" distB="0" distL="0" distR="0" wp14:anchorId="3FE7CC6D" wp14:editId="3A9A41C6">
              <wp:extent cx="3795834" cy="2845613"/>
              <wp:effectExtent l="19050" t="19050" r="14605" b="12065"/>
              <wp:docPr id="25" name="Picture 25" descr="\\Server-1\Public\CBE Software\Development\Projects\CBEWinEPOS\CashGuard\Documents\SDS\SDS_Screenshots\FutaTill Screenshots\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er-1\Public\CBE Software\Development\Projects\CBEWinEPOS\CashGuard\Documents\SDS\SDS_Screenshots\FutaTill Screenshots\Screen4.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10353" cy="2856497"/>
                      </a:xfrm>
                      <a:prstGeom prst="rect">
                        <a:avLst/>
                      </a:prstGeom>
                      <a:noFill/>
                      <a:ln w="15875">
                        <a:solidFill>
                          <a:schemeClr val="tx1"/>
                        </a:solidFill>
                      </a:ln>
                    </pic:spPr>
                  </pic:pic>
                </a:graphicData>
              </a:graphic>
            </wp:inline>
          </w:drawing>
        </w:r>
        <w:bookmarkStart w:id="12478" w:name="_Toc69823434"/>
        <w:bookmarkStart w:id="12479" w:name="_Toc69824141"/>
        <w:bookmarkStart w:id="12480" w:name="_Toc69913101"/>
        <w:bookmarkStart w:id="12481" w:name="_Toc69913818"/>
        <w:bookmarkStart w:id="12482" w:name="_Toc70332065"/>
        <w:bookmarkStart w:id="12483" w:name="_Toc70332301"/>
        <w:bookmarkStart w:id="12484" w:name="_Toc72763122"/>
        <w:bookmarkEnd w:id="12478"/>
        <w:bookmarkEnd w:id="12479"/>
        <w:bookmarkEnd w:id="12480"/>
        <w:bookmarkEnd w:id="12481"/>
        <w:bookmarkEnd w:id="12482"/>
        <w:bookmarkEnd w:id="12483"/>
        <w:bookmarkEnd w:id="12484"/>
      </w:del>
    </w:p>
    <w:p w14:paraId="11FE791B" w14:textId="18D90058" w:rsidR="00676781" w:rsidDel="00BA5A02" w:rsidRDefault="00676781">
      <w:pPr>
        <w:pStyle w:val="Heading1"/>
        <w:numPr>
          <w:ilvl w:val="0"/>
          <w:numId w:val="123"/>
        </w:numPr>
        <w:ind w:left="1134" w:hanging="1134"/>
        <w:rPr>
          <w:del w:id="12485" w:author="Liam Coleman" w:date="2021-04-20T11:08:00Z"/>
        </w:rPr>
        <w:pPrChange w:id="12486" w:author="Liam Coleman" w:date="2021-05-24T15:39:00Z">
          <w:pPr/>
        </w:pPrChange>
      </w:pPr>
      <w:bookmarkStart w:id="12487" w:name="_Toc69823435"/>
      <w:bookmarkStart w:id="12488" w:name="_Toc69824142"/>
      <w:bookmarkStart w:id="12489" w:name="_Toc69913102"/>
      <w:bookmarkStart w:id="12490" w:name="_Toc69913819"/>
      <w:bookmarkStart w:id="12491" w:name="_Toc70332066"/>
      <w:bookmarkStart w:id="12492" w:name="_Toc70332302"/>
      <w:bookmarkStart w:id="12493" w:name="_Toc72763123"/>
      <w:bookmarkEnd w:id="12487"/>
      <w:bookmarkEnd w:id="12488"/>
      <w:bookmarkEnd w:id="12489"/>
      <w:bookmarkEnd w:id="12490"/>
      <w:bookmarkEnd w:id="12491"/>
      <w:bookmarkEnd w:id="12492"/>
      <w:bookmarkEnd w:id="12493"/>
    </w:p>
    <w:p w14:paraId="6A78CA89" w14:textId="3777B11A" w:rsidR="00DE4020" w:rsidDel="00BA5A02" w:rsidRDefault="00DE4020">
      <w:pPr>
        <w:pStyle w:val="Heading1"/>
        <w:numPr>
          <w:ilvl w:val="0"/>
          <w:numId w:val="123"/>
        </w:numPr>
        <w:ind w:left="1134" w:hanging="1134"/>
        <w:rPr>
          <w:del w:id="12494" w:author="Liam Coleman" w:date="2021-04-20T11:08:00Z"/>
        </w:rPr>
        <w:pPrChange w:id="12495" w:author="Liam Coleman" w:date="2021-05-24T15:39:00Z">
          <w:pPr/>
        </w:pPrChange>
      </w:pPr>
      <w:del w:id="12496" w:author="Liam Coleman" w:date="2021-04-20T11:08:00Z">
        <w:r w:rsidRPr="00BC0D53" w:rsidDel="00BA5A02">
          <w:rPr>
            <w:b/>
          </w:rPr>
          <w:delText>Step 6</w:delText>
        </w:r>
        <w:r w:rsidDel="00BA5A02">
          <w:delText xml:space="preserve"> The POS returns to Sale Mode and at this point the CG should have dispensed the change as instructed by the POS. If configured, the POS displays a message to the Cashier to remind the Customer to take their </w:delText>
        </w:r>
        <w:r w:rsidR="00A805F9" w:rsidDel="00BA5A02">
          <w:delText>Change</w:delText>
        </w:r>
        <w:r w:rsidDel="00BA5A02">
          <w:delText xml:space="preserve"> from the Cash Guard. This completes the sale.</w:delText>
        </w:r>
        <w:bookmarkStart w:id="12497" w:name="_Toc69823436"/>
        <w:bookmarkStart w:id="12498" w:name="_Toc69824143"/>
        <w:bookmarkStart w:id="12499" w:name="_Toc69913103"/>
        <w:bookmarkStart w:id="12500" w:name="_Toc69913820"/>
        <w:bookmarkStart w:id="12501" w:name="_Toc70332067"/>
        <w:bookmarkStart w:id="12502" w:name="_Toc70332303"/>
        <w:bookmarkStart w:id="12503" w:name="_Toc72763124"/>
        <w:bookmarkEnd w:id="12497"/>
        <w:bookmarkEnd w:id="12498"/>
        <w:bookmarkEnd w:id="12499"/>
        <w:bookmarkEnd w:id="12500"/>
        <w:bookmarkEnd w:id="12501"/>
        <w:bookmarkEnd w:id="12502"/>
        <w:bookmarkEnd w:id="12503"/>
      </w:del>
    </w:p>
    <w:p w14:paraId="36FEDFC8" w14:textId="5A0C9947" w:rsidR="00A805F9" w:rsidDel="00BA5A02" w:rsidRDefault="00A805F9">
      <w:pPr>
        <w:pStyle w:val="Heading1"/>
        <w:numPr>
          <w:ilvl w:val="0"/>
          <w:numId w:val="123"/>
        </w:numPr>
        <w:ind w:left="1134" w:hanging="1134"/>
        <w:rPr>
          <w:del w:id="12504" w:author="Liam Coleman" w:date="2021-04-20T11:08:00Z"/>
        </w:rPr>
        <w:pPrChange w:id="12505" w:author="Liam Coleman" w:date="2021-05-24T15:39:00Z">
          <w:pPr>
            <w:ind w:firstLine="720"/>
          </w:pPr>
        </w:pPrChange>
      </w:pPr>
      <w:del w:id="12506" w:author="Liam Coleman" w:date="2021-04-20T11:08:00Z">
        <w:r w:rsidDel="00BA5A02">
          <w:rPr>
            <w:noProof/>
            <w:lang w:val="en-GB" w:eastAsia="en-GB"/>
          </w:rPr>
          <w:drawing>
            <wp:inline distT="0" distB="0" distL="0" distR="0" wp14:anchorId="4ADA0A0B" wp14:editId="29C01BEB">
              <wp:extent cx="3844622" cy="2882189"/>
              <wp:effectExtent l="19050" t="19050" r="2286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71097" cy="2902037"/>
                      </a:xfrm>
                      <a:prstGeom prst="rect">
                        <a:avLst/>
                      </a:prstGeom>
                      <a:noFill/>
                      <a:ln w="15875">
                        <a:solidFill>
                          <a:schemeClr val="tx1"/>
                        </a:solidFill>
                      </a:ln>
                    </pic:spPr>
                  </pic:pic>
                </a:graphicData>
              </a:graphic>
            </wp:inline>
          </w:drawing>
        </w:r>
        <w:bookmarkStart w:id="12507" w:name="_Toc69823437"/>
        <w:bookmarkStart w:id="12508" w:name="_Toc69824144"/>
        <w:bookmarkStart w:id="12509" w:name="_Toc69913104"/>
        <w:bookmarkStart w:id="12510" w:name="_Toc69913821"/>
        <w:bookmarkStart w:id="12511" w:name="_Toc70332068"/>
        <w:bookmarkStart w:id="12512" w:name="_Toc70332304"/>
        <w:bookmarkStart w:id="12513" w:name="_Toc72763125"/>
        <w:bookmarkEnd w:id="12507"/>
        <w:bookmarkEnd w:id="12508"/>
        <w:bookmarkEnd w:id="12509"/>
        <w:bookmarkEnd w:id="12510"/>
        <w:bookmarkEnd w:id="12511"/>
        <w:bookmarkEnd w:id="12512"/>
        <w:bookmarkEnd w:id="12513"/>
      </w:del>
    </w:p>
    <w:p w14:paraId="6ADBD8B7" w14:textId="30610D8A" w:rsidR="00B452A9" w:rsidDel="00BA5A02" w:rsidRDefault="00B452A9">
      <w:pPr>
        <w:pStyle w:val="Heading1"/>
        <w:numPr>
          <w:ilvl w:val="0"/>
          <w:numId w:val="123"/>
        </w:numPr>
        <w:ind w:left="1134" w:hanging="1134"/>
        <w:rPr>
          <w:del w:id="12514" w:author="Liam Coleman" w:date="2021-04-20T11:08:00Z"/>
        </w:rPr>
        <w:pPrChange w:id="12515" w:author="Liam Coleman" w:date="2021-05-24T15:39:00Z">
          <w:pPr>
            <w:ind w:firstLine="720"/>
          </w:pPr>
        </w:pPrChange>
      </w:pPr>
      <w:bookmarkStart w:id="12516" w:name="_Toc69823438"/>
      <w:bookmarkStart w:id="12517" w:name="_Toc69824145"/>
      <w:bookmarkStart w:id="12518" w:name="_Toc69913105"/>
      <w:bookmarkStart w:id="12519" w:name="_Toc69913822"/>
      <w:bookmarkStart w:id="12520" w:name="_Toc70332069"/>
      <w:bookmarkStart w:id="12521" w:name="_Toc70332305"/>
      <w:bookmarkStart w:id="12522" w:name="_Toc72763126"/>
      <w:bookmarkEnd w:id="12516"/>
      <w:bookmarkEnd w:id="12517"/>
      <w:bookmarkEnd w:id="12518"/>
      <w:bookmarkEnd w:id="12519"/>
      <w:bookmarkEnd w:id="12520"/>
      <w:bookmarkEnd w:id="12521"/>
      <w:bookmarkEnd w:id="12522"/>
    </w:p>
    <w:p w14:paraId="0F15D540" w14:textId="59186F90" w:rsidR="00B452A9" w:rsidDel="00BA5A02" w:rsidRDefault="00B452A9">
      <w:pPr>
        <w:pStyle w:val="Heading1"/>
        <w:numPr>
          <w:ilvl w:val="0"/>
          <w:numId w:val="123"/>
        </w:numPr>
        <w:ind w:left="1134" w:hanging="1134"/>
        <w:rPr>
          <w:del w:id="12523" w:author="Liam Coleman" w:date="2021-04-20T11:08:00Z"/>
        </w:rPr>
        <w:pPrChange w:id="12524" w:author="Liam Coleman" w:date="2021-05-24T15:39:00Z">
          <w:pPr>
            <w:ind w:firstLine="720"/>
          </w:pPr>
        </w:pPrChange>
      </w:pPr>
      <w:del w:id="12525" w:author="Liam Coleman" w:date="2021-04-20T11:08:00Z">
        <w:r w:rsidDel="00BA5A02">
          <w:rPr>
            <w:noProof/>
            <w:lang w:val="en-GB" w:eastAsia="en-GB"/>
          </w:rPr>
          <w:drawing>
            <wp:inline distT="0" distB="0" distL="0" distR="0" wp14:anchorId="49FBCAA1" wp14:editId="5B996E89">
              <wp:extent cx="3844623" cy="2882189"/>
              <wp:effectExtent l="19050" t="19050" r="22860" b="13970"/>
              <wp:docPr id="26" name="Picture 26" descr="\\Server-1\Public\CBE Software\Development\Projects\CBEWinEPOS\CashGuard\Documents\SDS\SDS_Screenshots\FutaTill Screenshots\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rver-1\Public\CBE Software\Development\Projects\CBEWinEPOS\CashGuard\Documents\SDS\SDS_Screenshots\FutaTill Screenshots\Screen5.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53292" cy="2888688"/>
                      </a:xfrm>
                      <a:prstGeom prst="rect">
                        <a:avLst/>
                      </a:prstGeom>
                      <a:noFill/>
                      <a:ln w="15875">
                        <a:solidFill>
                          <a:schemeClr val="tx1"/>
                        </a:solidFill>
                      </a:ln>
                    </pic:spPr>
                  </pic:pic>
                </a:graphicData>
              </a:graphic>
            </wp:inline>
          </w:drawing>
        </w:r>
        <w:bookmarkStart w:id="12526" w:name="_Toc69823439"/>
        <w:bookmarkStart w:id="12527" w:name="_Toc69824146"/>
        <w:bookmarkStart w:id="12528" w:name="_Toc69913106"/>
        <w:bookmarkStart w:id="12529" w:name="_Toc69913823"/>
        <w:bookmarkStart w:id="12530" w:name="_Toc70332070"/>
        <w:bookmarkStart w:id="12531" w:name="_Toc70332306"/>
        <w:bookmarkStart w:id="12532" w:name="_Toc72763127"/>
        <w:bookmarkEnd w:id="12526"/>
        <w:bookmarkEnd w:id="12527"/>
        <w:bookmarkEnd w:id="12528"/>
        <w:bookmarkEnd w:id="12529"/>
        <w:bookmarkEnd w:id="12530"/>
        <w:bookmarkEnd w:id="12531"/>
        <w:bookmarkEnd w:id="12532"/>
      </w:del>
    </w:p>
    <w:p w14:paraId="53A2B9F6" w14:textId="197CC3EE" w:rsidR="00A805F9" w:rsidDel="00BA5A02" w:rsidRDefault="00A805F9">
      <w:pPr>
        <w:pStyle w:val="Heading1"/>
        <w:numPr>
          <w:ilvl w:val="0"/>
          <w:numId w:val="123"/>
        </w:numPr>
        <w:ind w:left="1134" w:hanging="1134"/>
        <w:rPr>
          <w:del w:id="12533" w:author="Liam Coleman" w:date="2021-04-20T11:08:00Z"/>
        </w:rPr>
        <w:pPrChange w:id="12534" w:author="Liam Coleman" w:date="2021-05-24T15:39:00Z">
          <w:pPr/>
        </w:pPrChange>
      </w:pPr>
      <w:bookmarkStart w:id="12535" w:name="_Toc69823440"/>
      <w:bookmarkStart w:id="12536" w:name="_Toc69824147"/>
      <w:bookmarkStart w:id="12537" w:name="_Toc69913107"/>
      <w:bookmarkStart w:id="12538" w:name="_Toc69913824"/>
      <w:bookmarkStart w:id="12539" w:name="_Toc70332071"/>
      <w:bookmarkStart w:id="12540" w:name="_Toc70332307"/>
      <w:bookmarkStart w:id="12541" w:name="_Toc72763128"/>
      <w:bookmarkEnd w:id="12535"/>
      <w:bookmarkEnd w:id="12536"/>
      <w:bookmarkEnd w:id="12537"/>
      <w:bookmarkEnd w:id="12538"/>
      <w:bookmarkEnd w:id="12539"/>
      <w:bookmarkEnd w:id="12540"/>
      <w:bookmarkEnd w:id="12541"/>
    </w:p>
    <w:p w14:paraId="24C4F7AC" w14:textId="36733BEC" w:rsidR="00A805F9" w:rsidDel="00BA5A02" w:rsidRDefault="00A805F9">
      <w:pPr>
        <w:pStyle w:val="Heading1"/>
        <w:numPr>
          <w:ilvl w:val="0"/>
          <w:numId w:val="123"/>
        </w:numPr>
        <w:ind w:left="1134" w:hanging="1134"/>
        <w:rPr>
          <w:del w:id="12542" w:author="Liam Coleman" w:date="2021-04-20T11:08:00Z"/>
        </w:rPr>
        <w:pPrChange w:id="12543" w:author="Liam Coleman" w:date="2021-05-24T15:39:00Z">
          <w:pPr/>
        </w:pPrChange>
      </w:pPr>
      <w:del w:id="12544" w:author="Liam Coleman" w:date="2021-04-20T11:08:00Z">
        <w:r w:rsidRPr="00BC0D53" w:rsidDel="00BA5A02">
          <w:rPr>
            <w:b/>
          </w:rPr>
          <w:delText>Step 7</w:delText>
        </w:r>
        <w:r w:rsidDel="00BA5A02">
          <w:delText xml:space="preserve">: Should the CashGuard contains </w:delText>
        </w:r>
        <w:r w:rsidR="00A7131C" w:rsidDel="00BA5A02">
          <w:delText>insert</w:delText>
        </w:r>
        <w:r w:rsidDel="00BA5A02">
          <w:delText xml:space="preserve">ed monies unaccounted for at this point, the following prompt or similar is display. The Cashier can choose YES to dispense monies, or NO to keep </w:delText>
        </w:r>
        <w:r w:rsidR="00A7131C" w:rsidDel="00BA5A02">
          <w:delText>insert</w:delText>
        </w:r>
        <w:r w:rsidDel="00BA5A02">
          <w:delText xml:space="preserve">ed monies for current sale. </w:delText>
        </w:r>
        <w:bookmarkStart w:id="12545" w:name="_Toc69823441"/>
        <w:bookmarkStart w:id="12546" w:name="_Toc69824148"/>
        <w:bookmarkStart w:id="12547" w:name="_Toc69913108"/>
        <w:bookmarkStart w:id="12548" w:name="_Toc69913825"/>
        <w:bookmarkStart w:id="12549" w:name="_Toc70332072"/>
        <w:bookmarkStart w:id="12550" w:name="_Toc70332308"/>
        <w:bookmarkStart w:id="12551" w:name="_Toc72763129"/>
        <w:bookmarkEnd w:id="12545"/>
        <w:bookmarkEnd w:id="12546"/>
        <w:bookmarkEnd w:id="12547"/>
        <w:bookmarkEnd w:id="12548"/>
        <w:bookmarkEnd w:id="12549"/>
        <w:bookmarkEnd w:id="12550"/>
        <w:bookmarkEnd w:id="12551"/>
      </w:del>
    </w:p>
    <w:p w14:paraId="335E4B24" w14:textId="06F48FC5" w:rsidR="00B452A9" w:rsidDel="00BA5A02" w:rsidRDefault="00A805F9">
      <w:pPr>
        <w:pStyle w:val="Heading1"/>
        <w:numPr>
          <w:ilvl w:val="0"/>
          <w:numId w:val="123"/>
        </w:numPr>
        <w:ind w:left="1134" w:hanging="1134"/>
        <w:rPr>
          <w:del w:id="12552" w:author="Liam Coleman" w:date="2021-04-20T11:08:00Z"/>
        </w:rPr>
        <w:pPrChange w:id="12553" w:author="Liam Coleman" w:date="2021-05-24T15:39:00Z">
          <w:pPr>
            <w:ind w:firstLine="720"/>
          </w:pPr>
        </w:pPrChange>
      </w:pPr>
      <w:del w:id="12554" w:author="Liam Coleman" w:date="2021-04-20T11:08:00Z">
        <w:r w:rsidDel="00BA5A02">
          <w:rPr>
            <w:noProof/>
            <w:lang w:val="en-GB" w:eastAsia="en-GB"/>
          </w:rPr>
          <w:drawing>
            <wp:inline distT="0" distB="0" distL="0" distR="0" wp14:anchorId="283254C3" wp14:editId="2DEA9242">
              <wp:extent cx="4325808" cy="3247949"/>
              <wp:effectExtent l="19050" t="19050" r="1778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25003" cy="3247345"/>
                      </a:xfrm>
                      <a:prstGeom prst="rect">
                        <a:avLst/>
                      </a:prstGeom>
                      <a:noFill/>
                      <a:ln w="15875">
                        <a:solidFill>
                          <a:schemeClr val="tx1"/>
                        </a:solidFill>
                      </a:ln>
                    </pic:spPr>
                  </pic:pic>
                </a:graphicData>
              </a:graphic>
            </wp:inline>
          </w:drawing>
        </w:r>
        <w:bookmarkStart w:id="12555" w:name="_Toc69823442"/>
        <w:bookmarkStart w:id="12556" w:name="_Toc69824149"/>
        <w:bookmarkStart w:id="12557" w:name="_Toc69913109"/>
        <w:bookmarkStart w:id="12558" w:name="_Toc69913826"/>
        <w:bookmarkStart w:id="12559" w:name="_Toc70332073"/>
        <w:bookmarkStart w:id="12560" w:name="_Toc70332309"/>
        <w:bookmarkStart w:id="12561" w:name="_Toc72763130"/>
        <w:bookmarkEnd w:id="12555"/>
        <w:bookmarkEnd w:id="12556"/>
        <w:bookmarkEnd w:id="12557"/>
        <w:bookmarkEnd w:id="12558"/>
        <w:bookmarkEnd w:id="12559"/>
        <w:bookmarkEnd w:id="12560"/>
        <w:bookmarkEnd w:id="12561"/>
      </w:del>
    </w:p>
    <w:p w14:paraId="43756CC2" w14:textId="6F3C1D5B" w:rsidR="00B452A9" w:rsidDel="00BA5A02" w:rsidRDefault="00B452A9">
      <w:pPr>
        <w:pStyle w:val="Heading1"/>
        <w:numPr>
          <w:ilvl w:val="0"/>
          <w:numId w:val="123"/>
        </w:numPr>
        <w:ind w:left="1134" w:hanging="1134"/>
        <w:rPr>
          <w:del w:id="12562" w:author="Liam Coleman" w:date="2021-04-20T11:08:00Z"/>
        </w:rPr>
        <w:pPrChange w:id="12563" w:author="Liam Coleman" w:date="2021-05-24T15:39:00Z">
          <w:pPr>
            <w:ind w:firstLine="720"/>
          </w:pPr>
        </w:pPrChange>
      </w:pPr>
      <w:bookmarkStart w:id="12564" w:name="_Toc69823443"/>
      <w:bookmarkStart w:id="12565" w:name="_Toc69824150"/>
      <w:bookmarkStart w:id="12566" w:name="_Toc69913110"/>
      <w:bookmarkStart w:id="12567" w:name="_Toc69913827"/>
      <w:bookmarkStart w:id="12568" w:name="_Toc70332074"/>
      <w:bookmarkStart w:id="12569" w:name="_Toc70332310"/>
      <w:bookmarkStart w:id="12570" w:name="_Toc72763131"/>
      <w:bookmarkEnd w:id="12564"/>
      <w:bookmarkEnd w:id="12565"/>
      <w:bookmarkEnd w:id="12566"/>
      <w:bookmarkEnd w:id="12567"/>
      <w:bookmarkEnd w:id="12568"/>
      <w:bookmarkEnd w:id="12569"/>
      <w:bookmarkEnd w:id="12570"/>
    </w:p>
    <w:p w14:paraId="0ADA2FAA" w14:textId="66DE260F" w:rsidR="00B452A9" w:rsidDel="00BA5A02" w:rsidRDefault="00B452A9">
      <w:pPr>
        <w:pStyle w:val="Heading1"/>
        <w:numPr>
          <w:ilvl w:val="0"/>
          <w:numId w:val="123"/>
        </w:numPr>
        <w:ind w:left="1134" w:hanging="1134"/>
        <w:rPr>
          <w:del w:id="12571" w:author="Liam Coleman" w:date="2021-04-20T11:08:00Z"/>
        </w:rPr>
        <w:pPrChange w:id="12572" w:author="Liam Coleman" w:date="2021-05-24T15:39:00Z">
          <w:pPr>
            <w:ind w:firstLine="720"/>
          </w:pPr>
        </w:pPrChange>
      </w:pPr>
      <w:del w:id="12573" w:author="Liam Coleman" w:date="2021-04-20T11:08:00Z">
        <w:r w:rsidDel="00BA5A02">
          <w:rPr>
            <w:noProof/>
            <w:lang w:val="en-GB" w:eastAsia="en-GB"/>
          </w:rPr>
          <w:drawing>
            <wp:inline distT="0" distB="0" distL="0" distR="0" wp14:anchorId="1AF9CA84" wp14:editId="7BDAE9F0">
              <wp:extent cx="4322762" cy="3240634"/>
              <wp:effectExtent l="19050" t="19050" r="20955" b="17145"/>
              <wp:docPr id="27" name="Picture 27" descr="\\Server-1\Public\CBE Software\Development\Projects\CBEWinEPOS\CashGuard\Documents\SDS\SDS_Screenshots\FutaTill Screenshots\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ver-1\Public\CBE Software\Development\Projects\CBEWinEPOS\CashGuard\Documents\SDS\SDS_Screenshots\FutaTill Screenshots\Screen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9984" cy="3246048"/>
                      </a:xfrm>
                      <a:prstGeom prst="rect">
                        <a:avLst/>
                      </a:prstGeom>
                      <a:noFill/>
                      <a:ln w="15875">
                        <a:solidFill>
                          <a:schemeClr val="tx1"/>
                        </a:solidFill>
                      </a:ln>
                    </pic:spPr>
                  </pic:pic>
                </a:graphicData>
              </a:graphic>
            </wp:inline>
          </w:drawing>
        </w:r>
        <w:bookmarkStart w:id="12574" w:name="_Toc69823444"/>
        <w:bookmarkStart w:id="12575" w:name="_Toc69824151"/>
        <w:bookmarkStart w:id="12576" w:name="_Toc69913111"/>
        <w:bookmarkStart w:id="12577" w:name="_Toc69913828"/>
        <w:bookmarkStart w:id="12578" w:name="_Toc70332075"/>
        <w:bookmarkStart w:id="12579" w:name="_Toc70332311"/>
        <w:bookmarkStart w:id="12580" w:name="_Toc72763132"/>
        <w:bookmarkEnd w:id="12574"/>
        <w:bookmarkEnd w:id="12575"/>
        <w:bookmarkEnd w:id="12576"/>
        <w:bookmarkEnd w:id="12577"/>
        <w:bookmarkEnd w:id="12578"/>
        <w:bookmarkEnd w:id="12579"/>
        <w:bookmarkEnd w:id="12580"/>
      </w:del>
    </w:p>
    <w:p w14:paraId="6F63306C" w14:textId="38973B25" w:rsidR="00D210E0" w:rsidDel="00BA5A02" w:rsidRDefault="00B452A9">
      <w:pPr>
        <w:pStyle w:val="Heading1"/>
        <w:numPr>
          <w:ilvl w:val="0"/>
          <w:numId w:val="123"/>
        </w:numPr>
        <w:ind w:left="1134" w:hanging="1134"/>
        <w:rPr>
          <w:del w:id="12581" w:author="Liam Coleman" w:date="2021-04-20T11:08:00Z"/>
        </w:rPr>
        <w:pPrChange w:id="12582" w:author="Liam Coleman" w:date="2021-05-24T15:39:00Z">
          <w:pPr>
            <w:ind w:firstLine="720"/>
          </w:pPr>
        </w:pPrChange>
      </w:pPr>
      <w:del w:id="12583" w:author="Liam Coleman" w:date="2021-04-20T11:08:00Z">
        <w:r w:rsidDel="00BA5A02">
          <w:tab/>
        </w:r>
        <w:r w:rsidDel="00BA5A02">
          <w:tab/>
        </w:r>
        <w:r w:rsidR="00D210E0" w:rsidDel="00BA5A02">
          <w:br w:type="page"/>
        </w:r>
        <w:bookmarkStart w:id="12584" w:name="_Toc69823445"/>
        <w:bookmarkStart w:id="12585" w:name="_Toc69824152"/>
        <w:bookmarkStart w:id="12586" w:name="_Toc69913112"/>
        <w:bookmarkStart w:id="12587" w:name="_Toc69913829"/>
        <w:bookmarkStart w:id="12588" w:name="_Toc70332076"/>
        <w:bookmarkStart w:id="12589" w:name="_Toc70332312"/>
        <w:bookmarkStart w:id="12590" w:name="_Toc72763133"/>
        <w:bookmarkEnd w:id="12584"/>
        <w:bookmarkEnd w:id="12585"/>
        <w:bookmarkEnd w:id="12586"/>
        <w:bookmarkEnd w:id="12587"/>
        <w:bookmarkEnd w:id="12588"/>
        <w:bookmarkEnd w:id="12589"/>
        <w:bookmarkEnd w:id="12590"/>
      </w:del>
    </w:p>
    <w:p w14:paraId="4B458AC2" w14:textId="76A4981A" w:rsidR="000C0BB4" w:rsidDel="00BA5A02" w:rsidRDefault="000C0BB4">
      <w:pPr>
        <w:pStyle w:val="Heading1"/>
        <w:numPr>
          <w:ilvl w:val="0"/>
          <w:numId w:val="123"/>
        </w:numPr>
        <w:ind w:left="1134" w:hanging="1134"/>
        <w:rPr>
          <w:del w:id="12591" w:author="Liam Coleman" w:date="2021-04-20T11:08:00Z"/>
        </w:rPr>
        <w:pPrChange w:id="12592" w:author="Liam Coleman" w:date="2021-05-24T15:39:00Z">
          <w:pPr>
            <w:pStyle w:val="Heading2"/>
          </w:pPr>
        </w:pPrChange>
      </w:pPr>
      <w:del w:id="12593" w:author="Liam Coleman" w:date="2021-04-20T11:08:00Z">
        <w:r w:rsidDel="00BA5A02">
          <w:delText xml:space="preserve">Multi Tender </w:delText>
        </w:r>
        <w:r w:rsidR="000E7A19" w:rsidDel="00BA5A02">
          <w:delText>CG</w:delText>
        </w:r>
        <w:r w:rsidDel="00BA5A02">
          <w:delText xml:space="preserve"> Scenario</w:delText>
        </w:r>
        <w:bookmarkStart w:id="12594" w:name="_Toc69823446"/>
        <w:bookmarkStart w:id="12595" w:name="_Toc69824153"/>
        <w:bookmarkStart w:id="12596" w:name="_Toc69913113"/>
        <w:bookmarkStart w:id="12597" w:name="_Toc69913830"/>
        <w:bookmarkStart w:id="12598" w:name="_Toc70332077"/>
        <w:bookmarkStart w:id="12599" w:name="_Toc70332313"/>
        <w:bookmarkStart w:id="12600" w:name="_Toc72763134"/>
        <w:bookmarkEnd w:id="12594"/>
        <w:bookmarkEnd w:id="12595"/>
        <w:bookmarkEnd w:id="12596"/>
        <w:bookmarkEnd w:id="12597"/>
        <w:bookmarkEnd w:id="12598"/>
        <w:bookmarkEnd w:id="12599"/>
        <w:bookmarkEnd w:id="12600"/>
      </w:del>
    </w:p>
    <w:p w14:paraId="45E90121" w14:textId="79452809" w:rsidR="00DF1281" w:rsidDel="00BA5A02" w:rsidRDefault="00DF1281">
      <w:pPr>
        <w:pStyle w:val="Heading1"/>
        <w:numPr>
          <w:ilvl w:val="0"/>
          <w:numId w:val="123"/>
        </w:numPr>
        <w:ind w:left="1134" w:hanging="1134"/>
        <w:rPr>
          <w:del w:id="12601" w:author="Liam Coleman" w:date="2021-04-20T11:08:00Z"/>
        </w:rPr>
        <w:pPrChange w:id="12602" w:author="Liam Coleman" w:date="2021-05-24T15:39:00Z">
          <w:pPr>
            <w:pStyle w:val="ReviewNotes"/>
          </w:pPr>
        </w:pPrChange>
      </w:pPr>
      <w:del w:id="12603" w:author="Liam Coleman" w:date="2021-04-20T11:08:00Z">
        <w:r w:rsidDel="00BA5A02">
          <w:delText xml:space="preserve">This section is no longer applicable. Multi tender scenario is accommodated in Normal Sale by simple accepting </w:delText>
        </w:r>
        <w:r w:rsidR="00A7131C" w:rsidDel="00BA5A02">
          <w:delText>insert</w:delText>
        </w:r>
        <w:r w:rsidDel="00BA5A02">
          <w:delText>ed monies.</w:delText>
        </w:r>
        <w:bookmarkStart w:id="12604" w:name="_Toc69823447"/>
        <w:bookmarkStart w:id="12605" w:name="_Toc69824154"/>
        <w:bookmarkStart w:id="12606" w:name="_Toc69913114"/>
        <w:bookmarkStart w:id="12607" w:name="_Toc69913831"/>
        <w:bookmarkStart w:id="12608" w:name="_Toc70332078"/>
        <w:bookmarkStart w:id="12609" w:name="_Toc70332314"/>
        <w:bookmarkStart w:id="12610" w:name="_Toc72763135"/>
        <w:bookmarkEnd w:id="12604"/>
        <w:bookmarkEnd w:id="12605"/>
        <w:bookmarkEnd w:id="12606"/>
        <w:bookmarkEnd w:id="12607"/>
        <w:bookmarkEnd w:id="12608"/>
        <w:bookmarkEnd w:id="12609"/>
        <w:bookmarkEnd w:id="12610"/>
      </w:del>
    </w:p>
    <w:p w14:paraId="16DD21DD" w14:textId="788E33A5" w:rsidR="0055033B" w:rsidRPr="00BC0D53" w:rsidDel="00BA5A02" w:rsidRDefault="0055033B">
      <w:pPr>
        <w:pStyle w:val="Heading1"/>
        <w:numPr>
          <w:ilvl w:val="0"/>
          <w:numId w:val="123"/>
        </w:numPr>
        <w:ind w:left="1134" w:hanging="1134"/>
        <w:rPr>
          <w:del w:id="12611" w:author="Liam Coleman" w:date="2021-04-20T11:08:00Z"/>
          <w:strike/>
        </w:rPr>
        <w:pPrChange w:id="12612" w:author="Liam Coleman" w:date="2021-05-24T15:39:00Z">
          <w:pPr/>
        </w:pPrChange>
      </w:pPr>
      <w:del w:id="12613" w:author="Liam Coleman" w:date="2021-04-20T11:08:00Z">
        <w:r w:rsidRPr="00BC0D53" w:rsidDel="00BA5A02">
          <w:rPr>
            <w:strike/>
          </w:rPr>
          <w:delText xml:space="preserve">On the Subtotal Panel the Cashier can perform a </w:delText>
        </w:r>
        <w:r w:rsidR="000E7A19" w:rsidRPr="00BC0D53" w:rsidDel="00BA5A02">
          <w:rPr>
            <w:strike/>
          </w:rPr>
          <w:delText>CG</w:delText>
        </w:r>
        <w:r w:rsidRPr="00BC0D53" w:rsidDel="00BA5A02">
          <w:rPr>
            <w:strike/>
          </w:rPr>
          <w:delText xml:space="preserve"> tender in a multi tender scenario as follows.</w:delText>
        </w:r>
        <w:bookmarkStart w:id="12614" w:name="_Toc69823448"/>
        <w:bookmarkStart w:id="12615" w:name="_Toc69824155"/>
        <w:bookmarkStart w:id="12616" w:name="_Toc69913115"/>
        <w:bookmarkStart w:id="12617" w:name="_Toc69913832"/>
        <w:bookmarkStart w:id="12618" w:name="_Toc70332079"/>
        <w:bookmarkStart w:id="12619" w:name="_Toc70332315"/>
        <w:bookmarkStart w:id="12620" w:name="_Toc72763136"/>
        <w:bookmarkEnd w:id="12614"/>
        <w:bookmarkEnd w:id="12615"/>
        <w:bookmarkEnd w:id="12616"/>
        <w:bookmarkEnd w:id="12617"/>
        <w:bookmarkEnd w:id="12618"/>
        <w:bookmarkEnd w:id="12619"/>
        <w:bookmarkEnd w:id="12620"/>
      </w:del>
    </w:p>
    <w:p w14:paraId="3C68CAB7" w14:textId="1914528E" w:rsidR="0055033B" w:rsidRPr="00BC0D53" w:rsidDel="00BA5A02" w:rsidRDefault="0055033B">
      <w:pPr>
        <w:pStyle w:val="Heading1"/>
        <w:numPr>
          <w:ilvl w:val="0"/>
          <w:numId w:val="123"/>
        </w:numPr>
        <w:ind w:left="1134" w:hanging="1134"/>
        <w:rPr>
          <w:del w:id="12621" w:author="Liam Coleman" w:date="2021-04-20T11:08:00Z"/>
          <w:strike/>
        </w:rPr>
        <w:pPrChange w:id="12622" w:author="Liam Coleman" w:date="2021-05-24T15:39:00Z">
          <w:pPr/>
        </w:pPrChange>
      </w:pPr>
      <w:del w:id="12623" w:author="Liam Coleman" w:date="2021-04-20T11:08:00Z">
        <w:r w:rsidRPr="00BC0D53" w:rsidDel="00BA5A02">
          <w:rPr>
            <w:b/>
            <w:strike/>
          </w:rPr>
          <w:delText>Step 1:</w:delText>
        </w:r>
        <w:r w:rsidRPr="00BC0D53" w:rsidDel="00BA5A02">
          <w:rPr>
            <w:strike/>
          </w:rPr>
          <w:delText xml:space="preserve"> Cashier enters the amount the customer wants to pay by cash, note the Customer may or may not have </w:delText>
        </w:r>
        <w:r w:rsidR="00A7131C" w:rsidDel="00BA5A02">
          <w:rPr>
            <w:strike/>
          </w:rPr>
          <w:delText>insert</w:delText>
        </w:r>
        <w:r w:rsidRPr="00BC0D53" w:rsidDel="00BA5A02">
          <w:rPr>
            <w:strike/>
          </w:rPr>
          <w:delText xml:space="preserve">ed monies when the Cashier presses the </w:delText>
        </w:r>
        <w:r w:rsidR="000E7A19" w:rsidRPr="00BC0D53" w:rsidDel="00BA5A02">
          <w:rPr>
            <w:strike/>
          </w:rPr>
          <w:delText>CG</w:delText>
        </w:r>
        <w:r w:rsidRPr="00BC0D53" w:rsidDel="00BA5A02">
          <w:rPr>
            <w:strike/>
          </w:rPr>
          <w:delText xml:space="preserve"> button. Invalid Amount error will occur if necessary.</w:delText>
        </w:r>
        <w:bookmarkStart w:id="12624" w:name="_Toc69823449"/>
        <w:bookmarkStart w:id="12625" w:name="_Toc69824156"/>
        <w:bookmarkStart w:id="12626" w:name="_Toc69913116"/>
        <w:bookmarkStart w:id="12627" w:name="_Toc69913833"/>
        <w:bookmarkStart w:id="12628" w:name="_Toc70332080"/>
        <w:bookmarkStart w:id="12629" w:name="_Toc70332316"/>
        <w:bookmarkStart w:id="12630" w:name="_Toc72763137"/>
        <w:bookmarkEnd w:id="12624"/>
        <w:bookmarkEnd w:id="12625"/>
        <w:bookmarkEnd w:id="12626"/>
        <w:bookmarkEnd w:id="12627"/>
        <w:bookmarkEnd w:id="12628"/>
        <w:bookmarkEnd w:id="12629"/>
        <w:bookmarkEnd w:id="12630"/>
      </w:del>
    </w:p>
    <w:p w14:paraId="1B35A77F" w14:textId="5F5506D6" w:rsidR="0055033B" w:rsidRPr="00BC0D53" w:rsidDel="00BA5A02" w:rsidRDefault="0055033B">
      <w:pPr>
        <w:pStyle w:val="Heading1"/>
        <w:numPr>
          <w:ilvl w:val="0"/>
          <w:numId w:val="123"/>
        </w:numPr>
        <w:ind w:left="1134" w:hanging="1134"/>
        <w:rPr>
          <w:del w:id="12631" w:author="Liam Coleman" w:date="2021-04-20T11:08:00Z"/>
          <w:strike/>
        </w:rPr>
        <w:pPrChange w:id="12632" w:author="Liam Coleman" w:date="2021-05-24T15:39:00Z">
          <w:pPr>
            <w:ind w:firstLine="720"/>
          </w:pPr>
        </w:pPrChange>
      </w:pPr>
      <w:del w:id="12633" w:author="Liam Coleman" w:date="2021-04-20T11:08:00Z">
        <w:r w:rsidRPr="00BC0D53" w:rsidDel="00BA5A02">
          <w:rPr>
            <w:strike/>
            <w:noProof/>
            <w:lang w:val="en-GB" w:eastAsia="en-GB"/>
          </w:rPr>
          <w:drawing>
            <wp:inline distT="0" distB="0" distL="0" distR="0" wp14:anchorId="184DA10A" wp14:editId="7527B20E">
              <wp:extent cx="3612618" cy="3123591"/>
              <wp:effectExtent l="19050" t="19050" r="26035"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98607" cy="3197940"/>
                      </a:xfrm>
                      <a:prstGeom prst="rect">
                        <a:avLst/>
                      </a:prstGeom>
                      <a:noFill/>
                      <a:ln w="15875">
                        <a:solidFill>
                          <a:schemeClr val="tx1"/>
                        </a:solidFill>
                      </a:ln>
                    </pic:spPr>
                  </pic:pic>
                </a:graphicData>
              </a:graphic>
            </wp:inline>
          </w:drawing>
        </w:r>
        <w:bookmarkStart w:id="12634" w:name="_Toc69823450"/>
        <w:bookmarkStart w:id="12635" w:name="_Toc69824157"/>
        <w:bookmarkStart w:id="12636" w:name="_Toc69913117"/>
        <w:bookmarkStart w:id="12637" w:name="_Toc69913834"/>
        <w:bookmarkStart w:id="12638" w:name="_Toc70332081"/>
        <w:bookmarkStart w:id="12639" w:name="_Toc70332317"/>
        <w:bookmarkStart w:id="12640" w:name="_Toc72763138"/>
        <w:bookmarkEnd w:id="12634"/>
        <w:bookmarkEnd w:id="12635"/>
        <w:bookmarkEnd w:id="12636"/>
        <w:bookmarkEnd w:id="12637"/>
        <w:bookmarkEnd w:id="12638"/>
        <w:bookmarkEnd w:id="12639"/>
        <w:bookmarkEnd w:id="12640"/>
      </w:del>
    </w:p>
    <w:p w14:paraId="746784E1" w14:textId="5BF41D07" w:rsidR="0055033B" w:rsidRPr="00BC0D53" w:rsidDel="00BA5A02" w:rsidRDefault="0055033B">
      <w:pPr>
        <w:pStyle w:val="Heading1"/>
        <w:numPr>
          <w:ilvl w:val="0"/>
          <w:numId w:val="123"/>
        </w:numPr>
        <w:ind w:left="1134" w:hanging="1134"/>
        <w:rPr>
          <w:del w:id="12641" w:author="Liam Coleman" w:date="2021-04-20T11:08:00Z"/>
          <w:strike/>
        </w:rPr>
        <w:pPrChange w:id="12642" w:author="Liam Coleman" w:date="2021-05-24T15:39:00Z">
          <w:pPr/>
        </w:pPrChange>
      </w:pPr>
      <w:bookmarkStart w:id="12643" w:name="_Toc69823451"/>
      <w:bookmarkStart w:id="12644" w:name="_Toc69824158"/>
      <w:bookmarkStart w:id="12645" w:name="_Toc69913118"/>
      <w:bookmarkStart w:id="12646" w:name="_Toc69913835"/>
      <w:bookmarkStart w:id="12647" w:name="_Toc70332082"/>
      <w:bookmarkStart w:id="12648" w:name="_Toc70332318"/>
      <w:bookmarkStart w:id="12649" w:name="_Toc72763139"/>
      <w:bookmarkEnd w:id="12643"/>
      <w:bookmarkEnd w:id="12644"/>
      <w:bookmarkEnd w:id="12645"/>
      <w:bookmarkEnd w:id="12646"/>
      <w:bookmarkEnd w:id="12647"/>
      <w:bookmarkEnd w:id="12648"/>
      <w:bookmarkEnd w:id="12649"/>
    </w:p>
    <w:p w14:paraId="4261B276" w14:textId="0BEF2E0A" w:rsidR="0055033B" w:rsidRPr="00BC0D53" w:rsidDel="00BA5A02" w:rsidRDefault="0055033B">
      <w:pPr>
        <w:pStyle w:val="Heading1"/>
        <w:numPr>
          <w:ilvl w:val="0"/>
          <w:numId w:val="123"/>
        </w:numPr>
        <w:ind w:left="1134" w:hanging="1134"/>
        <w:rPr>
          <w:del w:id="12650" w:author="Liam Coleman" w:date="2021-04-20T11:08:00Z"/>
          <w:strike/>
        </w:rPr>
        <w:pPrChange w:id="12651" w:author="Liam Coleman" w:date="2021-05-24T15:39:00Z">
          <w:pPr/>
        </w:pPrChange>
      </w:pPr>
      <w:del w:id="12652" w:author="Liam Coleman" w:date="2021-04-20T11:08:00Z">
        <w:r w:rsidRPr="00BC0D53" w:rsidDel="00BA5A02">
          <w:rPr>
            <w:b/>
            <w:strike/>
          </w:rPr>
          <w:delText>Step 2:</w:delText>
        </w:r>
        <w:r w:rsidRPr="00BC0D53" w:rsidDel="00BA5A02">
          <w:rPr>
            <w:strike/>
          </w:rPr>
          <w:delText xml:space="preserve"> The amount is tender and the </w:delText>
        </w:r>
        <w:r w:rsidR="000E7A19" w:rsidRPr="00BC0D53" w:rsidDel="00BA5A02">
          <w:rPr>
            <w:strike/>
          </w:rPr>
          <w:delText>CG</w:delText>
        </w:r>
        <w:r w:rsidRPr="00BC0D53" w:rsidDel="00BA5A02">
          <w:rPr>
            <w:strike/>
          </w:rPr>
          <w:delText xml:space="preserve"> dispense any change, </w:delText>
        </w:r>
        <w:r w:rsidR="00D210E0" w:rsidRPr="00BC0D53" w:rsidDel="00BA5A02">
          <w:rPr>
            <w:strike/>
          </w:rPr>
          <w:delText>another</w:delText>
        </w:r>
        <w:r w:rsidRPr="00BC0D53" w:rsidDel="00BA5A02">
          <w:rPr>
            <w:strike/>
          </w:rPr>
          <w:delText xml:space="preserve"> tender can then be used to finalise the sale:</w:delText>
        </w:r>
        <w:bookmarkStart w:id="12653" w:name="_Toc69823452"/>
        <w:bookmarkStart w:id="12654" w:name="_Toc69824159"/>
        <w:bookmarkStart w:id="12655" w:name="_Toc69913119"/>
        <w:bookmarkStart w:id="12656" w:name="_Toc69913836"/>
        <w:bookmarkStart w:id="12657" w:name="_Toc70332083"/>
        <w:bookmarkStart w:id="12658" w:name="_Toc70332319"/>
        <w:bookmarkStart w:id="12659" w:name="_Toc72763140"/>
        <w:bookmarkEnd w:id="12653"/>
        <w:bookmarkEnd w:id="12654"/>
        <w:bookmarkEnd w:id="12655"/>
        <w:bookmarkEnd w:id="12656"/>
        <w:bookmarkEnd w:id="12657"/>
        <w:bookmarkEnd w:id="12658"/>
        <w:bookmarkEnd w:id="12659"/>
      </w:del>
    </w:p>
    <w:p w14:paraId="3908231F" w14:textId="737E2587" w:rsidR="0055033B" w:rsidRPr="00BC0D53" w:rsidDel="00BA5A02" w:rsidRDefault="0055033B">
      <w:pPr>
        <w:pStyle w:val="Heading1"/>
        <w:numPr>
          <w:ilvl w:val="0"/>
          <w:numId w:val="123"/>
        </w:numPr>
        <w:ind w:left="1134" w:hanging="1134"/>
        <w:rPr>
          <w:del w:id="12660" w:author="Liam Coleman" w:date="2021-04-20T11:08:00Z"/>
          <w:strike/>
        </w:rPr>
        <w:pPrChange w:id="12661" w:author="Liam Coleman" w:date="2021-05-24T15:39:00Z">
          <w:pPr>
            <w:ind w:firstLine="720"/>
          </w:pPr>
        </w:pPrChange>
      </w:pPr>
      <w:del w:id="12662" w:author="Liam Coleman" w:date="2021-04-20T11:08:00Z">
        <w:r w:rsidRPr="00BC0D53" w:rsidDel="00BA5A02">
          <w:rPr>
            <w:strike/>
            <w:noProof/>
            <w:lang w:val="en-GB" w:eastAsia="en-GB"/>
          </w:rPr>
          <w:drawing>
            <wp:inline distT="0" distB="0" distL="0" distR="0" wp14:anchorId="0EE6B07C" wp14:editId="430D4004">
              <wp:extent cx="3606394" cy="3049040"/>
              <wp:effectExtent l="19050" t="19050" r="1333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30075" cy="3069061"/>
                      </a:xfrm>
                      <a:prstGeom prst="rect">
                        <a:avLst/>
                      </a:prstGeom>
                      <a:noFill/>
                      <a:ln w="15875">
                        <a:solidFill>
                          <a:schemeClr val="tx1"/>
                        </a:solidFill>
                      </a:ln>
                    </pic:spPr>
                  </pic:pic>
                </a:graphicData>
              </a:graphic>
            </wp:inline>
          </w:drawing>
        </w:r>
        <w:bookmarkStart w:id="12663" w:name="_Toc69823453"/>
        <w:bookmarkStart w:id="12664" w:name="_Toc69824160"/>
        <w:bookmarkStart w:id="12665" w:name="_Toc69913120"/>
        <w:bookmarkStart w:id="12666" w:name="_Toc69913837"/>
        <w:bookmarkStart w:id="12667" w:name="_Toc70332084"/>
        <w:bookmarkStart w:id="12668" w:name="_Toc70332320"/>
        <w:bookmarkStart w:id="12669" w:name="_Toc72763141"/>
        <w:bookmarkEnd w:id="12663"/>
        <w:bookmarkEnd w:id="12664"/>
        <w:bookmarkEnd w:id="12665"/>
        <w:bookmarkEnd w:id="12666"/>
        <w:bookmarkEnd w:id="12667"/>
        <w:bookmarkEnd w:id="12668"/>
        <w:bookmarkEnd w:id="12669"/>
      </w:del>
    </w:p>
    <w:p w14:paraId="08383654" w14:textId="4998103E" w:rsidR="000C0BB4" w:rsidDel="00BA5A02" w:rsidRDefault="000E7A19">
      <w:pPr>
        <w:pStyle w:val="Heading1"/>
        <w:numPr>
          <w:ilvl w:val="0"/>
          <w:numId w:val="123"/>
        </w:numPr>
        <w:ind w:left="1134" w:hanging="1134"/>
        <w:rPr>
          <w:del w:id="12670" w:author="Liam Coleman" w:date="2021-04-20T11:08:00Z"/>
        </w:rPr>
        <w:pPrChange w:id="12671" w:author="Liam Coleman" w:date="2021-05-24T15:39:00Z">
          <w:pPr>
            <w:pStyle w:val="Heading2"/>
          </w:pPr>
        </w:pPrChange>
      </w:pPr>
      <w:del w:id="12672" w:author="Liam Coleman" w:date="2021-04-20T11:08:00Z">
        <w:r w:rsidDel="00BA5A02">
          <w:delText>CG</w:delText>
        </w:r>
        <w:r w:rsidR="002B5425" w:rsidDel="00BA5A02">
          <w:delText xml:space="preserve"> Level</w:delText>
        </w:r>
        <w:r w:rsidR="000C0BB4" w:rsidDel="00BA5A02">
          <w:delText xml:space="preserve"> Warning</w:delText>
        </w:r>
        <w:r w:rsidR="002B5425" w:rsidDel="00BA5A02">
          <w:delText>s</w:delText>
        </w:r>
        <w:bookmarkStart w:id="12673" w:name="_Toc69823454"/>
        <w:bookmarkStart w:id="12674" w:name="_Toc69824161"/>
        <w:bookmarkStart w:id="12675" w:name="_Toc69913121"/>
        <w:bookmarkStart w:id="12676" w:name="_Toc69913838"/>
        <w:bookmarkStart w:id="12677" w:name="_Toc70332085"/>
        <w:bookmarkStart w:id="12678" w:name="_Toc70332321"/>
        <w:bookmarkStart w:id="12679" w:name="_Toc72763142"/>
        <w:bookmarkEnd w:id="12673"/>
        <w:bookmarkEnd w:id="12674"/>
        <w:bookmarkEnd w:id="12675"/>
        <w:bookmarkEnd w:id="12676"/>
        <w:bookmarkEnd w:id="12677"/>
        <w:bookmarkEnd w:id="12678"/>
        <w:bookmarkEnd w:id="12679"/>
      </w:del>
    </w:p>
    <w:p w14:paraId="6F88F4BA" w14:textId="402CBDC7" w:rsidR="00935F19" w:rsidDel="00BA5A02" w:rsidRDefault="00A1245D">
      <w:pPr>
        <w:pStyle w:val="Heading1"/>
        <w:numPr>
          <w:ilvl w:val="0"/>
          <w:numId w:val="123"/>
        </w:numPr>
        <w:ind w:left="1134" w:hanging="1134"/>
        <w:rPr>
          <w:del w:id="12680" w:author="Liam Coleman" w:date="2021-04-20T11:08:00Z"/>
        </w:rPr>
        <w:pPrChange w:id="12681" w:author="Liam Coleman" w:date="2021-05-24T15:39:00Z">
          <w:pPr/>
        </w:pPrChange>
      </w:pPr>
      <w:del w:id="12682" w:author="Liam Coleman" w:date="2021-04-20T11:08:00Z">
        <w:r w:rsidDel="00BA5A02">
          <w:delText>At the Start of Sale, t</w:delText>
        </w:r>
        <w:r w:rsidR="00935F19" w:rsidDel="00BA5A02">
          <w:delText>he Cashier will be informed three times with</w:delText>
        </w:r>
        <w:r w:rsidDel="00BA5A02">
          <w:delText xml:space="preserve"> a low level indicate when the </w:delText>
        </w:r>
        <w:r w:rsidR="000E7A19" w:rsidDel="00BA5A02">
          <w:delText>CG</w:delText>
        </w:r>
        <w:r w:rsidDel="00BA5A02">
          <w:delText xml:space="preserve"> fires a level warning:</w:delText>
        </w:r>
        <w:bookmarkStart w:id="12683" w:name="_Toc69823455"/>
        <w:bookmarkStart w:id="12684" w:name="_Toc69824162"/>
        <w:bookmarkStart w:id="12685" w:name="_Toc69913122"/>
        <w:bookmarkStart w:id="12686" w:name="_Toc69913839"/>
        <w:bookmarkStart w:id="12687" w:name="_Toc70332086"/>
        <w:bookmarkStart w:id="12688" w:name="_Toc70332322"/>
        <w:bookmarkStart w:id="12689" w:name="_Toc72763143"/>
        <w:bookmarkEnd w:id="12683"/>
        <w:bookmarkEnd w:id="12684"/>
        <w:bookmarkEnd w:id="12685"/>
        <w:bookmarkEnd w:id="12686"/>
        <w:bookmarkEnd w:id="12687"/>
        <w:bookmarkEnd w:id="12688"/>
        <w:bookmarkEnd w:id="12689"/>
      </w:del>
    </w:p>
    <w:p w14:paraId="742176F5" w14:textId="220EA0E7" w:rsidR="00A1245D" w:rsidDel="00BA5A02" w:rsidRDefault="00A1245D">
      <w:pPr>
        <w:pStyle w:val="Heading1"/>
        <w:numPr>
          <w:ilvl w:val="0"/>
          <w:numId w:val="123"/>
        </w:numPr>
        <w:ind w:left="1134" w:hanging="1134"/>
        <w:rPr>
          <w:del w:id="12690" w:author="Liam Coleman" w:date="2021-04-20T11:08:00Z"/>
        </w:rPr>
        <w:pPrChange w:id="12691" w:author="Liam Coleman" w:date="2021-05-24T15:39:00Z">
          <w:pPr>
            <w:ind w:firstLine="720"/>
          </w:pPr>
        </w:pPrChange>
      </w:pPr>
      <w:del w:id="12692" w:author="Liam Coleman" w:date="2021-04-20T11:08:00Z">
        <w:r w:rsidDel="00BA5A02">
          <w:rPr>
            <w:noProof/>
            <w:lang w:val="en-GB" w:eastAsia="en-GB"/>
          </w:rPr>
          <w:drawing>
            <wp:inline distT="0" distB="0" distL="0" distR="0" wp14:anchorId="6E5DB16B" wp14:editId="1B6C3927">
              <wp:extent cx="4250131" cy="3484918"/>
              <wp:effectExtent l="19050" t="19050" r="1714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80539" cy="3509852"/>
                      </a:xfrm>
                      <a:prstGeom prst="rect">
                        <a:avLst/>
                      </a:prstGeom>
                      <a:noFill/>
                      <a:ln w="15875">
                        <a:solidFill>
                          <a:schemeClr val="tx1"/>
                        </a:solidFill>
                      </a:ln>
                    </pic:spPr>
                  </pic:pic>
                </a:graphicData>
              </a:graphic>
            </wp:inline>
          </w:drawing>
        </w:r>
        <w:bookmarkStart w:id="12693" w:name="_Toc69823456"/>
        <w:bookmarkStart w:id="12694" w:name="_Toc69824163"/>
        <w:bookmarkStart w:id="12695" w:name="_Toc69913123"/>
        <w:bookmarkStart w:id="12696" w:name="_Toc69913840"/>
        <w:bookmarkStart w:id="12697" w:name="_Toc70332087"/>
        <w:bookmarkStart w:id="12698" w:name="_Toc70332323"/>
        <w:bookmarkStart w:id="12699" w:name="_Toc72763144"/>
        <w:bookmarkEnd w:id="12693"/>
        <w:bookmarkEnd w:id="12694"/>
        <w:bookmarkEnd w:id="12695"/>
        <w:bookmarkEnd w:id="12696"/>
        <w:bookmarkEnd w:id="12697"/>
        <w:bookmarkEnd w:id="12698"/>
        <w:bookmarkEnd w:id="12699"/>
      </w:del>
    </w:p>
    <w:p w14:paraId="42DD8AB7" w14:textId="263F7D3C" w:rsidR="00B452A9" w:rsidDel="00BA5A02" w:rsidRDefault="00B452A9">
      <w:pPr>
        <w:pStyle w:val="Heading1"/>
        <w:numPr>
          <w:ilvl w:val="0"/>
          <w:numId w:val="123"/>
        </w:numPr>
        <w:ind w:left="1134" w:hanging="1134"/>
        <w:rPr>
          <w:del w:id="12700" w:author="Liam Coleman" w:date="2021-04-20T11:08:00Z"/>
        </w:rPr>
        <w:pPrChange w:id="12701" w:author="Liam Coleman" w:date="2021-05-24T15:39:00Z">
          <w:pPr>
            <w:ind w:firstLine="720"/>
          </w:pPr>
        </w:pPrChange>
      </w:pPr>
      <w:bookmarkStart w:id="12702" w:name="_Toc69823457"/>
      <w:bookmarkStart w:id="12703" w:name="_Toc69824164"/>
      <w:bookmarkStart w:id="12704" w:name="_Toc69913124"/>
      <w:bookmarkStart w:id="12705" w:name="_Toc69913841"/>
      <w:bookmarkStart w:id="12706" w:name="_Toc70332088"/>
      <w:bookmarkStart w:id="12707" w:name="_Toc70332324"/>
      <w:bookmarkStart w:id="12708" w:name="_Toc72763145"/>
      <w:bookmarkEnd w:id="12702"/>
      <w:bookmarkEnd w:id="12703"/>
      <w:bookmarkEnd w:id="12704"/>
      <w:bookmarkEnd w:id="12705"/>
      <w:bookmarkEnd w:id="12706"/>
      <w:bookmarkEnd w:id="12707"/>
      <w:bookmarkEnd w:id="12708"/>
    </w:p>
    <w:p w14:paraId="481F761B" w14:textId="53BB13B7" w:rsidR="00A1245D" w:rsidRPr="00990D30" w:rsidDel="00BA5A02" w:rsidRDefault="00B452A9">
      <w:pPr>
        <w:pStyle w:val="Heading1"/>
        <w:numPr>
          <w:ilvl w:val="0"/>
          <w:numId w:val="123"/>
        </w:numPr>
        <w:ind w:left="1134" w:hanging="1134"/>
        <w:rPr>
          <w:del w:id="12709" w:author="Liam Coleman" w:date="2021-04-20T11:08:00Z"/>
        </w:rPr>
        <w:pPrChange w:id="12710" w:author="Liam Coleman" w:date="2021-05-24T15:39:00Z">
          <w:pPr>
            <w:ind w:firstLine="720"/>
          </w:pPr>
        </w:pPrChange>
      </w:pPr>
      <w:del w:id="12711" w:author="Liam Coleman" w:date="2021-04-20T11:08:00Z">
        <w:r w:rsidDel="00BA5A02">
          <w:rPr>
            <w:noProof/>
            <w:lang w:val="en-GB" w:eastAsia="en-GB"/>
          </w:rPr>
          <w:drawing>
            <wp:inline distT="0" distB="0" distL="0" distR="0" wp14:anchorId="21D95A92" wp14:editId="2A745EDE">
              <wp:extent cx="4272076" cy="3202636"/>
              <wp:effectExtent l="19050" t="19050" r="14605" b="17145"/>
              <wp:docPr id="28" name="Picture 28" descr="\\Server-1\Public\CBE Software\Development\Projects\CBEWinEPOS\CashGuard\Documents\SDS\SDS_Screenshots\FutaTill Screenshots\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1\Public\CBE Software\Development\Projects\CBEWinEPOS\CashGuard\Documents\SDS\SDS_Screenshots\FutaTill Screenshots\Screen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75038" cy="3204856"/>
                      </a:xfrm>
                      <a:prstGeom prst="rect">
                        <a:avLst/>
                      </a:prstGeom>
                      <a:noFill/>
                      <a:ln w="15875">
                        <a:solidFill>
                          <a:schemeClr val="tx1"/>
                        </a:solidFill>
                      </a:ln>
                    </pic:spPr>
                  </pic:pic>
                </a:graphicData>
              </a:graphic>
            </wp:inline>
          </w:drawing>
        </w:r>
        <w:bookmarkStart w:id="12712" w:name="_Toc69823458"/>
        <w:bookmarkStart w:id="12713" w:name="_Toc69824165"/>
        <w:bookmarkStart w:id="12714" w:name="_Toc69913125"/>
        <w:bookmarkStart w:id="12715" w:name="_Toc69913842"/>
        <w:bookmarkStart w:id="12716" w:name="_Toc70332089"/>
        <w:bookmarkStart w:id="12717" w:name="_Toc70332325"/>
        <w:bookmarkStart w:id="12718" w:name="_Toc72763146"/>
        <w:bookmarkEnd w:id="12712"/>
        <w:bookmarkEnd w:id="12713"/>
        <w:bookmarkEnd w:id="12714"/>
        <w:bookmarkEnd w:id="12715"/>
        <w:bookmarkEnd w:id="12716"/>
        <w:bookmarkEnd w:id="12717"/>
        <w:bookmarkEnd w:id="12718"/>
      </w:del>
    </w:p>
    <w:p w14:paraId="7A02CBA9" w14:textId="4904483B" w:rsidR="00A1245D" w:rsidDel="00BA5A02" w:rsidRDefault="00A1245D">
      <w:pPr>
        <w:pStyle w:val="Heading1"/>
        <w:numPr>
          <w:ilvl w:val="0"/>
          <w:numId w:val="123"/>
        </w:numPr>
        <w:ind w:left="1134" w:hanging="1134"/>
        <w:rPr>
          <w:del w:id="12719" w:author="Liam Coleman" w:date="2021-04-20T11:08:00Z"/>
        </w:rPr>
        <w:pPrChange w:id="12720" w:author="Liam Coleman" w:date="2021-05-24T15:39:00Z">
          <w:pPr/>
        </w:pPrChange>
      </w:pPr>
      <w:del w:id="12721" w:author="Liam Coleman" w:date="2021-04-20T11:08:00Z">
        <w:r w:rsidDel="00BA5A02">
          <w:delText xml:space="preserve">After the third Warning a prompt is force information the Cashier to resolve the </w:delText>
        </w:r>
        <w:r w:rsidR="000E7A19" w:rsidDel="00BA5A02">
          <w:delText>CG</w:delText>
        </w:r>
        <w:r w:rsidDel="00BA5A02">
          <w:delText xml:space="preserve"> level warnings:</w:delText>
        </w:r>
        <w:bookmarkStart w:id="12722" w:name="_Toc69823459"/>
        <w:bookmarkStart w:id="12723" w:name="_Toc69824166"/>
        <w:bookmarkStart w:id="12724" w:name="_Toc69913126"/>
        <w:bookmarkStart w:id="12725" w:name="_Toc69913843"/>
        <w:bookmarkStart w:id="12726" w:name="_Toc70332090"/>
        <w:bookmarkStart w:id="12727" w:name="_Toc70332326"/>
        <w:bookmarkStart w:id="12728" w:name="_Toc72763147"/>
        <w:bookmarkEnd w:id="12722"/>
        <w:bookmarkEnd w:id="12723"/>
        <w:bookmarkEnd w:id="12724"/>
        <w:bookmarkEnd w:id="12725"/>
        <w:bookmarkEnd w:id="12726"/>
        <w:bookmarkEnd w:id="12727"/>
        <w:bookmarkEnd w:id="12728"/>
      </w:del>
    </w:p>
    <w:p w14:paraId="584C1B23" w14:textId="7B4E22B8" w:rsidR="00EF52C0" w:rsidDel="00BA5A02" w:rsidRDefault="00A1245D">
      <w:pPr>
        <w:pStyle w:val="Heading1"/>
        <w:numPr>
          <w:ilvl w:val="0"/>
          <w:numId w:val="123"/>
        </w:numPr>
        <w:ind w:left="1134" w:hanging="1134"/>
        <w:rPr>
          <w:del w:id="12729" w:author="Liam Coleman" w:date="2021-04-20T11:08:00Z"/>
        </w:rPr>
        <w:pPrChange w:id="12730" w:author="Liam Coleman" w:date="2021-05-24T15:39:00Z">
          <w:pPr>
            <w:ind w:left="720"/>
          </w:pPr>
        </w:pPrChange>
      </w:pPr>
      <w:del w:id="12731" w:author="Liam Coleman" w:date="2021-04-20T11:08:00Z">
        <w:r w:rsidDel="00BA5A02">
          <w:rPr>
            <w:noProof/>
            <w:lang w:val="en-GB" w:eastAsia="en-GB"/>
          </w:rPr>
          <w:drawing>
            <wp:inline distT="0" distB="0" distL="0" distR="0" wp14:anchorId="4D683D98" wp14:editId="330FCCFB">
              <wp:extent cx="4250131" cy="3631458"/>
              <wp:effectExtent l="19050" t="19050" r="1714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71832" cy="3650000"/>
                      </a:xfrm>
                      <a:prstGeom prst="rect">
                        <a:avLst/>
                      </a:prstGeom>
                      <a:noFill/>
                      <a:ln w="15875">
                        <a:solidFill>
                          <a:schemeClr val="tx1"/>
                        </a:solidFill>
                      </a:ln>
                    </pic:spPr>
                  </pic:pic>
                </a:graphicData>
              </a:graphic>
            </wp:inline>
          </w:drawing>
        </w:r>
        <w:bookmarkStart w:id="12732" w:name="_Toc69823460"/>
        <w:bookmarkStart w:id="12733" w:name="_Toc69824167"/>
        <w:bookmarkStart w:id="12734" w:name="_Toc69913127"/>
        <w:bookmarkStart w:id="12735" w:name="_Toc69913844"/>
        <w:bookmarkStart w:id="12736" w:name="_Toc70332091"/>
        <w:bookmarkStart w:id="12737" w:name="_Toc70332327"/>
        <w:bookmarkStart w:id="12738" w:name="_Toc72763148"/>
        <w:bookmarkEnd w:id="12732"/>
        <w:bookmarkEnd w:id="12733"/>
        <w:bookmarkEnd w:id="12734"/>
        <w:bookmarkEnd w:id="12735"/>
        <w:bookmarkEnd w:id="12736"/>
        <w:bookmarkEnd w:id="12737"/>
        <w:bookmarkEnd w:id="12738"/>
      </w:del>
    </w:p>
    <w:p w14:paraId="7AB9FA95" w14:textId="7F96E52D" w:rsidR="00B452A9" w:rsidDel="00BA5A02" w:rsidRDefault="00B452A9">
      <w:pPr>
        <w:pStyle w:val="Heading1"/>
        <w:numPr>
          <w:ilvl w:val="0"/>
          <w:numId w:val="123"/>
        </w:numPr>
        <w:ind w:left="1134" w:hanging="1134"/>
        <w:rPr>
          <w:del w:id="12739" w:author="Liam Coleman" w:date="2021-04-20T11:08:00Z"/>
        </w:rPr>
        <w:pPrChange w:id="12740" w:author="Liam Coleman" w:date="2021-05-24T15:39:00Z">
          <w:pPr>
            <w:ind w:left="720"/>
          </w:pPr>
        </w:pPrChange>
      </w:pPr>
      <w:bookmarkStart w:id="12741" w:name="_Toc69823461"/>
      <w:bookmarkStart w:id="12742" w:name="_Toc69824168"/>
      <w:bookmarkStart w:id="12743" w:name="_Toc69913128"/>
      <w:bookmarkStart w:id="12744" w:name="_Toc69913845"/>
      <w:bookmarkStart w:id="12745" w:name="_Toc70332092"/>
      <w:bookmarkStart w:id="12746" w:name="_Toc70332328"/>
      <w:bookmarkStart w:id="12747" w:name="_Toc72763149"/>
      <w:bookmarkEnd w:id="12741"/>
      <w:bookmarkEnd w:id="12742"/>
      <w:bookmarkEnd w:id="12743"/>
      <w:bookmarkEnd w:id="12744"/>
      <w:bookmarkEnd w:id="12745"/>
      <w:bookmarkEnd w:id="12746"/>
      <w:bookmarkEnd w:id="12747"/>
    </w:p>
    <w:p w14:paraId="4BCF2369" w14:textId="15507B62" w:rsidR="00B452A9" w:rsidDel="00BA5A02" w:rsidRDefault="00B452A9">
      <w:pPr>
        <w:pStyle w:val="Heading1"/>
        <w:numPr>
          <w:ilvl w:val="0"/>
          <w:numId w:val="123"/>
        </w:numPr>
        <w:ind w:left="1134" w:hanging="1134"/>
        <w:rPr>
          <w:del w:id="12748" w:author="Liam Coleman" w:date="2021-04-20T11:08:00Z"/>
        </w:rPr>
        <w:pPrChange w:id="12749" w:author="Liam Coleman" w:date="2021-05-24T15:39:00Z">
          <w:pPr>
            <w:ind w:left="720"/>
          </w:pPr>
        </w:pPrChange>
      </w:pPr>
      <w:del w:id="12750" w:author="Liam Coleman" w:date="2021-04-20T11:08:00Z">
        <w:r w:rsidDel="00BA5A02">
          <w:rPr>
            <w:noProof/>
            <w:lang w:val="en-GB" w:eastAsia="en-GB"/>
          </w:rPr>
          <w:drawing>
            <wp:inline distT="0" distB="0" distL="0" distR="0" wp14:anchorId="00378E15" wp14:editId="33FC19F0">
              <wp:extent cx="4283730" cy="3211373"/>
              <wp:effectExtent l="19050" t="19050" r="21590" b="27305"/>
              <wp:docPr id="29" name="Picture 29" descr="\\Server-1\Public\CBE Software\Development\Projects\CBEWinEPOS\CashGuard\Documents\SDS\SDS_Screenshots\FutaTill Screenshots\Scree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rver-1\Public\CBE Software\Development\Projects\CBEWinEPOS\CashGuard\Documents\SDS\SDS_Screenshots\FutaTill Screenshots\Screen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83654" cy="3211316"/>
                      </a:xfrm>
                      <a:prstGeom prst="rect">
                        <a:avLst/>
                      </a:prstGeom>
                      <a:noFill/>
                      <a:ln w="15875">
                        <a:solidFill>
                          <a:schemeClr val="tx1"/>
                        </a:solidFill>
                      </a:ln>
                    </pic:spPr>
                  </pic:pic>
                </a:graphicData>
              </a:graphic>
            </wp:inline>
          </w:drawing>
        </w:r>
        <w:bookmarkStart w:id="12751" w:name="_Toc69823462"/>
        <w:bookmarkStart w:id="12752" w:name="_Toc69824169"/>
        <w:bookmarkStart w:id="12753" w:name="_Toc69913129"/>
        <w:bookmarkStart w:id="12754" w:name="_Toc69913846"/>
        <w:bookmarkStart w:id="12755" w:name="_Toc70332093"/>
        <w:bookmarkStart w:id="12756" w:name="_Toc70332329"/>
        <w:bookmarkStart w:id="12757" w:name="_Toc72763150"/>
        <w:bookmarkEnd w:id="12751"/>
        <w:bookmarkEnd w:id="12752"/>
        <w:bookmarkEnd w:id="12753"/>
        <w:bookmarkEnd w:id="12754"/>
        <w:bookmarkEnd w:id="12755"/>
        <w:bookmarkEnd w:id="12756"/>
        <w:bookmarkEnd w:id="12757"/>
      </w:del>
    </w:p>
    <w:p w14:paraId="648E4198" w14:textId="7F7DB047" w:rsidR="00EC7B6F" w:rsidRDefault="00945A95">
      <w:pPr>
        <w:pStyle w:val="Heading1"/>
        <w:numPr>
          <w:ilvl w:val="0"/>
          <w:numId w:val="0"/>
        </w:numPr>
        <w:pPrChange w:id="12758" w:author="Liam Coleman" w:date="2021-05-24T15:43:00Z">
          <w:pPr>
            <w:pStyle w:val="Heading1"/>
          </w:pPr>
        </w:pPrChange>
      </w:pPr>
      <w:bookmarkStart w:id="12759" w:name="_Toc76630288"/>
      <w:ins w:id="12760" w:author="Liam Coleman (Student - STC)" w:date="2021-07-07T14:31:00Z">
        <w:r>
          <w:lastRenderedPageBreak/>
          <w:t>10</w:t>
        </w:r>
      </w:ins>
      <w:ins w:id="12761" w:author="Liam Coleman" w:date="2021-05-25T09:45:00Z">
        <w:del w:id="12762" w:author="Liam Coleman (Student - STC)" w:date="2021-07-07T14:31:00Z">
          <w:r w:rsidR="0088680F" w:rsidDel="00945A95">
            <w:delText>8</w:delText>
          </w:r>
        </w:del>
      </w:ins>
      <w:ins w:id="12763" w:author="Liam Coleman" w:date="2021-05-24T15:43:00Z">
        <w:r w:rsidR="002E5B15">
          <w:t xml:space="preserve"> </w:t>
        </w:r>
      </w:ins>
      <w:r w:rsidR="00EC7B6F">
        <w:t>Other Functionality</w:t>
      </w:r>
      <w:bookmarkEnd w:id="12759"/>
    </w:p>
    <w:p w14:paraId="407744E0" w14:textId="77777777" w:rsidR="00021E9A" w:rsidRPr="00990D30" w:rsidRDefault="00021E9A" w:rsidP="00990D30">
      <w:r>
        <w:t xml:space="preserve">This </w:t>
      </w:r>
      <w:r w:rsidR="00D210E0">
        <w:t>section</w:t>
      </w:r>
      <w:r>
        <w:t xml:space="preserve"> covers other areas of functionality.</w:t>
      </w:r>
    </w:p>
    <w:p w14:paraId="3A9A2B5A" w14:textId="29E80BF8" w:rsidR="005B278F" w:rsidRPr="00355D09" w:rsidRDefault="00945A95">
      <w:pPr>
        <w:pStyle w:val="Heading2"/>
        <w:numPr>
          <w:ilvl w:val="0"/>
          <w:numId w:val="0"/>
        </w:numPr>
        <w:ind w:left="1134" w:hanging="1134"/>
        <w:rPr>
          <w:ins w:id="12764" w:author="Liam Coleman" w:date="2021-03-22T09:55:00Z"/>
        </w:rPr>
        <w:pPrChange w:id="12765" w:author="Liam Coleman (Student - STC)" w:date="2021-07-07T14:32:00Z">
          <w:pPr>
            <w:pStyle w:val="Heading2"/>
          </w:pPr>
        </w:pPrChange>
      </w:pPr>
      <w:bookmarkStart w:id="12766" w:name="_Toc76630289"/>
      <w:ins w:id="12767" w:author="Liam Coleman (Student - STC)" w:date="2021-07-07T14:32:00Z">
        <w:r>
          <w:t>10</w:t>
        </w:r>
      </w:ins>
      <w:ins w:id="12768" w:author="Liam Coleman" w:date="2021-05-25T09:45:00Z">
        <w:del w:id="12769" w:author="Liam Coleman (Student - STC)" w:date="2021-07-07T14:32:00Z">
          <w:r w:rsidR="0088680F" w:rsidDel="00945A95">
            <w:delText>8</w:delText>
          </w:r>
        </w:del>
      </w:ins>
      <w:ins w:id="12770" w:author="Liam Coleman" w:date="2021-05-24T15:44:00Z">
        <w:r w:rsidR="002E5B15">
          <w:t>.1 Log</w:t>
        </w:r>
      </w:ins>
      <w:bookmarkEnd w:id="12766"/>
      <w:del w:id="12771" w:author="Liam Coleman" w:date="2021-05-24T15:44:00Z">
        <w:r w:rsidR="005B278F" w:rsidRPr="00355D09" w:rsidDel="002E5B15">
          <w:delText>Reporting</w:delText>
        </w:r>
      </w:del>
    </w:p>
    <w:p w14:paraId="70B8B4EF" w14:textId="77777777" w:rsidR="00FC70C9" w:rsidRDefault="00FC70C9" w:rsidP="00977338">
      <w:pPr>
        <w:rPr>
          <w:ins w:id="12772" w:author="Liam Coleman" w:date="2021-03-22T15:21:00Z"/>
          <w:rFonts w:cs="Times New Roman"/>
          <w:color w:val="000000"/>
          <w:sz w:val="24"/>
          <w:szCs w:val="24"/>
          <w:lang w:val="en-GB"/>
        </w:rPr>
      </w:pPr>
    </w:p>
    <w:p w14:paraId="0F7BFA3E" w14:textId="341467B0" w:rsidR="005E01BB" w:rsidRDefault="005E01BB">
      <w:pPr>
        <w:autoSpaceDE w:val="0"/>
        <w:autoSpaceDN w:val="0"/>
        <w:adjustRightInd w:val="0"/>
        <w:spacing w:before="0" w:after="0" w:line="240" w:lineRule="auto"/>
        <w:rPr>
          <w:ins w:id="12773" w:author="Liam Coleman" w:date="2021-05-24T15:45:00Z"/>
          <w:rFonts w:cs="Times New Roman"/>
          <w:color w:val="000000"/>
          <w:sz w:val="24"/>
          <w:szCs w:val="24"/>
          <w:lang w:val="en-GB"/>
        </w:rPr>
      </w:pPr>
      <w:ins w:id="12774" w:author="Liam Coleman" w:date="2021-03-22T15:23:00Z">
        <w:r w:rsidRPr="005E01BB">
          <w:rPr>
            <w:rFonts w:cs="Times New Roman"/>
            <w:color w:val="000000"/>
            <w:sz w:val="24"/>
            <w:szCs w:val="24"/>
            <w:lang w:val="en-GB"/>
            <w:rPrChange w:id="12775" w:author="Liam Coleman" w:date="2021-03-22T15:23:00Z">
              <w:rPr>
                <w:rFonts w:ascii="Arial" w:hAnsi="Arial" w:cs="Arial"/>
                <w:color w:val="000000"/>
                <w:sz w:val="24"/>
                <w:szCs w:val="24"/>
                <w:lang w:val="en-GB"/>
              </w:rPr>
            </w:rPrChange>
          </w:rPr>
          <w:t>The log will be maintained with the records of the following</w:t>
        </w:r>
      </w:ins>
      <w:ins w:id="12776" w:author="Liam Coleman" w:date="2021-05-24T15:45:00Z">
        <w:r w:rsidR="0075781E">
          <w:rPr>
            <w:rFonts w:cs="Times New Roman"/>
            <w:color w:val="000000"/>
            <w:sz w:val="24"/>
            <w:szCs w:val="24"/>
            <w:lang w:val="en-GB"/>
          </w:rPr>
          <w:t>:</w:t>
        </w:r>
      </w:ins>
    </w:p>
    <w:p w14:paraId="48BE589F" w14:textId="77777777" w:rsidR="0075781E" w:rsidRDefault="0075781E">
      <w:pPr>
        <w:autoSpaceDE w:val="0"/>
        <w:autoSpaceDN w:val="0"/>
        <w:adjustRightInd w:val="0"/>
        <w:spacing w:before="0" w:after="0" w:line="240" w:lineRule="auto"/>
        <w:rPr>
          <w:ins w:id="12777" w:author="Liam Coleman" w:date="2021-05-24T15:44:00Z"/>
          <w:rFonts w:cs="Times New Roman"/>
          <w:color w:val="000000"/>
          <w:sz w:val="24"/>
          <w:szCs w:val="24"/>
          <w:lang w:val="en-GB"/>
        </w:rPr>
      </w:pPr>
    </w:p>
    <w:p w14:paraId="1E05DF49" w14:textId="65055904" w:rsidR="00226480" w:rsidRPr="00B11797" w:rsidRDefault="00226480">
      <w:pPr>
        <w:pStyle w:val="ListParagraph"/>
        <w:numPr>
          <w:ilvl w:val="0"/>
          <w:numId w:val="125"/>
        </w:numPr>
        <w:autoSpaceDE w:val="0"/>
        <w:autoSpaceDN w:val="0"/>
        <w:adjustRightInd w:val="0"/>
        <w:spacing w:before="0" w:after="0" w:line="240" w:lineRule="auto"/>
        <w:rPr>
          <w:ins w:id="12778" w:author="Liam Coleman" w:date="2021-05-24T15:45:00Z"/>
          <w:rFonts w:cs="Times New Roman"/>
          <w:color w:val="000000"/>
          <w:sz w:val="24"/>
          <w:szCs w:val="24"/>
          <w:lang w:val="en-GB"/>
          <w:rPrChange w:id="12779" w:author="Liam Coleman" w:date="2021-05-24T15:47:00Z">
            <w:rPr>
              <w:ins w:id="12780" w:author="Liam Coleman" w:date="2021-05-24T15:45:00Z"/>
              <w:lang w:val="en-GB"/>
            </w:rPr>
          </w:rPrChange>
        </w:rPr>
        <w:pPrChange w:id="12781" w:author="Liam Coleman" w:date="2021-05-24T15:47:00Z">
          <w:pPr>
            <w:autoSpaceDE w:val="0"/>
            <w:autoSpaceDN w:val="0"/>
            <w:adjustRightInd w:val="0"/>
            <w:spacing w:before="0" w:after="0" w:line="240" w:lineRule="auto"/>
          </w:pPr>
        </w:pPrChange>
      </w:pPr>
      <w:ins w:id="12782" w:author="Liam Coleman" w:date="2021-05-24T15:44:00Z">
        <w:r w:rsidRPr="00B11797">
          <w:rPr>
            <w:rFonts w:cs="Times New Roman"/>
            <w:color w:val="000000"/>
            <w:sz w:val="24"/>
            <w:szCs w:val="24"/>
            <w:lang w:val="en-GB"/>
            <w:rPrChange w:id="12783" w:author="Liam Coleman" w:date="2021-05-24T15:47:00Z">
              <w:rPr>
                <w:lang w:val="en-GB"/>
              </w:rPr>
            </w:rPrChange>
          </w:rPr>
          <w:t>Login</w:t>
        </w:r>
      </w:ins>
      <w:ins w:id="12784" w:author="Liam Coleman" w:date="2021-05-24T15:45:00Z">
        <w:r w:rsidRPr="00B11797">
          <w:rPr>
            <w:rFonts w:cs="Times New Roman"/>
            <w:color w:val="000000"/>
            <w:sz w:val="24"/>
            <w:szCs w:val="24"/>
            <w:lang w:val="en-GB"/>
            <w:rPrChange w:id="12785" w:author="Liam Coleman" w:date="2021-05-24T15:47:00Z">
              <w:rPr>
                <w:lang w:val="en-GB"/>
              </w:rPr>
            </w:rPrChange>
          </w:rPr>
          <w:t>/Off with user credentials.</w:t>
        </w:r>
      </w:ins>
    </w:p>
    <w:p w14:paraId="1934CF57" w14:textId="17EE635F" w:rsidR="0075781E" w:rsidRPr="00B11797" w:rsidRDefault="0075781E">
      <w:pPr>
        <w:pStyle w:val="ListParagraph"/>
        <w:numPr>
          <w:ilvl w:val="0"/>
          <w:numId w:val="125"/>
        </w:numPr>
        <w:autoSpaceDE w:val="0"/>
        <w:autoSpaceDN w:val="0"/>
        <w:adjustRightInd w:val="0"/>
        <w:spacing w:before="0" w:after="0" w:line="240" w:lineRule="auto"/>
        <w:rPr>
          <w:ins w:id="12786" w:author="Liam Coleman" w:date="2021-03-22T15:23:00Z"/>
          <w:rFonts w:cs="Times New Roman"/>
          <w:color w:val="000000"/>
          <w:sz w:val="24"/>
          <w:szCs w:val="24"/>
          <w:lang w:val="en-GB"/>
          <w:rPrChange w:id="12787" w:author="Liam Coleman" w:date="2021-05-24T15:47:00Z">
            <w:rPr>
              <w:ins w:id="12788" w:author="Liam Coleman" w:date="2021-03-22T15:23:00Z"/>
              <w:rFonts w:ascii="Arial" w:hAnsi="Arial" w:cs="Arial"/>
              <w:color w:val="000000"/>
              <w:sz w:val="24"/>
              <w:szCs w:val="24"/>
              <w:lang w:val="en-GB"/>
            </w:rPr>
          </w:rPrChange>
        </w:rPr>
        <w:pPrChange w:id="12789" w:author="Liam Coleman" w:date="2021-05-24T15:47:00Z">
          <w:pPr>
            <w:autoSpaceDE w:val="0"/>
            <w:autoSpaceDN w:val="0"/>
            <w:adjustRightInd w:val="0"/>
            <w:spacing w:before="0" w:after="0" w:line="240" w:lineRule="auto"/>
            <w:jc w:val="left"/>
          </w:pPr>
        </w:pPrChange>
      </w:pPr>
      <w:ins w:id="12790" w:author="Liam Coleman" w:date="2021-05-24T15:45:00Z">
        <w:r w:rsidRPr="00B11797">
          <w:rPr>
            <w:rFonts w:cs="Times New Roman"/>
            <w:color w:val="000000"/>
            <w:sz w:val="24"/>
            <w:szCs w:val="24"/>
            <w:lang w:val="en-GB"/>
            <w:rPrChange w:id="12791" w:author="Liam Coleman" w:date="2021-05-24T15:47:00Z">
              <w:rPr>
                <w:lang w:val="en-GB"/>
              </w:rPr>
            </w:rPrChange>
          </w:rPr>
          <w:t xml:space="preserve">Timestamp of all </w:t>
        </w:r>
      </w:ins>
      <w:ins w:id="12792" w:author="Liam Coleman" w:date="2021-05-24T15:46:00Z">
        <w:r w:rsidR="00C42E37" w:rsidRPr="00B11797">
          <w:rPr>
            <w:rFonts w:cs="Times New Roman"/>
            <w:color w:val="000000"/>
            <w:sz w:val="24"/>
            <w:szCs w:val="24"/>
            <w:lang w:val="en-GB"/>
            <w:rPrChange w:id="12793" w:author="Liam Coleman" w:date="2021-05-24T15:47:00Z">
              <w:rPr>
                <w:lang w:val="en-GB"/>
              </w:rPr>
            </w:rPrChange>
          </w:rPr>
          <w:t>activities.</w:t>
        </w:r>
      </w:ins>
    </w:p>
    <w:p w14:paraId="223BCEBA" w14:textId="1AE61C01" w:rsidR="005E01BB" w:rsidRPr="00B11797" w:rsidRDefault="00C42E37">
      <w:pPr>
        <w:pStyle w:val="ListParagraph"/>
        <w:numPr>
          <w:ilvl w:val="0"/>
          <w:numId w:val="125"/>
        </w:numPr>
        <w:autoSpaceDE w:val="0"/>
        <w:autoSpaceDN w:val="0"/>
        <w:adjustRightInd w:val="0"/>
        <w:spacing w:before="0" w:after="0" w:line="240" w:lineRule="auto"/>
        <w:rPr>
          <w:ins w:id="12794" w:author="Liam Coleman" w:date="2021-03-22T15:23:00Z"/>
          <w:rFonts w:cs="Times New Roman"/>
          <w:color w:val="000000"/>
          <w:sz w:val="24"/>
          <w:szCs w:val="24"/>
          <w:lang w:val="en-GB"/>
          <w:rPrChange w:id="12795" w:author="Liam Coleman" w:date="2021-05-24T15:47:00Z">
            <w:rPr>
              <w:ins w:id="12796" w:author="Liam Coleman" w:date="2021-03-22T15:23:00Z"/>
              <w:rFonts w:ascii="Arial" w:hAnsi="Arial" w:cs="Arial"/>
              <w:color w:val="000000"/>
              <w:sz w:val="24"/>
              <w:szCs w:val="24"/>
              <w:lang w:val="en-GB"/>
            </w:rPr>
          </w:rPrChange>
        </w:rPr>
        <w:pPrChange w:id="12797" w:author="Liam Coleman" w:date="2021-05-24T15:47:00Z">
          <w:pPr>
            <w:numPr>
              <w:numId w:val="91"/>
            </w:numPr>
            <w:autoSpaceDE w:val="0"/>
            <w:autoSpaceDN w:val="0"/>
            <w:adjustRightInd w:val="0"/>
            <w:spacing w:before="0" w:after="0" w:line="240" w:lineRule="auto"/>
            <w:ind w:left="720" w:hanging="720"/>
            <w:jc w:val="left"/>
          </w:pPr>
        </w:pPrChange>
      </w:pPr>
      <w:ins w:id="12798" w:author="Liam Coleman" w:date="2021-05-24T15:46:00Z">
        <w:r w:rsidRPr="00B11797">
          <w:rPr>
            <w:rFonts w:cs="Times New Roman"/>
            <w:color w:val="000000"/>
            <w:sz w:val="24"/>
            <w:szCs w:val="24"/>
            <w:lang w:val="en-GB"/>
            <w:rPrChange w:id="12799" w:author="Liam Coleman" w:date="2021-05-24T15:47:00Z">
              <w:rPr>
                <w:lang w:val="en-GB"/>
              </w:rPr>
            </w:rPrChange>
          </w:rPr>
          <w:t>U</w:t>
        </w:r>
      </w:ins>
      <w:ins w:id="12800" w:author="Liam Coleman" w:date="2021-03-22T15:23:00Z">
        <w:r w:rsidR="005E01BB" w:rsidRPr="00B11797">
          <w:rPr>
            <w:rFonts w:cs="Times New Roman"/>
            <w:color w:val="000000"/>
            <w:sz w:val="24"/>
            <w:szCs w:val="24"/>
            <w:lang w:val="en-GB"/>
            <w:rPrChange w:id="12801" w:author="Liam Coleman" w:date="2021-05-24T15:47:00Z">
              <w:rPr>
                <w:rFonts w:ascii="Arial" w:hAnsi="Arial" w:cs="Arial"/>
                <w:color w:val="000000"/>
                <w:sz w:val="24"/>
                <w:szCs w:val="24"/>
                <w:lang w:val="en-GB"/>
              </w:rPr>
            </w:rPrChange>
          </w:rPr>
          <w:t>pdate (before and after).</w:t>
        </w:r>
      </w:ins>
    </w:p>
    <w:p w14:paraId="6B7683DE" w14:textId="77777777" w:rsidR="005E01BB" w:rsidRPr="00B11797" w:rsidRDefault="005E01BB">
      <w:pPr>
        <w:pStyle w:val="ListParagraph"/>
        <w:numPr>
          <w:ilvl w:val="0"/>
          <w:numId w:val="125"/>
        </w:numPr>
        <w:autoSpaceDE w:val="0"/>
        <w:autoSpaceDN w:val="0"/>
        <w:adjustRightInd w:val="0"/>
        <w:spacing w:before="0" w:after="0" w:line="240" w:lineRule="auto"/>
        <w:rPr>
          <w:ins w:id="12802" w:author="Liam Coleman" w:date="2021-03-22T15:23:00Z"/>
          <w:rFonts w:cs="Times New Roman"/>
          <w:color w:val="000000"/>
          <w:sz w:val="24"/>
          <w:szCs w:val="24"/>
          <w:lang w:val="en-GB"/>
          <w:rPrChange w:id="12803" w:author="Liam Coleman" w:date="2021-05-24T15:47:00Z">
            <w:rPr>
              <w:ins w:id="12804" w:author="Liam Coleman" w:date="2021-03-22T15:23:00Z"/>
              <w:rFonts w:ascii="Arial" w:hAnsi="Arial" w:cs="Arial"/>
              <w:color w:val="000000"/>
              <w:sz w:val="24"/>
              <w:szCs w:val="24"/>
              <w:lang w:val="en-GB"/>
            </w:rPr>
          </w:rPrChange>
        </w:rPr>
        <w:pPrChange w:id="12805" w:author="Liam Coleman" w:date="2021-05-24T15:47:00Z">
          <w:pPr>
            <w:numPr>
              <w:numId w:val="91"/>
            </w:numPr>
            <w:autoSpaceDE w:val="0"/>
            <w:autoSpaceDN w:val="0"/>
            <w:adjustRightInd w:val="0"/>
            <w:spacing w:before="0" w:after="0" w:line="240" w:lineRule="auto"/>
            <w:ind w:left="720" w:hanging="720"/>
            <w:jc w:val="left"/>
          </w:pPr>
        </w:pPrChange>
      </w:pPr>
      <w:ins w:id="12806" w:author="Liam Coleman" w:date="2021-03-22T15:23:00Z">
        <w:r w:rsidRPr="00B11797">
          <w:rPr>
            <w:rFonts w:cs="Times New Roman"/>
            <w:color w:val="000000"/>
            <w:sz w:val="24"/>
            <w:szCs w:val="24"/>
            <w:lang w:val="en-GB"/>
            <w:rPrChange w:id="12807" w:author="Liam Coleman" w:date="2021-05-24T15:47:00Z">
              <w:rPr>
                <w:rFonts w:ascii="Arial" w:hAnsi="Arial" w:cs="Arial"/>
                <w:color w:val="000000"/>
                <w:sz w:val="24"/>
                <w:szCs w:val="24"/>
                <w:lang w:val="en-GB"/>
              </w:rPr>
            </w:rPrChange>
          </w:rPr>
          <w:t>New record created.</w:t>
        </w:r>
      </w:ins>
    </w:p>
    <w:p w14:paraId="3CADD4BC" w14:textId="77777777" w:rsidR="005E01BB" w:rsidRPr="00B11797" w:rsidRDefault="005E01BB">
      <w:pPr>
        <w:pStyle w:val="ListParagraph"/>
        <w:numPr>
          <w:ilvl w:val="0"/>
          <w:numId w:val="125"/>
        </w:numPr>
        <w:autoSpaceDE w:val="0"/>
        <w:autoSpaceDN w:val="0"/>
        <w:adjustRightInd w:val="0"/>
        <w:spacing w:before="0" w:after="0" w:line="240" w:lineRule="auto"/>
        <w:rPr>
          <w:ins w:id="12808" w:author="Liam Coleman" w:date="2021-03-22T15:23:00Z"/>
          <w:rFonts w:cs="Times New Roman"/>
          <w:color w:val="000000"/>
          <w:sz w:val="24"/>
          <w:szCs w:val="24"/>
          <w:lang w:val="en-GB"/>
          <w:rPrChange w:id="12809" w:author="Liam Coleman" w:date="2021-05-24T15:47:00Z">
            <w:rPr>
              <w:ins w:id="12810" w:author="Liam Coleman" w:date="2021-03-22T15:23:00Z"/>
              <w:rFonts w:ascii="Arial" w:hAnsi="Arial" w:cs="Arial"/>
              <w:color w:val="000000"/>
              <w:sz w:val="24"/>
              <w:szCs w:val="24"/>
              <w:lang w:val="en-GB"/>
            </w:rPr>
          </w:rPrChange>
        </w:rPr>
        <w:pPrChange w:id="12811" w:author="Liam Coleman" w:date="2021-05-24T15:47:00Z">
          <w:pPr>
            <w:numPr>
              <w:numId w:val="91"/>
            </w:numPr>
            <w:autoSpaceDE w:val="0"/>
            <w:autoSpaceDN w:val="0"/>
            <w:adjustRightInd w:val="0"/>
            <w:spacing w:before="0" w:after="0" w:line="240" w:lineRule="auto"/>
            <w:ind w:left="720" w:hanging="720"/>
            <w:jc w:val="left"/>
          </w:pPr>
        </w:pPrChange>
      </w:pPr>
      <w:ins w:id="12812" w:author="Liam Coleman" w:date="2021-03-22T15:23:00Z">
        <w:r w:rsidRPr="00B11797">
          <w:rPr>
            <w:rFonts w:cs="Times New Roman"/>
            <w:color w:val="000000"/>
            <w:sz w:val="24"/>
            <w:szCs w:val="24"/>
            <w:lang w:val="en-GB"/>
            <w:rPrChange w:id="12813" w:author="Liam Coleman" w:date="2021-05-24T15:47:00Z">
              <w:rPr>
                <w:rFonts w:ascii="Arial" w:hAnsi="Arial" w:cs="Arial"/>
                <w:color w:val="000000"/>
                <w:sz w:val="24"/>
                <w:szCs w:val="24"/>
                <w:lang w:val="en-GB"/>
              </w:rPr>
            </w:rPrChange>
          </w:rPr>
          <w:t>Deleted items.</w:t>
        </w:r>
      </w:ins>
    </w:p>
    <w:p w14:paraId="73C6F826" w14:textId="08CD210B" w:rsidR="005E01BB" w:rsidRPr="00B11797" w:rsidRDefault="005E01BB">
      <w:pPr>
        <w:pStyle w:val="ListParagraph"/>
        <w:numPr>
          <w:ilvl w:val="0"/>
          <w:numId w:val="125"/>
        </w:numPr>
        <w:autoSpaceDE w:val="0"/>
        <w:autoSpaceDN w:val="0"/>
        <w:adjustRightInd w:val="0"/>
        <w:spacing w:before="0" w:after="0" w:line="240" w:lineRule="auto"/>
        <w:rPr>
          <w:ins w:id="12814" w:author="Liam Coleman" w:date="2021-05-24T15:46:00Z"/>
          <w:rFonts w:cs="Times New Roman"/>
          <w:color w:val="000000"/>
          <w:sz w:val="24"/>
          <w:szCs w:val="24"/>
          <w:lang w:val="en-GB"/>
          <w:rPrChange w:id="12815" w:author="Liam Coleman" w:date="2021-05-24T15:47:00Z">
            <w:rPr>
              <w:ins w:id="12816" w:author="Liam Coleman" w:date="2021-05-24T15:46:00Z"/>
              <w:lang w:val="en-GB"/>
            </w:rPr>
          </w:rPrChange>
        </w:rPr>
        <w:pPrChange w:id="12817" w:author="Liam Coleman" w:date="2021-05-24T15:47:00Z">
          <w:pPr>
            <w:autoSpaceDE w:val="0"/>
            <w:autoSpaceDN w:val="0"/>
            <w:adjustRightInd w:val="0"/>
            <w:spacing w:before="0" w:after="0" w:line="240" w:lineRule="auto"/>
          </w:pPr>
        </w:pPrChange>
      </w:pPr>
      <w:ins w:id="12818" w:author="Liam Coleman" w:date="2021-03-22T15:23:00Z">
        <w:r w:rsidRPr="00B11797">
          <w:rPr>
            <w:rFonts w:cs="Times New Roman"/>
            <w:color w:val="000000"/>
            <w:sz w:val="24"/>
            <w:szCs w:val="24"/>
            <w:lang w:val="en-GB"/>
            <w:rPrChange w:id="12819" w:author="Liam Coleman" w:date="2021-05-24T15:47:00Z">
              <w:rPr>
                <w:rFonts w:ascii="Arial" w:hAnsi="Arial" w:cs="Arial"/>
                <w:color w:val="000000"/>
                <w:sz w:val="24"/>
                <w:szCs w:val="24"/>
                <w:lang w:val="en-GB"/>
              </w:rPr>
            </w:rPrChange>
          </w:rPr>
          <w:t>Search criteria (number of items returned).</w:t>
        </w:r>
      </w:ins>
    </w:p>
    <w:p w14:paraId="40794BD5" w14:textId="69B5B598" w:rsidR="00C42E37" w:rsidRPr="00B11797" w:rsidRDefault="00C42E37">
      <w:pPr>
        <w:pStyle w:val="ListParagraph"/>
        <w:numPr>
          <w:ilvl w:val="0"/>
          <w:numId w:val="125"/>
        </w:numPr>
        <w:autoSpaceDE w:val="0"/>
        <w:autoSpaceDN w:val="0"/>
        <w:adjustRightInd w:val="0"/>
        <w:spacing w:before="0" w:after="0" w:line="240" w:lineRule="auto"/>
        <w:rPr>
          <w:ins w:id="12820" w:author="Liam Coleman" w:date="2021-05-24T15:46:00Z"/>
          <w:rFonts w:cs="Times New Roman"/>
          <w:color w:val="000000"/>
          <w:sz w:val="24"/>
          <w:szCs w:val="24"/>
          <w:lang w:val="en-GB"/>
          <w:rPrChange w:id="12821" w:author="Liam Coleman" w:date="2021-05-24T15:47:00Z">
            <w:rPr>
              <w:ins w:id="12822" w:author="Liam Coleman" w:date="2021-05-24T15:46:00Z"/>
              <w:lang w:val="en-GB"/>
            </w:rPr>
          </w:rPrChange>
        </w:rPr>
        <w:pPrChange w:id="12823" w:author="Liam Coleman" w:date="2021-05-24T15:47:00Z">
          <w:pPr>
            <w:autoSpaceDE w:val="0"/>
            <w:autoSpaceDN w:val="0"/>
            <w:adjustRightInd w:val="0"/>
            <w:spacing w:before="0" w:after="0" w:line="240" w:lineRule="auto"/>
          </w:pPr>
        </w:pPrChange>
      </w:pPr>
      <w:ins w:id="12824" w:author="Liam Coleman" w:date="2021-05-24T15:46:00Z">
        <w:r w:rsidRPr="00B11797">
          <w:rPr>
            <w:rFonts w:cs="Times New Roman"/>
            <w:color w:val="000000"/>
            <w:sz w:val="24"/>
            <w:szCs w:val="24"/>
            <w:lang w:val="en-GB"/>
            <w:rPrChange w:id="12825" w:author="Liam Coleman" w:date="2021-05-24T15:47:00Z">
              <w:rPr>
                <w:lang w:val="en-GB"/>
              </w:rPr>
            </w:rPrChange>
          </w:rPr>
          <w:t>Any Set all values entered.</w:t>
        </w:r>
      </w:ins>
    </w:p>
    <w:p w14:paraId="7B046FE1" w14:textId="3DCA3D28" w:rsidR="00C42E37" w:rsidRPr="00B11797" w:rsidRDefault="00B11797">
      <w:pPr>
        <w:pStyle w:val="ListParagraph"/>
        <w:numPr>
          <w:ilvl w:val="0"/>
          <w:numId w:val="125"/>
        </w:numPr>
        <w:autoSpaceDE w:val="0"/>
        <w:autoSpaceDN w:val="0"/>
        <w:adjustRightInd w:val="0"/>
        <w:spacing w:before="0" w:after="0" w:line="240" w:lineRule="auto"/>
        <w:rPr>
          <w:ins w:id="12826" w:author="Liam Coleman" w:date="2021-04-20T15:34:00Z"/>
          <w:rFonts w:cs="Times New Roman"/>
          <w:color w:val="000000"/>
          <w:sz w:val="24"/>
          <w:szCs w:val="24"/>
          <w:lang w:val="en-GB"/>
          <w:rPrChange w:id="12827" w:author="Liam Coleman" w:date="2021-05-24T15:47:00Z">
            <w:rPr>
              <w:ins w:id="12828" w:author="Liam Coleman" w:date="2021-04-20T15:34:00Z"/>
              <w:lang w:val="en-GB"/>
            </w:rPr>
          </w:rPrChange>
        </w:rPr>
        <w:pPrChange w:id="12829" w:author="Liam Coleman" w:date="2021-05-24T15:47:00Z">
          <w:pPr>
            <w:numPr>
              <w:numId w:val="91"/>
            </w:numPr>
            <w:autoSpaceDE w:val="0"/>
            <w:autoSpaceDN w:val="0"/>
            <w:adjustRightInd w:val="0"/>
            <w:spacing w:before="0" w:after="0" w:line="240" w:lineRule="auto"/>
            <w:ind w:left="720" w:hanging="720"/>
          </w:pPr>
        </w:pPrChange>
      </w:pPr>
      <w:ins w:id="12830" w:author="Liam Coleman" w:date="2021-05-24T15:46:00Z">
        <w:r w:rsidRPr="00B11797">
          <w:rPr>
            <w:rFonts w:cs="Times New Roman"/>
            <w:color w:val="000000"/>
            <w:sz w:val="24"/>
            <w:szCs w:val="24"/>
            <w:lang w:val="en-GB"/>
            <w:rPrChange w:id="12831" w:author="Liam Coleman" w:date="2021-05-24T15:47:00Z">
              <w:rPr>
                <w:lang w:val="en-GB"/>
              </w:rPr>
            </w:rPrChange>
          </w:rPr>
          <w:t>All import/</w:t>
        </w:r>
      </w:ins>
      <w:ins w:id="12832" w:author="Liam Coleman" w:date="2021-05-24T15:47:00Z">
        <w:r w:rsidRPr="00B11797">
          <w:rPr>
            <w:rFonts w:cs="Times New Roman"/>
            <w:color w:val="000000"/>
            <w:sz w:val="24"/>
            <w:szCs w:val="24"/>
            <w:lang w:val="en-GB"/>
            <w:rPrChange w:id="12833" w:author="Liam Coleman" w:date="2021-05-24T15:47:00Z">
              <w:rPr>
                <w:lang w:val="en-GB"/>
              </w:rPr>
            </w:rPrChange>
          </w:rPr>
          <w:t>export csv file activity.</w:t>
        </w:r>
      </w:ins>
    </w:p>
    <w:p w14:paraId="405DE684" w14:textId="6593CE60" w:rsidR="00873D98" w:rsidRDefault="00873D98" w:rsidP="00B11797">
      <w:pPr>
        <w:pStyle w:val="ListParagraph"/>
        <w:numPr>
          <w:ilvl w:val="0"/>
          <w:numId w:val="125"/>
        </w:numPr>
        <w:autoSpaceDE w:val="0"/>
        <w:autoSpaceDN w:val="0"/>
        <w:adjustRightInd w:val="0"/>
        <w:spacing w:before="0" w:after="0" w:line="240" w:lineRule="auto"/>
        <w:rPr>
          <w:ins w:id="12834" w:author="Liam Coleman" w:date="2021-05-24T15:47:00Z"/>
          <w:rFonts w:cs="Times New Roman"/>
          <w:color w:val="000000"/>
          <w:sz w:val="24"/>
          <w:szCs w:val="24"/>
          <w:lang w:val="en-GB"/>
        </w:rPr>
      </w:pPr>
      <w:ins w:id="12835" w:author="Liam Coleman" w:date="2021-04-20T15:35:00Z">
        <w:r w:rsidRPr="00B11797">
          <w:rPr>
            <w:rFonts w:cs="Times New Roman"/>
            <w:color w:val="000000"/>
            <w:sz w:val="24"/>
            <w:szCs w:val="24"/>
            <w:lang w:val="en-GB"/>
            <w:rPrChange w:id="12836" w:author="Liam Coleman" w:date="2021-05-24T15:47:00Z">
              <w:rPr>
                <w:lang w:val="en-GB"/>
              </w:rPr>
            </w:rPrChange>
          </w:rPr>
          <w:t>Mappings Performed</w:t>
        </w:r>
      </w:ins>
      <w:ins w:id="12837" w:author="Liam Coleman" w:date="2021-05-24T15:47:00Z">
        <w:r w:rsidR="00B11797" w:rsidRPr="00B11797">
          <w:rPr>
            <w:rFonts w:cs="Times New Roman"/>
            <w:color w:val="000000"/>
            <w:sz w:val="24"/>
            <w:szCs w:val="24"/>
            <w:lang w:val="en-GB"/>
            <w:rPrChange w:id="12838" w:author="Liam Coleman" w:date="2021-05-24T15:47:00Z">
              <w:rPr>
                <w:lang w:val="en-GB"/>
              </w:rPr>
            </w:rPrChange>
          </w:rPr>
          <w:t>/config activity.</w:t>
        </w:r>
      </w:ins>
    </w:p>
    <w:p w14:paraId="7261321B" w14:textId="134612DD" w:rsidR="00B11797" w:rsidRDefault="009C5A21" w:rsidP="00B11797">
      <w:pPr>
        <w:autoSpaceDE w:val="0"/>
        <w:autoSpaceDN w:val="0"/>
        <w:adjustRightInd w:val="0"/>
        <w:spacing w:before="0" w:after="0" w:line="240" w:lineRule="auto"/>
        <w:rPr>
          <w:ins w:id="12839" w:author="Liam Coleman" w:date="2021-05-24T15:48:00Z"/>
          <w:rFonts w:cs="Times New Roman"/>
          <w:color w:val="000000"/>
          <w:sz w:val="24"/>
          <w:szCs w:val="24"/>
          <w:lang w:val="en-GB"/>
        </w:rPr>
      </w:pPr>
      <w:ins w:id="12840" w:author="Liam Coleman" w:date="2021-05-24T15:47:00Z">
        <w:r>
          <w:rPr>
            <w:rFonts w:cs="Times New Roman"/>
            <w:color w:val="000000"/>
            <w:sz w:val="24"/>
            <w:szCs w:val="24"/>
            <w:lang w:val="en-GB"/>
          </w:rPr>
          <w:t>The utility will save a Log for each day</w:t>
        </w:r>
      </w:ins>
      <w:ins w:id="12841" w:author="Liam Coleman" w:date="2021-05-24T15:48:00Z">
        <w:r>
          <w:rPr>
            <w:rFonts w:cs="Times New Roman"/>
            <w:color w:val="000000"/>
            <w:sz w:val="24"/>
            <w:szCs w:val="24"/>
            <w:lang w:val="en-GB"/>
          </w:rPr>
          <w:t>. The current log is easily accessible when the user presses the Log Button,</w:t>
        </w:r>
      </w:ins>
    </w:p>
    <w:p w14:paraId="024E691A" w14:textId="66E1156D" w:rsidR="009C5A21" w:rsidRDefault="009C5A21" w:rsidP="00B11797">
      <w:pPr>
        <w:autoSpaceDE w:val="0"/>
        <w:autoSpaceDN w:val="0"/>
        <w:adjustRightInd w:val="0"/>
        <w:spacing w:before="0" w:after="0" w:line="240" w:lineRule="auto"/>
        <w:rPr>
          <w:ins w:id="12842" w:author="Liam Coleman" w:date="2021-05-24T15:48:00Z"/>
          <w:rFonts w:cs="Times New Roman"/>
          <w:color w:val="000000"/>
          <w:sz w:val="24"/>
          <w:szCs w:val="24"/>
          <w:lang w:val="en-GB"/>
        </w:rPr>
      </w:pPr>
      <w:ins w:id="12843" w:author="Liam Coleman" w:date="2021-05-24T15:48:00Z">
        <w:r>
          <w:rPr>
            <w:noProof/>
          </w:rPr>
          <mc:AlternateContent>
            <mc:Choice Requires="wps">
              <w:drawing>
                <wp:anchor distT="0" distB="0" distL="114300" distR="114300" simplePos="0" relativeHeight="251754496" behindDoc="0" locked="0" layoutInCell="1" allowOverlap="1" wp14:anchorId="4C64F4B9" wp14:editId="78942875">
                  <wp:simplePos x="0" y="0"/>
                  <wp:positionH relativeFrom="column">
                    <wp:posOffset>1781092</wp:posOffset>
                  </wp:positionH>
                  <wp:positionV relativeFrom="paragraph">
                    <wp:posOffset>572292</wp:posOffset>
                  </wp:positionV>
                  <wp:extent cx="1496291" cy="178129"/>
                  <wp:effectExtent l="0" t="19050" r="46990" b="31750"/>
                  <wp:wrapNone/>
                  <wp:docPr id="637" name="Arrow: Right 637"/>
                  <wp:cNvGraphicFramePr/>
                  <a:graphic xmlns:a="http://schemas.openxmlformats.org/drawingml/2006/main">
                    <a:graphicData uri="http://schemas.microsoft.com/office/word/2010/wordprocessingShape">
                      <wps:wsp>
                        <wps:cNvSpPr/>
                        <wps:spPr>
                          <a:xfrm>
                            <a:off x="0" y="0"/>
                            <a:ext cx="1496291" cy="17812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09373" id="Arrow: Right 637" o:spid="_x0000_s1026" type="#_x0000_t13" style="position:absolute;margin-left:140.25pt;margin-top:45.05pt;width:117.8pt;height:14.0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" adj="20314" fillcolor="#31b6fd [3204]" strokecolor="#029cee [2564]" strokeweight="1.25pt"/>
              </w:pict>
            </mc:Fallback>
          </mc:AlternateContent>
        </w:r>
        <w:r>
          <w:rPr>
            <w:noProof/>
          </w:rPr>
          <w:drawing>
            <wp:inline distT="0" distB="0" distL="0" distR="0" wp14:anchorId="718C3084" wp14:editId="2A2E3981">
              <wp:extent cx="3912919" cy="2778407"/>
              <wp:effectExtent l="0" t="0" r="0" b="317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6697" cy="2781089"/>
                      </a:xfrm>
                      <a:prstGeom prst="rect">
                        <a:avLst/>
                      </a:prstGeom>
                    </pic:spPr>
                  </pic:pic>
                </a:graphicData>
              </a:graphic>
            </wp:inline>
          </w:drawing>
        </w:r>
      </w:ins>
    </w:p>
    <w:p w14:paraId="63FFD96D" w14:textId="126F7E6B" w:rsidR="009C5A21" w:rsidRDefault="009C5A21" w:rsidP="00B11797">
      <w:pPr>
        <w:autoSpaceDE w:val="0"/>
        <w:autoSpaceDN w:val="0"/>
        <w:adjustRightInd w:val="0"/>
        <w:spacing w:before="0" w:after="0" w:line="240" w:lineRule="auto"/>
        <w:rPr>
          <w:ins w:id="12844" w:author="Liam Coleman" w:date="2021-05-24T15:48:00Z"/>
          <w:rFonts w:cs="Times New Roman"/>
          <w:color w:val="000000"/>
          <w:sz w:val="24"/>
          <w:szCs w:val="24"/>
          <w:lang w:val="en-GB"/>
        </w:rPr>
      </w:pPr>
    </w:p>
    <w:p w14:paraId="5A518977" w14:textId="2A9DF114" w:rsidR="009C5A21" w:rsidRDefault="009C5A21" w:rsidP="00B11797">
      <w:pPr>
        <w:autoSpaceDE w:val="0"/>
        <w:autoSpaceDN w:val="0"/>
        <w:adjustRightInd w:val="0"/>
        <w:spacing w:before="0" w:after="0" w:line="240" w:lineRule="auto"/>
        <w:rPr>
          <w:ins w:id="12845" w:author="Liam Coleman" w:date="2021-05-24T15:50:00Z"/>
          <w:rFonts w:cs="Times New Roman"/>
          <w:color w:val="000000"/>
          <w:sz w:val="24"/>
          <w:szCs w:val="24"/>
          <w:lang w:val="en-GB"/>
        </w:rPr>
      </w:pPr>
      <w:ins w:id="12846" w:author="Liam Coleman" w:date="2021-05-24T15:48:00Z">
        <w:r>
          <w:rPr>
            <w:rFonts w:cs="Times New Roman"/>
            <w:color w:val="000000"/>
            <w:sz w:val="24"/>
            <w:szCs w:val="24"/>
            <w:lang w:val="en-GB"/>
          </w:rPr>
          <w:t>A text</w:t>
        </w:r>
      </w:ins>
      <w:ins w:id="12847" w:author="Liam Coleman" w:date="2021-05-24T15:49:00Z">
        <w:r>
          <w:rPr>
            <w:rFonts w:cs="Times New Roman"/>
            <w:color w:val="000000"/>
            <w:sz w:val="24"/>
            <w:szCs w:val="24"/>
            <w:lang w:val="en-GB"/>
          </w:rPr>
          <w:t xml:space="preserve"> document will pop up</w:t>
        </w:r>
        <w:r w:rsidR="007A4F66">
          <w:rPr>
            <w:rFonts w:cs="Times New Roman"/>
            <w:color w:val="000000"/>
            <w:sz w:val="24"/>
            <w:szCs w:val="24"/>
            <w:lang w:val="en-GB"/>
          </w:rPr>
          <w:t>, see sample be</w:t>
        </w:r>
      </w:ins>
      <w:ins w:id="12848" w:author="Liam Coleman" w:date="2021-05-24T15:50:00Z">
        <w:r w:rsidR="007A4F66">
          <w:rPr>
            <w:rFonts w:cs="Times New Roman"/>
            <w:color w:val="000000"/>
            <w:sz w:val="24"/>
            <w:szCs w:val="24"/>
            <w:lang w:val="en-GB"/>
          </w:rPr>
          <w:t>low.</w:t>
        </w:r>
        <w:r w:rsidR="000669A4">
          <w:rPr>
            <w:rFonts w:cs="Times New Roman"/>
            <w:color w:val="000000"/>
            <w:sz w:val="24"/>
            <w:szCs w:val="24"/>
            <w:lang w:val="en-GB"/>
          </w:rPr>
          <w:t xml:space="preserve"> Descriptor lines start with a #, and the following line will have the values. For exa</w:t>
        </w:r>
      </w:ins>
      <w:ins w:id="12849" w:author="Liam Coleman" w:date="2021-05-24T15:51:00Z">
        <w:r w:rsidR="000669A4">
          <w:rPr>
            <w:rFonts w:cs="Times New Roman"/>
            <w:color w:val="000000"/>
            <w:sz w:val="24"/>
            <w:szCs w:val="24"/>
            <w:lang w:val="en-GB"/>
          </w:rPr>
          <w:t xml:space="preserve">mple the </w:t>
        </w:r>
        <w:r w:rsidR="00E1519E">
          <w:rPr>
            <w:rFonts w:cs="Times New Roman"/>
            <w:color w:val="000000"/>
            <w:sz w:val="24"/>
            <w:szCs w:val="24"/>
            <w:lang w:val="en-GB"/>
          </w:rPr>
          <w:t>#</w:t>
        </w:r>
        <w:r w:rsidR="00E1519E" w:rsidRPr="00E1519E">
          <w:rPr>
            <w:rFonts w:cs="Times New Roman"/>
            <w:color w:val="000000"/>
            <w:sz w:val="24"/>
            <w:szCs w:val="24"/>
            <w:lang w:val="en-GB"/>
          </w:rPr>
          <w:t>#</w:t>
        </w:r>
        <w:proofErr w:type="gramStart"/>
        <w:r w:rsidR="00E1519E" w:rsidRPr="00E1519E">
          <w:rPr>
            <w:rFonts w:cs="Times New Roman"/>
            <w:color w:val="000000"/>
            <w:sz w:val="24"/>
            <w:szCs w:val="24"/>
            <w:lang w:val="en-GB"/>
          </w:rPr>
          <w:t>LOGIN:,</w:t>
        </w:r>
        <w:proofErr w:type="gramEnd"/>
        <w:r w:rsidR="00E1519E" w:rsidRPr="00E1519E">
          <w:rPr>
            <w:rFonts w:cs="Times New Roman"/>
            <w:color w:val="000000"/>
            <w:sz w:val="24"/>
            <w:szCs w:val="24"/>
            <w:lang w:val="en-GB"/>
          </w:rPr>
          <w:t xml:space="preserve"> </w:t>
        </w:r>
        <w:proofErr w:type="spellStart"/>
        <w:r w:rsidR="00E1519E" w:rsidRPr="00E1519E">
          <w:rPr>
            <w:rFonts w:cs="Times New Roman"/>
            <w:color w:val="000000"/>
            <w:sz w:val="24"/>
            <w:szCs w:val="24"/>
            <w:lang w:val="en-GB"/>
          </w:rPr>
          <w:t>User,Time</w:t>
        </w:r>
        <w:proofErr w:type="spellEnd"/>
        <w:r w:rsidR="00E1519E">
          <w:rPr>
            <w:rFonts w:cs="Times New Roman"/>
            <w:color w:val="000000"/>
            <w:sz w:val="24"/>
            <w:szCs w:val="24"/>
            <w:lang w:val="en-GB"/>
          </w:rPr>
          <w:t xml:space="preserve">  line, is </w:t>
        </w:r>
        <w:proofErr w:type="spellStart"/>
        <w:r w:rsidR="00E1519E">
          <w:rPr>
            <w:rFonts w:cs="Times New Roman"/>
            <w:color w:val="000000"/>
            <w:sz w:val="24"/>
            <w:szCs w:val="24"/>
            <w:lang w:val="en-GB"/>
          </w:rPr>
          <w:t>fowllowed</w:t>
        </w:r>
        <w:proofErr w:type="spellEnd"/>
        <w:r w:rsidR="00E1519E">
          <w:rPr>
            <w:rFonts w:cs="Times New Roman"/>
            <w:color w:val="000000"/>
            <w:sz w:val="24"/>
            <w:szCs w:val="24"/>
            <w:lang w:val="en-GB"/>
          </w:rPr>
          <w:t xml:space="preserve"> by the line with the values</w:t>
        </w:r>
        <w:r w:rsidR="00EE411F">
          <w:rPr>
            <w:rFonts w:cs="Times New Roman"/>
            <w:color w:val="000000"/>
            <w:sz w:val="24"/>
            <w:szCs w:val="24"/>
            <w:lang w:val="en-GB"/>
          </w:rPr>
          <w:t xml:space="preserve"> </w:t>
        </w:r>
        <w:r w:rsidR="00EE411F" w:rsidRPr="00EE411F">
          <w:rPr>
            <w:rFonts w:cs="Times New Roman"/>
            <w:color w:val="000000"/>
            <w:sz w:val="24"/>
            <w:szCs w:val="24"/>
            <w:lang w:val="en-GB"/>
          </w:rPr>
          <w:t>LOGIN:LIAM-WIN-VM\liamj,9:55:04 AM</w:t>
        </w:r>
      </w:ins>
      <w:ins w:id="12850" w:author="Liam Coleman" w:date="2021-05-24T15:52:00Z">
        <w:r w:rsidR="00EE411F">
          <w:rPr>
            <w:rFonts w:cs="Times New Roman"/>
            <w:color w:val="000000"/>
            <w:sz w:val="24"/>
            <w:szCs w:val="24"/>
            <w:lang w:val="en-GB"/>
          </w:rPr>
          <w:t xml:space="preserve">. The values start after </w:t>
        </w:r>
        <w:proofErr w:type="gramStart"/>
        <w:r w:rsidR="00EE411F">
          <w:rPr>
            <w:rFonts w:cs="Times New Roman"/>
            <w:color w:val="000000"/>
            <w:sz w:val="24"/>
            <w:szCs w:val="24"/>
            <w:lang w:val="en-GB"/>
          </w:rPr>
          <w:t>the :</w:t>
        </w:r>
        <w:proofErr w:type="gramEnd"/>
        <w:r w:rsidR="007C0FE2">
          <w:rPr>
            <w:rFonts w:cs="Times New Roman"/>
            <w:color w:val="000000"/>
            <w:sz w:val="24"/>
            <w:szCs w:val="24"/>
            <w:lang w:val="en-GB"/>
          </w:rPr>
          <w:t xml:space="preserve">, and are separated by a comma. The first value is the </w:t>
        </w:r>
      </w:ins>
      <w:proofErr w:type="gramStart"/>
      <w:ins w:id="12851" w:author="Liam Coleman" w:date="2021-05-24T15:53:00Z">
        <w:r w:rsidR="00323957">
          <w:rPr>
            <w:rFonts w:cs="Times New Roman"/>
            <w:color w:val="000000"/>
            <w:sz w:val="24"/>
            <w:szCs w:val="24"/>
            <w:lang w:val="en-GB"/>
          </w:rPr>
          <w:t>username</w:t>
        </w:r>
      </w:ins>
      <w:proofErr w:type="gramEnd"/>
      <w:ins w:id="12852" w:author="Liam Coleman" w:date="2021-05-24T15:52:00Z">
        <w:r w:rsidR="007C0FE2">
          <w:rPr>
            <w:rFonts w:cs="Times New Roman"/>
            <w:color w:val="000000"/>
            <w:sz w:val="24"/>
            <w:szCs w:val="24"/>
            <w:lang w:val="en-GB"/>
          </w:rPr>
          <w:t xml:space="preserve"> and the second value is the timestamp. Th</w:t>
        </w:r>
      </w:ins>
      <w:ins w:id="12853" w:author="Liam Coleman" w:date="2021-05-24T15:53:00Z">
        <w:r w:rsidR="007C0FE2">
          <w:rPr>
            <w:rFonts w:cs="Times New Roman"/>
            <w:color w:val="000000"/>
            <w:sz w:val="24"/>
            <w:szCs w:val="24"/>
            <w:lang w:val="en-GB"/>
          </w:rPr>
          <w:t>is will continue throu</w:t>
        </w:r>
        <w:r w:rsidR="00323957">
          <w:rPr>
            <w:rFonts w:cs="Times New Roman"/>
            <w:color w:val="000000"/>
            <w:sz w:val="24"/>
            <w:szCs w:val="24"/>
            <w:lang w:val="en-GB"/>
          </w:rPr>
          <w:t>ghout the txt file, recording all interaction of the user(s) that day.</w:t>
        </w:r>
      </w:ins>
    </w:p>
    <w:p w14:paraId="4CE4EE5B" w14:textId="76500E66" w:rsidR="007A4F66" w:rsidRDefault="007A4F66" w:rsidP="00B11797">
      <w:pPr>
        <w:autoSpaceDE w:val="0"/>
        <w:autoSpaceDN w:val="0"/>
        <w:adjustRightInd w:val="0"/>
        <w:spacing w:before="0" w:after="0" w:line="240" w:lineRule="auto"/>
        <w:rPr>
          <w:ins w:id="12854" w:author="Liam Coleman" w:date="2021-05-24T15:49:00Z"/>
          <w:rFonts w:cs="Times New Roman"/>
          <w:color w:val="000000"/>
          <w:sz w:val="24"/>
          <w:szCs w:val="24"/>
          <w:lang w:val="en-GB"/>
        </w:rPr>
      </w:pPr>
      <w:ins w:id="12855" w:author="Liam Coleman" w:date="2021-05-24T15:50:00Z">
        <w:r>
          <w:rPr>
            <w:noProof/>
          </w:rPr>
          <w:lastRenderedPageBreak/>
          <w:drawing>
            <wp:inline distT="0" distB="0" distL="0" distR="0" wp14:anchorId="78456207" wp14:editId="62F706C5">
              <wp:extent cx="5731510" cy="7752715"/>
              <wp:effectExtent l="0" t="0" r="254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7752715"/>
                      </a:xfrm>
                      <a:prstGeom prst="rect">
                        <a:avLst/>
                      </a:prstGeom>
                    </pic:spPr>
                  </pic:pic>
                </a:graphicData>
              </a:graphic>
            </wp:inline>
          </w:drawing>
        </w:r>
      </w:ins>
    </w:p>
    <w:p w14:paraId="68F473FD" w14:textId="77777777" w:rsidR="009C5A21" w:rsidRPr="00B11797" w:rsidRDefault="009C5A21">
      <w:pPr>
        <w:autoSpaceDE w:val="0"/>
        <w:autoSpaceDN w:val="0"/>
        <w:adjustRightInd w:val="0"/>
        <w:spacing w:before="0" w:after="0" w:line="240" w:lineRule="auto"/>
        <w:rPr>
          <w:ins w:id="12856" w:author="Liam Coleman" w:date="2021-05-24T15:47:00Z"/>
          <w:rFonts w:cs="Times New Roman"/>
          <w:color w:val="000000"/>
          <w:sz w:val="24"/>
          <w:szCs w:val="24"/>
          <w:lang w:val="en-GB"/>
          <w:rPrChange w:id="12857" w:author="Liam Coleman" w:date="2021-05-24T15:47:00Z">
            <w:rPr>
              <w:ins w:id="12858" w:author="Liam Coleman" w:date="2021-05-24T15:47:00Z"/>
              <w:lang w:val="en-GB"/>
            </w:rPr>
          </w:rPrChange>
        </w:rPr>
        <w:pPrChange w:id="12859" w:author="Liam Coleman" w:date="2021-05-24T15:47:00Z">
          <w:pPr>
            <w:pStyle w:val="ListParagraph"/>
            <w:numPr>
              <w:numId w:val="125"/>
            </w:numPr>
            <w:autoSpaceDE w:val="0"/>
            <w:autoSpaceDN w:val="0"/>
            <w:adjustRightInd w:val="0"/>
            <w:spacing w:before="0" w:after="0" w:line="240" w:lineRule="auto"/>
          </w:pPr>
        </w:pPrChange>
      </w:pPr>
    </w:p>
    <w:p w14:paraId="19E8670D" w14:textId="77777777" w:rsidR="00B11797" w:rsidRPr="00B11797" w:rsidRDefault="00B11797">
      <w:pPr>
        <w:autoSpaceDE w:val="0"/>
        <w:autoSpaceDN w:val="0"/>
        <w:adjustRightInd w:val="0"/>
        <w:spacing w:before="0" w:after="0" w:line="240" w:lineRule="auto"/>
        <w:ind w:left="720"/>
        <w:rPr>
          <w:ins w:id="12860" w:author="Liam Coleman" w:date="2021-04-20T15:35:00Z"/>
          <w:rFonts w:cs="Times New Roman"/>
          <w:color w:val="000000"/>
          <w:sz w:val="24"/>
          <w:szCs w:val="24"/>
          <w:lang w:val="en-GB"/>
          <w:rPrChange w:id="12861" w:author="Liam Coleman" w:date="2021-05-24T15:47:00Z">
            <w:rPr>
              <w:ins w:id="12862" w:author="Liam Coleman" w:date="2021-04-20T15:35:00Z"/>
              <w:lang w:val="en-GB"/>
            </w:rPr>
          </w:rPrChange>
        </w:rPr>
        <w:pPrChange w:id="12863" w:author="Liam Coleman" w:date="2021-05-24T15:47:00Z">
          <w:pPr>
            <w:numPr>
              <w:numId w:val="91"/>
            </w:numPr>
            <w:autoSpaceDE w:val="0"/>
            <w:autoSpaceDN w:val="0"/>
            <w:adjustRightInd w:val="0"/>
            <w:spacing w:before="0" w:after="0" w:line="240" w:lineRule="auto"/>
            <w:ind w:left="720" w:hanging="720"/>
          </w:pPr>
        </w:pPrChange>
      </w:pPr>
    </w:p>
    <w:p w14:paraId="70D8418C" w14:textId="4AEF131D" w:rsidR="00977338" w:rsidRPr="006D1413" w:rsidDel="005E01BB" w:rsidRDefault="00977338">
      <w:pPr>
        <w:pStyle w:val="Heading2"/>
        <w:numPr>
          <w:ilvl w:val="0"/>
          <w:numId w:val="0"/>
        </w:numPr>
        <w:ind w:left="1134" w:hanging="1134"/>
        <w:rPr>
          <w:del w:id="12864" w:author="Liam Coleman" w:date="2021-03-22T15:23:00Z"/>
        </w:rPr>
        <w:pPrChange w:id="12865" w:author="Liam Coleman" w:date="2021-04-26T12:10:00Z">
          <w:pPr>
            <w:pStyle w:val="Heading2"/>
          </w:pPr>
        </w:pPrChange>
      </w:pPr>
      <w:bookmarkStart w:id="12866" w:name="_Toc67322629"/>
      <w:bookmarkStart w:id="12867" w:name="_Toc67323266"/>
      <w:bookmarkStart w:id="12868" w:name="_Toc67406310"/>
      <w:bookmarkStart w:id="12869" w:name="_Toc67406947"/>
      <w:bookmarkStart w:id="12870" w:name="_Toc69823465"/>
      <w:bookmarkStart w:id="12871" w:name="_Toc69824172"/>
      <w:bookmarkStart w:id="12872" w:name="_Toc69913132"/>
      <w:bookmarkStart w:id="12873" w:name="_Toc69913849"/>
      <w:bookmarkStart w:id="12874" w:name="_Toc70329813"/>
      <w:bookmarkStart w:id="12875" w:name="_Toc70330223"/>
      <w:bookmarkStart w:id="12876" w:name="_Toc70330558"/>
      <w:bookmarkStart w:id="12877" w:name="_Toc70330892"/>
      <w:bookmarkEnd w:id="12866"/>
      <w:bookmarkEnd w:id="12867"/>
      <w:bookmarkEnd w:id="12868"/>
      <w:bookmarkEnd w:id="12869"/>
      <w:bookmarkEnd w:id="12870"/>
      <w:bookmarkEnd w:id="12871"/>
      <w:bookmarkEnd w:id="12872"/>
      <w:bookmarkEnd w:id="12873"/>
      <w:bookmarkEnd w:id="12874"/>
      <w:bookmarkEnd w:id="12875"/>
      <w:bookmarkEnd w:id="12876"/>
      <w:bookmarkEnd w:id="12877"/>
    </w:p>
    <w:p w14:paraId="477DFDB4" w14:textId="0BAE3B35" w:rsidR="000F4494" w:rsidRPr="00990D30" w:rsidDel="00007028" w:rsidRDefault="000F4494">
      <w:pPr>
        <w:pStyle w:val="Heading2"/>
        <w:numPr>
          <w:ilvl w:val="0"/>
          <w:numId w:val="0"/>
        </w:numPr>
        <w:ind w:left="1134" w:hanging="1134"/>
        <w:rPr>
          <w:del w:id="12878" w:author="Liam Coleman" w:date="2021-04-26T12:10:00Z"/>
        </w:rPr>
        <w:pPrChange w:id="12879" w:author="Liam Coleman" w:date="2021-04-26T12:10:00Z">
          <w:pPr/>
        </w:pPrChange>
      </w:pPr>
      <w:del w:id="12880" w:author="Liam Coleman" w:date="2021-04-26T12:10:00Z">
        <w:r w:rsidDel="00007028">
          <w:delText xml:space="preserve">No changes </w:delText>
        </w:r>
        <w:r w:rsidR="00985F59" w:rsidDel="00007028">
          <w:delText>required as existing POS report figures will be used (</w:delText>
        </w:r>
        <w:r w:rsidDel="00007028">
          <w:delText>see SRS</w:delText>
        </w:r>
        <w:r w:rsidR="00985F59" w:rsidDel="00007028">
          <w:delText>).</w:delText>
        </w:r>
        <w:bookmarkStart w:id="12881" w:name="_Toc66781588"/>
        <w:bookmarkStart w:id="12882" w:name="_Toc67314700"/>
        <w:bookmarkStart w:id="12883" w:name="_Toc67315333"/>
        <w:bookmarkStart w:id="12884" w:name="_Toc67322630"/>
        <w:bookmarkStart w:id="12885" w:name="_Toc67323267"/>
        <w:bookmarkStart w:id="12886" w:name="_Toc67406311"/>
        <w:bookmarkStart w:id="12887" w:name="_Toc67406948"/>
        <w:bookmarkStart w:id="12888" w:name="_Toc69823466"/>
        <w:bookmarkStart w:id="12889" w:name="_Toc69824173"/>
        <w:bookmarkStart w:id="12890" w:name="_Toc69913133"/>
        <w:bookmarkStart w:id="12891" w:name="_Toc69913850"/>
        <w:bookmarkStart w:id="12892" w:name="_Toc70329814"/>
        <w:bookmarkStart w:id="12893" w:name="_Toc70330224"/>
        <w:bookmarkStart w:id="12894" w:name="_Toc70330559"/>
        <w:bookmarkStart w:id="12895" w:name="_Toc70330893"/>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del>
    </w:p>
    <w:p w14:paraId="3E5E09D0" w14:textId="7313267C" w:rsidR="001438EB" w:rsidRPr="006D1413" w:rsidDel="00007028" w:rsidRDefault="005B278F">
      <w:pPr>
        <w:rPr>
          <w:del w:id="12896" w:author="Liam Coleman" w:date="2021-04-26T12:10:00Z"/>
        </w:rPr>
        <w:pPrChange w:id="12897" w:author="Liam Coleman" w:date="2021-03-22T15:23:00Z">
          <w:pPr>
            <w:pStyle w:val="Heading2"/>
          </w:pPr>
        </w:pPrChange>
      </w:pPr>
      <w:del w:id="12898" w:author="Liam Coleman" w:date="2021-04-26T12:02:00Z">
        <w:r w:rsidDel="00D246DF">
          <w:delText>Performance</w:delText>
        </w:r>
      </w:del>
    </w:p>
    <w:p w14:paraId="48329086" w14:textId="5DF54EB0" w:rsidR="00D210E0" w:rsidDel="001D72D9" w:rsidRDefault="00D210E0">
      <w:pPr>
        <w:numPr>
          <w:ilvl w:val="0"/>
          <w:numId w:val="111"/>
        </w:numPr>
        <w:rPr>
          <w:del w:id="12899" w:author="Liam Coleman (Student - STC)" w:date="2021-03-15T16:43:00Z"/>
        </w:rPr>
        <w:pPrChange w:id="12900" w:author="Liam Coleman" w:date="2021-04-26T11:43:00Z">
          <w:pPr/>
        </w:pPrChange>
      </w:pPr>
      <w:del w:id="12901" w:author="Liam Coleman (Student - STC)" w:date="2021-03-15T16:43:00Z">
        <w:r w:rsidDel="001D72D9">
          <w:delText>Possible performance concerns on lower spec POS are listed below which should be tested:</w:delText>
        </w:r>
        <w:bookmarkStart w:id="12902" w:name="_Toc66781590"/>
        <w:bookmarkStart w:id="12903" w:name="_Toc67314702"/>
        <w:bookmarkStart w:id="12904" w:name="_Toc67315335"/>
        <w:bookmarkStart w:id="12905" w:name="_Toc67322632"/>
        <w:bookmarkStart w:id="12906" w:name="_Toc67323269"/>
        <w:bookmarkStart w:id="12907" w:name="_Toc67406313"/>
        <w:bookmarkStart w:id="12908" w:name="_Toc67406950"/>
        <w:bookmarkStart w:id="12909" w:name="_Toc69823468"/>
        <w:bookmarkStart w:id="12910" w:name="_Toc69824175"/>
        <w:bookmarkStart w:id="12911" w:name="_Toc69913135"/>
        <w:bookmarkStart w:id="12912" w:name="_Toc69913852"/>
        <w:bookmarkStart w:id="12913" w:name="_Toc70329816"/>
        <w:bookmarkStart w:id="12914" w:name="_Toc70330226"/>
        <w:bookmarkStart w:id="12915" w:name="_Toc70330561"/>
        <w:bookmarkStart w:id="12916" w:name="_Toc70330895"/>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del>
    </w:p>
    <w:p w14:paraId="56DF3560" w14:textId="67D9B129" w:rsidR="00C860E3" w:rsidDel="001D72D9" w:rsidRDefault="00D210E0">
      <w:pPr>
        <w:pStyle w:val="ListParagraph"/>
        <w:numPr>
          <w:ilvl w:val="0"/>
          <w:numId w:val="111"/>
        </w:numPr>
        <w:rPr>
          <w:del w:id="12917" w:author="Liam Coleman (Student - STC)" w:date="2021-03-15T16:43:00Z"/>
        </w:rPr>
        <w:pPrChange w:id="12918" w:author="Liam Coleman" w:date="2021-04-26T11:43:00Z">
          <w:pPr>
            <w:pStyle w:val="ListParagraph"/>
            <w:numPr>
              <w:numId w:val="65"/>
            </w:numPr>
            <w:ind w:hanging="360"/>
          </w:pPr>
        </w:pPrChange>
      </w:pPr>
      <w:del w:id="12919" w:author="Liam Coleman (Student - STC)" w:date="2021-03-15T16:43:00Z">
        <w:r w:rsidDel="001D72D9">
          <w:delText xml:space="preserve">Areas </w:delText>
        </w:r>
        <w:r w:rsidR="00C860E3" w:rsidDel="001D72D9">
          <w:delText>Direct X updates</w:delText>
        </w:r>
        <w:bookmarkStart w:id="12920" w:name="_Toc66781591"/>
        <w:bookmarkStart w:id="12921" w:name="_Toc67314703"/>
        <w:bookmarkStart w:id="12922" w:name="_Toc67315336"/>
        <w:bookmarkStart w:id="12923" w:name="_Toc67322633"/>
        <w:bookmarkStart w:id="12924" w:name="_Toc67323270"/>
        <w:bookmarkStart w:id="12925" w:name="_Toc67406314"/>
        <w:bookmarkStart w:id="12926" w:name="_Toc67406951"/>
        <w:bookmarkStart w:id="12927" w:name="_Toc69823469"/>
        <w:bookmarkStart w:id="12928" w:name="_Toc69824176"/>
        <w:bookmarkStart w:id="12929" w:name="_Toc69913136"/>
        <w:bookmarkStart w:id="12930" w:name="_Toc69913853"/>
        <w:bookmarkStart w:id="12931" w:name="_Toc70329817"/>
        <w:bookmarkStart w:id="12932" w:name="_Toc70330227"/>
        <w:bookmarkStart w:id="12933" w:name="_Toc70330562"/>
        <w:bookmarkStart w:id="12934" w:name="_Toc70330896"/>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del>
    </w:p>
    <w:p w14:paraId="4C0F95C4" w14:textId="6E636CFF" w:rsidR="00C860E3" w:rsidDel="001D72D9" w:rsidRDefault="00D210E0">
      <w:pPr>
        <w:pStyle w:val="ListParagraph"/>
        <w:numPr>
          <w:ilvl w:val="0"/>
          <w:numId w:val="111"/>
        </w:numPr>
        <w:rPr>
          <w:del w:id="12935" w:author="Liam Coleman (Student - STC)" w:date="2021-03-15T16:43:00Z"/>
        </w:rPr>
        <w:pPrChange w:id="12936" w:author="Liam Coleman" w:date="2021-04-26T11:43:00Z">
          <w:pPr>
            <w:pStyle w:val="ListParagraph"/>
            <w:numPr>
              <w:numId w:val="65"/>
            </w:numPr>
            <w:ind w:hanging="360"/>
          </w:pPr>
        </w:pPrChange>
      </w:pPr>
      <w:del w:id="12937" w:author="Liam Coleman (Student - STC)" w:date="2021-03-15T16:43:00Z">
        <w:r w:rsidDel="001D72D9">
          <w:delText>Updating of Warning and E</w:delText>
        </w:r>
        <w:r w:rsidR="00C860E3" w:rsidDel="001D72D9">
          <w:delText>vent levels</w:delText>
        </w:r>
        <w:r w:rsidDel="001D72D9">
          <w:delText xml:space="preserve"> slowing down start of sale.</w:delText>
        </w:r>
        <w:bookmarkStart w:id="12938" w:name="_Toc66781592"/>
        <w:bookmarkStart w:id="12939" w:name="_Toc67314704"/>
        <w:bookmarkStart w:id="12940" w:name="_Toc67315337"/>
        <w:bookmarkStart w:id="12941" w:name="_Toc67322634"/>
        <w:bookmarkStart w:id="12942" w:name="_Toc67323271"/>
        <w:bookmarkStart w:id="12943" w:name="_Toc67406315"/>
        <w:bookmarkStart w:id="12944" w:name="_Toc67406952"/>
        <w:bookmarkStart w:id="12945" w:name="_Toc69823470"/>
        <w:bookmarkStart w:id="12946" w:name="_Toc69824177"/>
        <w:bookmarkStart w:id="12947" w:name="_Toc69913137"/>
        <w:bookmarkStart w:id="12948" w:name="_Toc69913854"/>
        <w:bookmarkStart w:id="12949" w:name="_Toc70329818"/>
        <w:bookmarkStart w:id="12950" w:name="_Toc70330228"/>
        <w:bookmarkStart w:id="12951" w:name="_Toc70330563"/>
        <w:bookmarkStart w:id="12952" w:name="_Toc7033089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del>
    </w:p>
    <w:p w14:paraId="0CF15DA4" w14:textId="42D9837D" w:rsidR="00C860E3" w:rsidDel="001D72D9" w:rsidRDefault="00C860E3">
      <w:pPr>
        <w:pStyle w:val="ListParagraph"/>
        <w:numPr>
          <w:ilvl w:val="0"/>
          <w:numId w:val="111"/>
        </w:numPr>
        <w:rPr>
          <w:del w:id="12953" w:author="Liam Coleman (Student - STC)" w:date="2021-03-15T16:43:00Z"/>
        </w:rPr>
        <w:pPrChange w:id="12954" w:author="Liam Coleman" w:date="2021-04-26T11:43:00Z">
          <w:pPr>
            <w:pStyle w:val="ListParagraph"/>
            <w:numPr>
              <w:numId w:val="65"/>
            </w:numPr>
            <w:ind w:hanging="360"/>
          </w:pPr>
        </w:pPrChange>
      </w:pPr>
      <w:del w:id="12955" w:author="Liam Coleman (Student - STC)" w:date="2021-03-15T16:43:00Z">
        <w:r w:rsidDel="001D72D9">
          <w:delText>Cash Status</w:delText>
        </w:r>
        <w:r w:rsidR="00D210E0" w:rsidDel="001D72D9">
          <w:delText xml:space="preserve"> Amount </w:delText>
        </w:r>
        <w:r w:rsidR="00A7131C" w:rsidDel="001D72D9">
          <w:delText>Insert</w:delText>
        </w:r>
        <w:r w:rsidR="00D210E0" w:rsidDel="001D72D9">
          <w:delText xml:space="preserve"> updates.</w:delText>
        </w:r>
        <w:bookmarkStart w:id="12956" w:name="_Toc66781593"/>
        <w:bookmarkStart w:id="12957" w:name="_Toc67314705"/>
        <w:bookmarkStart w:id="12958" w:name="_Toc67315338"/>
        <w:bookmarkStart w:id="12959" w:name="_Toc67322635"/>
        <w:bookmarkStart w:id="12960" w:name="_Toc67323272"/>
        <w:bookmarkStart w:id="12961" w:name="_Toc67406316"/>
        <w:bookmarkStart w:id="12962" w:name="_Toc67406953"/>
        <w:bookmarkStart w:id="12963" w:name="_Toc69823471"/>
        <w:bookmarkStart w:id="12964" w:name="_Toc69824178"/>
        <w:bookmarkStart w:id="12965" w:name="_Toc69913138"/>
        <w:bookmarkStart w:id="12966" w:name="_Toc69913855"/>
        <w:bookmarkStart w:id="12967" w:name="_Toc70329819"/>
        <w:bookmarkStart w:id="12968" w:name="_Toc70330229"/>
        <w:bookmarkStart w:id="12969" w:name="_Toc70330564"/>
        <w:bookmarkStart w:id="12970" w:name="_Toc70330898"/>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del>
    </w:p>
    <w:p w14:paraId="22A22376" w14:textId="64E7F611" w:rsidR="00D210E0" w:rsidRPr="00990D30" w:rsidDel="001D72D9" w:rsidRDefault="00D210E0">
      <w:pPr>
        <w:numPr>
          <w:ilvl w:val="0"/>
          <w:numId w:val="111"/>
        </w:numPr>
        <w:rPr>
          <w:del w:id="12971" w:author="Liam Coleman (Student - STC)" w:date="2021-03-15T16:43:00Z"/>
        </w:rPr>
        <w:pPrChange w:id="12972" w:author="Liam Coleman" w:date="2021-04-26T11:43:00Z">
          <w:pPr/>
        </w:pPrChange>
      </w:pPr>
      <w:del w:id="12973" w:author="Liam Coleman (Student - STC)" w:date="2021-03-15T16:43:00Z">
        <w:r w:rsidDel="001D72D9">
          <w:delText>The pro</w:delText>
        </w:r>
        <w:r w:rsidR="002C3212" w:rsidDel="001D72D9">
          <w:delText>posed CG TCP/IP connectivity may</w:delText>
        </w:r>
        <w:r w:rsidDel="001D72D9">
          <w:delText xml:space="preserve"> cause perform concerns but this will be for a future version</w:delText>
        </w:r>
        <w:bookmarkStart w:id="12974" w:name="_Toc66781594"/>
        <w:bookmarkStart w:id="12975" w:name="_Toc67314706"/>
        <w:bookmarkStart w:id="12976" w:name="_Toc67315339"/>
        <w:bookmarkStart w:id="12977" w:name="_Toc67322636"/>
        <w:bookmarkStart w:id="12978" w:name="_Toc67323273"/>
        <w:bookmarkStart w:id="12979" w:name="_Toc67406317"/>
        <w:bookmarkStart w:id="12980" w:name="_Toc67406954"/>
        <w:bookmarkStart w:id="12981" w:name="_Toc69823472"/>
        <w:bookmarkStart w:id="12982" w:name="_Toc69824179"/>
        <w:bookmarkStart w:id="12983" w:name="_Toc69913139"/>
        <w:bookmarkStart w:id="12984" w:name="_Toc69913856"/>
        <w:bookmarkStart w:id="12985" w:name="_Toc70329820"/>
        <w:bookmarkStart w:id="12986" w:name="_Toc70330230"/>
        <w:bookmarkStart w:id="12987" w:name="_Toc70330565"/>
        <w:bookmarkStart w:id="12988" w:name="_Toc70330899"/>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del>
    </w:p>
    <w:p w14:paraId="16474A2F" w14:textId="72460385" w:rsidR="001438EB" w:rsidRPr="006D1413" w:rsidRDefault="00C860E3">
      <w:pPr>
        <w:pPrChange w:id="12989" w:author="Liam Coleman" w:date="2021-03-22T15:24:00Z">
          <w:pPr>
            <w:pStyle w:val="Heading2"/>
          </w:pPr>
        </w:pPrChange>
      </w:pPr>
      <w:del w:id="12990" w:author="Liam Coleman" w:date="2021-04-26T12:10:00Z">
        <w:r w:rsidDel="00007028">
          <w:delText>Scalability</w:delText>
        </w:r>
        <w:r w:rsidR="005B278F" w:rsidDel="00007028">
          <w:delText xml:space="preserve"> (Volume)</w:delText>
        </w:r>
      </w:del>
    </w:p>
    <w:p w14:paraId="7E9C9F8B" w14:textId="57C4BCF0" w:rsidR="00C860E3" w:rsidDel="001D72D9" w:rsidRDefault="00C860E3">
      <w:pPr>
        <w:numPr>
          <w:ilvl w:val="0"/>
          <w:numId w:val="111"/>
        </w:numPr>
        <w:rPr>
          <w:del w:id="12991" w:author="Liam Coleman (Student - STC)" w:date="2021-03-15T16:43:00Z"/>
        </w:rPr>
        <w:pPrChange w:id="12992" w:author="Liam Coleman" w:date="2021-04-26T11:43:00Z">
          <w:pPr/>
        </w:pPrChange>
      </w:pPr>
      <w:del w:id="12993" w:author="Liam Coleman (Student - STC)" w:date="2021-03-15T16:43:00Z">
        <w:r w:rsidDel="001D72D9">
          <w:delText>POS2CG.dll can be tested programmatically using testing interface and simulator.</w:delText>
        </w:r>
        <w:bookmarkStart w:id="12994" w:name="_Toc66781596"/>
        <w:bookmarkStart w:id="12995" w:name="_Toc67314708"/>
        <w:bookmarkStart w:id="12996" w:name="_Toc67315341"/>
        <w:bookmarkStart w:id="12997" w:name="_Toc67322638"/>
        <w:bookmarkStart w:id="12998" w:name="_Toc67323275"/>
        <w:bookmarkStart w:id="12999" w:name="_Toc67406319"/>
        <w:bookmarkStart w:id="13000" w:name="_Toc67406956"/>
        <w:bookmarkStart w:id="13001" w:name="_Toc69823474"/>
        <w:bookmarkStart w:id="13002" w:name="_Toc69824181"/>
        <w:bookmarkStart w:id="13003" w:name="_Toc69913141"/>
        <w:bookmarkStart w:id="13004" w:name="_Toc69913858"/>
        <w:bookmarkStart w:id="13005" w:name="_Toc70329822"/>
        <w:bookmarkStart w:id="13006" w:name="_Toc70330232"/>
        <w:bookmarkStart w:id="13007" w:name="_Toc70330567"/>
        <w:bookmarkStart w:id="13008" w:name="_Toc70330901"/>
        <w:bookmarkEnd w:id="12994"/>
        <w:bookmarkEnd w:id="12995"/>
        <w:bookmarkEnd w:id="12996"/>
        <w:bookmarkEnd w:id="12997"/>
        <w:bookmarkEnd w:id="12998"/>
        <w:bookmarkEnd w:id="12999"/>
        <w:bookmarkEnd w:id="13000"/>
        <w:bookmarkEnd w:id="13001"/>
        <w:bookmarkEnd w:id="13002"/>
        <w:bookmarkEnd w:id="13003"/>
        <w:bookmarkEnd w:id="13004"/>
        <w:bookmarkEnd w:id="13005"/>
        <w:bookmarkEnd w:id="13006"/>
        <w:bookmarkEnd w:id="13007"/>
        <w:bookmarkEnd w:id="13008"/>
      </w:del>
    </w:p>
    <w:p w14:paraId="59A1A064" w14:textId="0914F11E" w:rsidR="00293C9F" w:rsidRPr="00990D30" w:rsidDel="001D72D9" w:rsidRDefault="00293C9F">
      <w:pPr>
        <w:numPr>
          <w:ilvl w:val="0"/>
          <w:numId w:val="111"/>
        </w:numPr>
        <w:rPr>
          <w:del w:id="13009" w:author="Liam Coleman (Student - STC)" w:date="2021-03-15T16:43:00Z"/>
        </w:rPr>
        <w:pPrChange w:id="13010" w:author="Liam Coleman" w:date="2021-04-26T11:43:00Z">
          <w:pPr/>
        </w:pPrChange>
      </w:pPr>
      <w:del w:id="13011" w:author="Liam Coleman (Student - STC)" w:date="2021-03-15T16:43:00Z">
        <w:r w:rsidDel="001D72D9">
          <w:delText xml:space="preserve">It is recommended to stress test the </w:delText>
        </w:r>
        <w:r w:rsidR="00C860E3" w:rsidDel="001D72D9">
          <w:delText xml:space="preserve">systems as a </w:delText>
        </w:r>
        <w:r w:rsidDel="001D72D9">
          <w:delText>w</w:delText>
        </w:r>
        <w:r w:rsidR="00C860E3" w:rsidDel="001D72D9">
          <w:delText xml:space="preserve">hole </w:delText>
        </w:r>
        <w:r w:rsidDel="001D72D9">
          <w:delText xml:space="preserve">by creating automation in </w:delText>
        </w:r>
        <w:r w:rsidR="00C860E3" w:rsidDel="001D72D9">
          <w:delText>Test Part</w:delText>
        </w:r>
        <w:r w:rsidDel="001D72D9">
          <w:delText>n</w:delText>
        </w:r>
        <w:r w:rsidR="00C860E3" w:rsidDel="001D72D9">
          <w:delText>er</w:delText>
        </w:r>
        <w:r w:rsidDel="001D72D9">
          <w:delText xml:space="preserve"> to drive WinEpos</w:delText>
        </w:r>
        <w:r w:rsidR="00C860E3" w:rsidDel="001D72D9">
          <w:delText xml:space="preserve"> and simulator over the course of </w:delText>
        </w:r>
        <w:r w:rsidDel="001D72D9">
          <w:delText xml:space="preserve">a few </w:delText>
        </w:r>
        <w:r w:rsidR="00C860E3" w:rsidDel="001D72D9">
          <w:delText>days</w:delText>
        </w:r>
        <w:r w:rsidDel="001D72D9">
          <w:delText xml:space="preserve"> to exercise log file archiving. Performance</w:delText>
        </w:r>
        <w:r w:rsidR="00C860E3" w:rsidDel="001D72D9">
          <w:delText xml:space="preserve"> monitoring should be turned on </w:delText>
        </w:r>
        <w:r w:rsidDel="001D72D9">
          <w:delText xml:space="preserve">and recorded </w:delText>
        </w:r>
        <w:r w:rsidR="00C860E3" w:rsidDel="001D72D9">
          <w:delText>for this period</w:delText>
        </w:r>
        <w:r w:rsidDel="001D72D9">
          <w:delText>, so that bottlenecks can be identified. All log files should be examined for exception and errors.</w:delText>
        </w:r>
        <w:bookmarkStart w:id="13012" w:name="_Toc66781597"/>
        <w:bookmarkStart w:id="13013" w:name="_Toc67314709"/>
        <w:bookmarkStart w:id="13014" w:name="_Toc67315342"/>
        <w:bookmarkStart w:id="13015" w:name="_Toc67322639"/>
        <w:bookmarkStart w:id="13016" w:name="_Toc67323276"/>
        <w:bookmarkStart w:id="13017" w:name="_Toc67406320"/>
        <w:bookmarkStart w:id="13018" w:name="_Toc67406957"/>
        <w:bookmarkStart w:id="13019" w:name="_Toc69823475"/>
        <w:bookmarkStart w:id="13020" w:name="_Toc69824182"/>
        <w:bookmarkStart w:id="13021" w:name="_Toc69913142"/>
        <w:bookmarkStart w:id="13022" w:name="_Toc69913859"/>
        <w:bookmarkStart w:id="13023" w:name="_Toc70329823"/>
        <w:bookmarkStart w:id="13024" w:name="_Toc70330233"/>
        <w:bookmarkStart w:id="13025" w:name="_Toc70330568"/>
        <w:bookmarkStart w:id="13026" w:name="_Toc70330902"/>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del>
    </w:p>
    <w:p w14:paraId="7F346D3A" w14:textId="2D593304" w:rsidR="001438EB" w:rsidRPr="006D1413" w:rsidRDefault="00C860E3">
      <w:pPr>
        <w:pPrChange w:id="13027" w:author="Liam Coleman" w:date="2021-03-22T15:24:00Z">
          <w:pPr>
            <w:pStyle w:val="Heading2"/>
          </w:pPr>
        </w:pPrChange>
      </w:pPr>
      <w:del w:id="13028" w:author="Liam Coleman" w:date="2021-04-26T12:10:00Z">
        <w:r w:rsidDel="00007028">
          <w:delText>Expandability</w:delText>
        </w:r>
      </w:del>
    </w:p>
    <w:p w14:paraId="282BAA9B" w14:textId="7E1BED2C" w:rsidR="002C3212" w:rsidRPr="00355D09" w:rsidDel="00A624B0" w:rsidRDefault="002C3212">
      <w:pPr>
        <w:pStyle w:val="Heading2"/>
        <w:numPr>
          <w:ilvl w:val="0"/>
          <w:numId w:val="0"/>
        </w:numPr>
        <w:ind w:left="1134" w:hanging="1134"/>
        <w:rPr>
          <w:del w:id="13029" w:author="Liam Coleman" w:date="2021-04-26T12:11:00Z"/>
          <w:rPrChange w:id="13030" w:author="Liam Coleman" w:date="2021-04-26T12:15:00Z">
            <w:rPr>
              <w:del w:id="13031" w:author="Liam Coleman" w:date="2021-04-26T12:11:00Z"/>
            </w:rPr>
          </w:rPrChange>
        </w:rPr>
        <w:pPrChange w:id="13032" w:author="Liam Coleman" w:date="2021-05-24T15:56:00Z">
          <w:pPr/>
        </w:pPrChange>
      </w:pPr>
      <w:del w:id="13033" w:author="Liam Coleman" w:date="2021-04-26T12:11:00Z">
        <w:r w:rsidRPr="00250CB5" w:rsidDel="00007028">
          <w:lastRenderedPageBreak/>
          <w:delText xml:space="preserve">The POS2CG.DLL has been designed to incorporate future connectivity. </w:delText>
        </w:r>
        <w:bookmarkStart w:id="13034" w:name="_Toc66781599"/>
        <w:bookmarkStart w:id="13035" w:name="_Toc67314711"/>
        <w:bookmarkStart w:id="13036" w:name="_Toc67315344"/>
        <w:bookmarkStart w:id="13037" w:name="_Toc67322641"/>
        <w:bookmarkStart w:id="13038" w:name="_Toc67323278"/>
        <w:bookmarkStart w:id="13039" w:name="_Toc67406322"/>
        <w:bookmarkStart w:id="13040" w:name="_Toc67406959"/>
        <w:bookmarkStart w:id="13041" w:name="_Toc69823477"/>
        <w:bookmarkStart w:id="13042" w:name="_Toc69824184"/>
        <w:bookmarkStart w:id="13043" w:name="_Toc69913144"/>
        <w:bookmarkStart w:id="13044" w:name="_Toc69913861"/>
        <w:bookmarkStart w:id="13045" w:name="_Toc70329825"/>
        <w:bookmarkStart w:id="13046" w:name="_Toc70330235"/>
        <w:bookmarkStart w:id="13047" w:name="_Toc70330570"/>
        <w:bookmarkStart w:id="13048" w:name="_Toc70330904"/>
        <w:bookmarkStart w:id="13049" w:name="_Toc70332096"/>
        <w:bookmarkStart w:id="13050" w:name="_Toc70332332"/>
        <w:bookmarkStart w:id="13051" w:name="_Toc7276315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bookmarkEnd w:id="13051"/>
      </w:del>
    </w:p>
    <w:p w14:paraId="2E3CCB82" w14:textId="1923AB53" w:rsidR="002C3212" w:rsidRPr="00990D30" w:rsidDel="00007028" w:rsidRDefault="002C3212">
      <w:pPr>
        <w:pStyle w:val="Heading3"/>
        <w:rPr>
          <w:del w:id="13052" w:author="Liam Coleman" w:date="2021-04-26T12:11:00Z"/>
        </w:rPr>
        <w:pPrChange w:id="13053" w:author="Liam Coleman" w:date="2021-04-26T12:11:00Z">
          <w:pPr/>
        </w:pPrChange>
      </w:pPr>
      <w:del w:id="13054" w:author="Liam Coleman" w:date="2021-04-26T12:11:00Z">
        <w:r w:rsidDel="00007028">
          <w:delText>By using OO methodologies, enhancements should be minimised.</w:delText>
        </w:r>
        <w:bookmarkStart w:id="13055" w:name="_Toc66781600"/>
        <w:bookmarkStart w:id="13056" w:name="_Toc67314712"/>
        <w:bookmarkStart w:id="13057" w:name="_Toc67315345"/>
        <w:bookmarkStart w:id="13058" w:name="_Toc67322642"/>
        <w:bookmarkStart w:id="13059" w:name="_Toc67323279"/>
        <w:bookmarkStart w:id="13060" w:name="_Toc67406323"/>
        <w:bookmarkStart w:id="13061" w:name="_Toc67406960"/>
        <w:bookmarkStart w:id="13062" w:name="_Toc69823478"/>
        <w:bookmarkStart w:id="13063" w:name="_Toc69824185"/>
        <w:bookmarkStart w:id="13064" w:name="_Toc69913145"/>
        <w:bookmarkStart w:id="13065" w:name="_Toc69913862"/>
        <w:bookmarkStart w:id="13066" w:name="_Toc70329826"/>
        <w:bookmarkStart w:id="13067" w:name="_Toc70330236"/>
        <w:bookmarkStart w:id="13068" w:name="_Toc70330571"/>
        <w:bookmarkStart w:id="13069" w:name="_Toc70330905"/>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del>
    </w:p>
    <w:p w14:paraId="5C8CED28" w14:textId="2BB661B4" w:rsidR="00FF72A3" w:rsidDel="00CA00B6" w:rsidRDefault="00AD7032" w:rsidP="00CA00B6">
      <w:pPr>
        <w:rPr>
          <w:del w:id="13070" w:author="Liam Coleman" w:date="2021-04-26T12:17:00Z"/>
        </w:rPr>
      </w:pPr>
      <w:del w:id="13071" w:author="Liam Coleman" w:date="2021-04-26T12:11:00Z">
        <w:r w:rsidDel="00007028">
          <w:delText>Portability</w:delText>
        </w:r>
      </w:del>
    </w:p>
    <w:p w14:paraId="792332E7" w14:textId="5664CA24" w:rsidR="00CA00B6" w:rsidRDefault="00CA00B6" w:rsidP="00CA00B6">
      <w:pPr>
        <w:rPr>
          <w:ins w:id="13072" w:author="Liam Coleman" w:date="2021-04-26T12:19:00Z"/>
        </w:rPr>
      </w:pPr>
    </w:p>
    <w:p w14:paraId="73ABBB97" w14:textId="1E487B01" w:rsidR="00CA00B6" w:rsidRDefault="00CA00B6" w:rsidP="00CA00B6">
      <w:pPr>
        <w:rPr>
          <w:ins w:id="13073" w:author="Liam Coleman" w:date="2021-04-26T12:19:00Z"/>
        </w:rPr>
      </w:pPr>
    </w:p>
    <w:p w14:paraId="5DA3A59C" w14:textId="51F5A0D6" w:rsidR="00CA00B6" w:rsidRPr="006D1413" w:rsidRDefault="00945A95">
      <w:pPr>
        <w:pStyle w:val="Heading2"/>
        <w:numPr>
          <w:ilvl w:val="0"/>
          <w:numId w:val="0"/>
        </w:numPr>
        <w:rPr>
          <w:ins w:id="13074" w:author="Liam Coleman" w:date="2021-04-26T12:19:00Z"/>
        </w:rPr>
        <w:pPrChange w:id="13075" w:author="Liam Coleman" w:date="2021-05-24T15:56:00Z">
          <w:pPr>
            <w:pStyle w:val="Heading2"/>
          </w:pPr>
        </w:pPrChange>
      </w:pPr>
      <w:bookmarkStart w:id="13076" w:name="_Toc76630290"/>
      <w:ins w:id="13077" w:author="Liam Coleman (Student - STC)" w:date="2021-07-07T14:32:00Z">
        <w:r>
          <w:t>10</w:t>
        </w:r>
      </w:ins>
      <w:ins w:id="13078" w:author="Liam Coleman" w:date="2021-05-25T09:45:00Z">
        <w:del w:id="13079" w:author="Liam Coleman (Student - STC)" w:date="2021-07-07T14:32:00Z">
          <w:r w:rsidR="0088680F" w:rsidDel="00945A95">
            <w:delText>8</w:delText>
          </w:r>
        </w:del>
      </w:ins>
      <w:ins w:id="13080" w:author="Liam Coleman" w:date="2021-05-24T15:56:00Z">
        <w:r w:rsidR="00326F9A">
          <w:t>.</w:t>
        </w:r>
      </w:ins>
      <w:ins w:id="13081" w:author="Liam Coleman" w:date="2021-05-24T15:57:00Z">
        <w:r w:rsidR="00744F8B">
          <w:t>2</w:t>
        </w:r>
      </w:ins>
      <w:ins w:id="13082" w:author="Liam Coleman" w:date="2021-05-24T15:56:00Z">
        <w:r w:rsidR="00326F9A">
          <w:t xml:space="preserve"> </w:t>
        </w:r>
      </w:ins>
      <w:ins w:id="13083" w:author="Liam Coleman" w:date="2021-04-26T12:19:00Z">
        <w:r w:rsidR="00CA00B6">
          <w:t xml:space="preserve">Privacy </w:t>
        </w:r>
        <w:r w:rsidR="00F004BE">
          <w:t>&amp; Security.</w:t>
        </w:r>
        <w:bookmarkEnd w:id="13076"/>
      </w:ins>
    </w:p>
    <w:p w14:paraId="09111F8E" w14:textId="575D9AC0" w:rsidR="00F004BE" w:rsidRDefault="00F004BE" w:rsidP="00F004BE">
      <w:pPr>
        <w:autoSpaceDE w:val="0"/>
        <w:autoSpaceDN w:val="0"/>
        <w:adjustRightInd w:val="0"/>
        <w:spacing w:before="0" w:after="0" w:line="240" w:lineRule="auto"/>
        <w:rPr>
          <w:ins w:id="13084" w:author="Liam Coleman" w:date="2021-05-24T15:55:00Z"/>
          <w:rFonts w:cs="Times New Roman"/>
          <w:color w:val="000000"/>
          <w:sz w:val="24"/>
          <w:szCs w:val="24"/>
          <w:lang w:val="en-GB"/>
        </w:rPr>
      </w:pPr>
      <w:ins w:id="13085" w:author="Liam Coleman" w:date="2021-04-26T12:19:00Z">
        <w:r w:rsidRPr="00A557A1">
          <w:rPr>
            <w:rFonts w:cs="Times New Roman"/>
            <w:color w:val="000000"/>
            <w:sz w:val="24"/>
            <w:szCs w:val="24"/>
            <w:lang w:val="en-GB"/>
          </w:rPr>
          <w:t>Security and privacy issues have been considered in the following aspects</w:t>
        </w:r>
      </w:ins>
      <w:ins w:id="13086" w:author="Liam Coleman" w:date="2021-05-24T15:55:00Z">
        <w:r w:rsidR="006900FF">
          <w:rPr>
            <w:rFonts w:cs="Times New Roman"/>
            <w:color w:val="000000"/>
            <w:sz w:val="24"/>
            <w:szCs w:val="24"/>
            <w:lang w:val="en-GB"/>
          </w:rPr>
          <w:t>:</w:t>
        </w:r>
      </w:ins>
    </w:p>
    <w:p w14:paraId="7498F1BC" w14:textId="77777777" w:rsidR="006900FF" w:rsidRPr="00A557A1" w:rsidRDefault="006900FF" w:rsidP="00F004BE">
      <w:pPr>
        <w:autoSpaceDE w:val="0"/>
        <w:autoSpaceDN w:val="0"/>
        <w:adjustRightInd w:val="0"/>
        <w:spacing w:before="0" w:after="0" w:line="240" w:lineRule="auto"/>
        <w:rPr>
          <w:ins w:id="13087" w:author="Liam Coleman" w:date="2021-04-26T12:19:00Z"/>
          <w:rFonts w:cs="Times New Roman"/>
          <w:color w:val="000000"/>
          <w:sz w:val="24"/>
          <w:szCs w:val="24"/>
          <w:lang w:val="en-GB"/>
        </w:rPr>
      </w:pPr>
    </w:p>
    <w:p w14:paraId="66FE023C" w14:textId="700B9A66" w:rsidR="004E6C76" w:rsidDel="006900FF" w:rsidRDefault="006900FF">
      <w:pPr>
        <w:rPr>
          <w:del w:id="13088" w:author="Liam Coleman" w:date="2021-04-26T12:13:00Z"/>
          <w:rFonts w:cs="Times New Roman"/>
          <w:color w:val="000000"/>
          <w:sz w:val="24"/>
          <w:szCs w:val="24"/>
          <w:lang w:val="en-GB"/>
        </w:rPr>
      </w:pPr>
      <w:ins w:id="13089" w:author="Liam Coleman" w:date="2021-05-24T15:54:00Z">
        <w:r>
          <w:rPr>
            <w:rFonts w:cs="Times New Roman"/>
            <w:color w:val="000000"/>
            <w:sz w:val="24"/>
            <w:szCs w:val="24"/>
            <w:lang w:val="en-GB"/>
          </w:rPr>
          <w:t>Utility will be loaded on in house machines.</w:t>
        </w:r>
      </w:ins>
      <w:del w:id="13090" w:author="Liam Coleman" w:date="2021-04-26T12:13:00Z">
        <w:r w:rsidR="004E6C76" w:rsidDel="007572C9">
          <w:delText>Operating Systems</w:delText>
        </w:r>
        <w:bookmarkStart w:id="13091" w:name="_Toc66781602"/>
        <w:bookmarkStart w:id="13092" w:name="_Toc67314714"/>
        <w:bookmarkStart w:id="13093" w:name="_Toc67315347"/>
        <w:bookmarkStart w:id="13094" w:name="_Toc67322644"/>
        <w:bookmarkStart w:id="13095" w:name="_Toc67323281"/>
        <w:bookmarkStart w:id="13096" w:name="_Toc67406325"/>
        <w:bookmarkStart w:id="13097" w:name="_Toc67406962"/>
        <w:bookmarkStart w:id="13098" w:name="_Toc69823480"/>
        <w:bookmarkStart w:id="13099" w:name="_Toc69824187"/>
        <w:bookmarkStart w:id="13100" w:name="_Toc69913147"/>
        <w:bookmarkStart w:id="13101" w:name="_Toc69913864"/>
        <w:bookmarkStart w:id="13102" w:name="_Toc70329828"/>
        <w:bookmarkStart w:id="13103" w:name="_Toc70330238"/>
        <w:bookmarkStart w:id="13104" w:name="_Toc70330573"/>
        <w:bookmarkStart w:id="13105" w:name="_Toc70330907"/>
        <w:bookmarkStart w:id="13106" w:name="_Toc70332099"/>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del>
    </w:p>
    <w:p w14:paraId="082F412E" w14:textId="17E43A96" w:rsidR="006900FF" w:rsidRDefault="006900FF" w:rsidP="006900FF">
      <w:pPr>
        <w:autoSpaceDE w:val="0"/>
        <w:autoSpaceDN w:val="0"/>
        <w:adjustRightInd w:val="0"/>
        <w:spacing w:before="0" w:after="0" w:line="240" w:lineRule="auto"/>
        <w:rPr>
          <w:ins w:id="13107" w:author="Liam Coleman" w:date="2021-05-24T15:55:00Z"/>
          <w:rFonts w:cs="Times New Roman"/>
          <w:color w:val="000000"/>
          <w:sz w:val="24"/>
          <w:szCs w:val="24"/>
          <w:lang w:val="en-GB"/>
        </w:rPr>
      </w:pPr>
    </w:p>
    <w:p w14:paraId="29A83ACD" w14:textId="44C1CF1B" w:rsidR="006900FF" w:rsidRPr="004A47EC" w:rsidRDefault="006900FF">
      <w:pPr>
        <w:autoSpaceDE w:val="0"/>
        <w:autoSpaceDN w:val="0"/>
        <w:adjustRightInd w:val="0"/>
        <w:spacing w:before="0" w:after="0" w:line="240" w:lineRule="auto"/>
        <w:rPr>
          <w:ins w:id="13108" w:author="Liam Coleman" w:date="2021-05-24T15:54:00Z"/>
          <w:rFonts w:cs="Times New Roman"/>
          <w:color w:val="000000"/>
          <w:sz w:val="24"/>
          <w:szCs w:val="24"/>
          <w:lang w:val="en-GB"/>
          <w:rPrChange w:id="13109" w:author="Liam Coleman" w:date="2021-05-24T15:54:00Z">
            <w:rPr>
              <w:ins w:id="13110" w:author="Liam Coleman" w:date="2021-05-24T15:54:00Z"/>
            </w:rPr>
          </w:rPrChange>
        </w:rPr>
        <w:pPrChange w:id="13111" w:author="Liam Coleman" w:date="2021-05-24T15:54:00Z">
          <w:pPr>
            <w:pStyle w:val="Heading3"/>
          </w:pPr>
        </w:pPrChange>
      </w:pPr>
      <w:ins w:id="13112" w:author="Liam Coleman" w:date="2021-05-24T15:55:00Z">
        <w:r>
          <w:rPr>
            <w:rFonts w:cs="Times New Roman"/>
            <w:color w:val="000000"/>
            <w:sz w:val="24"/>
            <w:szCs w:val="24"/>
            <w:lang w:val="en-GB"/>
          </w:rPr>
          <w:t>Utility will record via log user credentials.</w:t>
        </w:r>
      </w:ins>
    </w:p>
    <w:p w14:paraId="39A89DA0" w14:textId="579AB87E" w:rsidR="00AD7032" w:rsidDel="007572C9" w:rsidRDefault="00A53C30">
      <w:pPr>
        <w:rPr>
          <w:del w:id="13113" w:author="Liam Coleman" w:date="2021-04-26T12:13:00Z"/>
        </w:rPr>
      </w:pPr>
      <w:del w:id="13114" w:author="Liam Coleman" w:date="2021-04-26T12:13:00Z">
        <w:r w:rsidDel="007572C9">
          <w:delText xml:space="preserve">Only </w:delText>
        </w:r>
        <w:r w:rsidR="00AD7032" w:rsidDel="007572C9">
          <w:delText>Windows X</w:delText>
        </w:r>
        <w:r w:rsidDel="007572C9">
          <w:delText>P</w:delText>
        </w:r>
        <w:r w:rsidR="00AD7032" w:rsidDel="007572C9">
          <w:delText>,</w:delText>
        </w:r>
        <w:r w:rsidR="002C3212" w:rsidDel="007572C9">
          <w:delText xml:space="preserve"> </w:delText>
        </w:r>
        <w:r w:rsidDel="007572C9">
          <w:delText xml:space="preserve">XP Embedded for POS and </w:delText>
        </w:r>
        <w:r w:rsidR="002C3212" w:rsidDel="007572C9">
          <w:delText>7</w:delText>
        </w:r>
        <w:r w:rsidDel="007572C9">
          <w:delText xml:space="preserve"> (</w:delText>
        </w:r>
        <w:r w:rsidR="002C3212" w:rsidDel="007572C9">
          <w:delText>32-</w:delText>
        </w:r>
        <w:r w:rsidR="00AD7032" w:rsidDel="007572C9">
          <w:delText>bit version</w:delText>
        </w:r>
        <w:r w:rsidDel="007572C9">
          <w:delText>s)</w:delText>
        </w:r>
        <w:r w:rsidR="00AD7032" w:rsidDel="007572C9">
          <w:delText xml:space="preserve"> </w:delText>
        </w:r>
        <w:r w:rsidDel="007572C9">
          <w:delText>are supported by CG.</w:delText>
        </w:r>
        <w:bookmarkStart w:id="13115" w:name="_Toc66781603"/>
        <w:bookmarkStart w:id="13116" w:name="_Toc67314715"/>
        <w:bookmarkStart w:id="13117" w:name="_Toc67315348"/>
        <w:bookmarkStart w:id="13118" w:name="_Toc67322645"/>
        <w:bookmarkStart w:id="13119" w:name="_Toc67323282"/>
        <w:bookmarkStart w:id="13120" w:name="_Toc67406326"/>
        <w:bookmarkStart w:id="13121" w:name="_Toc67406963"/>
        <w:bookmarkStart w:id="13122" w:name="_Toc69823481"/>
        <w:bookmarkStart w:id="13123" w:name="_Toc69824188"/>
        <w:bookmarkStart w:id="13124" w:name="_Toc69913148"/>
        <w:bookmarkStart w:id="13125" w:name="_Toc69913865"/>
        <w:bookmarkStart w:id="13126" w:name="_Toc70329829"/>
        <w:bookmarkStart w:id="13127" w:name="_Toc70330239"/>
        <w:bookmarkStart w:id="13128" w:name="_Toc70330574"/>
        <w:bookmarkStart w:id="13129" w:name="_Toc70330908"/>
        <w:bookmarkStart w:id="13130" w:name="_Toc70332100"/>
        <w:bookmarkEnd w:id="13115"/>
        <w:bookmarkEnd w:id="13116"/>
        <w:bookmarkEnd w:id="13117"/>
        <w:bookmarkEnd w:id="13118"/>
        <w:bookmarkEnd w:id="13119"/>
        <w:bookmarkEnd w:id="13120"/>
        <w:bookmarkEnd w:id="13121"/>
        <w:bookmarkEnd w:id="13122"/>
        <w:bookmarkEnd w:id="13123"/>
        <w:bookmarkEnd w:id="13124"/>
        <w:bookmarkEnd w:id="13125"/>
        <w:bookmarkEnd w:id="13126"/>
        <w:bookmarkEnd w:id="13127"/>
        <w:bookmarkEnd w:id="13128"/>
        <w:bookmarkEnd w:id="13129"/>
        <w:bookmarkEnd w:id="13130"/>
      </w:del>
    </w:p>
    <w:p w14:paraId="14B3D733" w14:textId="76F5F47C" w:rsidR="00A53C30" w:rsidDel="007572C9" w:rsidRDefault="00A53C30">
      <w:pPr>
        <w:rPr>
          <w:del w:id="13131" w:author="Liam Coleman" w:date="2021-04-26T12:13:00Z"/>
        </w:rPr>
      </w:pPr>
      <w:del w:id="13132" w:author="Liam Coleman" w:date="2021-04-26T12:13:00Z">
        <w:r w:rsidDel="007572C9">
          <w:delText>Any other platform will have to be tested thoroughly, which include:</w:delText>
        </w:r>
        <w:bookmarkStart w:id="13133" w:name="_Toc66781604"/>
        <w:bookmarkStart w:id="13134" w:name="_Toc67314716"/>
        <w:bookmarkStart w:id="13135" w:name="_Toc67315349"/>
        <w:bookmarkStart w:id="13136" w:name="_Toc67322646"/>
        <w:bookmarkStart w:id="13137" w:name="_Toc67323283"/>
        <w:bookmarkStart w:id="13138" w:name="_Toc67406327"/>
        <w:bookmarkStart w:id="13139" w:name="_Toc67406964"/>
        <w:bookmarkStart w:id="13140" w:name="_Toc69823482"/>
        <w:bookmarkStart w:id="13141" w:name="_Toc69824189"/>
        <w:bookmarkStart w:id="13142" w:name="_Toc69913149"/>
        <w:bookmarkStart w:id="13143" w:name="_Toc69913866"/>
        <w:bookmarkStart w:id="13144" w:name="_Toc70329830"/>
        <w:bookmarkStart w:id="13145" w:name="_Toc70330240"/>
        <w:bookmarkStart w:id="13146" w:name="_Toc70330575"/>
        <w:bookmarkStart w:id="13147" w:name="_Toc70330909"/>
        <w:bookmarkStart w:id="13148" w:name="_Toc70332101"/>
        <w:bookmarkEnd w:id="13133"/>
        <w:bookmarkEnd w:id="13134"/>
        <w:bookmarkEnd w:id="13135"/>
        <w:bookmarkEnd w:id="13136"/>
        <w:bookmarkEnd w:id="13137"/>
        <w:bookmarkEnd w:id="13138"/>
        <w:bookmarkEnd w:id="13139"/>
        <w:bookmarkEnd w:id="13140"/>
        <w:bookmarkEnd w:id="13141"/>
        <w:bookmarkEnd w:id="13142"/>
        <w:bookmarkEnd w:id="13143"/>
        <w:bookmarkEnd w:id="13144"/>
        <w:bookmarkEnd w:id="13145"/>
        <w:bookmarkEnd w:id="13146"/>
        <w:bookmarkEnd w:id="13147"/>
        <w:bookmarkEnd w:id="13148"/>
      </w:del>
    </w:p>
    <w:p w14:paraId="52536B5C" w14:textId="2A9B4447" w:rsidR="00A53C30" w:rsidDel="007572C9" w:rsidRDefault="00A53C30">
      <w:pPr>
        <w:rPr>
          <w:del w:id="13149" w:author="Liam Coleman" w:date="2021-04-26T12:13:00Z"/>
        </w:rPr>
        <w:pPrChange w:id="13150" w:author="Liam Coleman" w:date="2021-04-26T12:19:00Z">
          <w:pPr>
            <w:pStyle w:val="ListParagraph"/>
            <w:numPr>
              <w:numId w:val="66"/>
            </w:numPr>
            <w:ind w:left="766" w:hanging="360"/>
          </w:pPr>
        </w:pPrChange>
      </w:pPr>
      <w:del w:id="13151" w:author="Liam Coleman" w:date="2021-04-26T12:13:00Z">
        <w:r w:rsidDel="007572C9">
          <w:delText>32-bit Versions</w:delText>
        </w:r>
        <w:bookmarkStart w:id="13152" w:name="_Toc66781605"/>
        <w:bookmarkStart w:id="13153" w:name="_Toc67314717"/>
        <w:bookmarkStart w:id="13154" w:name="_Toc67315350"/>
        <w:bookmarkStart w:id="13155" w:name="_Toc67322647"/>
        <w:bookmarkStart w:id="13156" w:name="_Toc67323284"/>
        <w:bookmarkStart w:id="13157" w:name="_Toc67406328"/>
        <w:bookmarkStart w:id="13158" w:name="_Toc67406965"/>
        <w:bookmarkStart w:id="13159" w:name="_Toc69823483"/>
        <w:bookmarkStart w:id="13160" w:name="_Toc69824190"/>
        <w:bookmarkStart w:id="13161" w:name="_Toc69913150"/>
        <w:bookmarkStart w:id="13162" w:name="_Toc69913867"/>
        <w:bookmarkStart w:id="13163" w:name="_Toc70329831"/>
        <w:bookmarkStart w:id="13164" w:name="_Toc70330241"/>
        <w:bookmarkStart w:id="13165" w:name="_Toc70330576"/>
        <w:bookmarkStart w:id="13166" w:name="_Toc70330910"/>
        <w:bookmarkStart w:id="13167" w:name="_Toc70332102"/>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del>
    </w:p>
    <w:p w14:paraId="654A8C39" w14:textId="655C7051" w:rsidR="00A53C30" w:rsidDel="007572C9" w:rsidRDefault="00A53C30">
      <w:pPr>
        <w:rPr>
          <w:del w:id="13168" w:author="Liam Coleman" w:date="2021-04-26T12:13:00Z"/>
        </w:rPr>
        <w:pPrChange w:id="13169" w:author="Liam Coleman" w:date="2021-04-26T12:19:00Z">
          <w:pPr>
            <w:pStyle w:val="ListParagraph"/>
            <w:numPr>
              <w:ilvl w:val="1"/>
              <w:numId w:val="66"/>
            </w:numPr>
            <w:ind w:left="1486" w:hanging="360"/>
          </w:pPr>
        </w:pPrChange>
      </w:pPr>
      <w:del w:id="13170" w:author="Liam Coleman" w:date="2021-04-26T12:13:00Z">
        <w:r w:rsidRPr="00BC0D53" w:rsidDel="007572C9">
          <w:rPr>
            <w:strike/>
          </w:rPr>
          <w:delText>Windows 2K</w:delText>
        </w:r>
        <w:r w:rsidR="006534C6" w:rsidDel="007572C9">
          <w:delText xml:space="preserve"> </w:delText>
        </w:r>
        <w:r w:rsidR="006534C6" w:rsidRPr="00BC0D53" w:rsidDel="007572C9">
          <w:rPr>
            <w:rStyle w:val="ReviewNotesChar"/>
          </w:rPr>
          <w:delText>Not Required</w:delText>
        </w:r>
        <w:bookmarkStart w:id="13171" w:name="_Toc66781606"/>
        <w:bookmarkStart w:id="13172" w:name="_Toc67314718"/>
        <w:bookmarkStart w:id="13173" w:name="_Toc67315351"/>
        <w:bookmarkStart w:id="13174" w:name="_Toc67322648"/>
        <w:bookmarkStart w:id="13175" w:name="_Toc67323285"/>
        <w:bookmarkStart w:id="13176" w:name="_Toc67406329"/>
        <w:bookmarkStart w:id="13177" w:name="_Toc67406966"/>
        <w:bookmarkStart w:id="13178" w:name="_Toc69823484"/>
        <w:bookmarkStart w:id="13179" w:name="_Toc69824191"/>
        <w:bookmarkStart w:id="13180" w:name="_Toc69913151"/>
        <w:bookmarkStart w:id="13181" w:name="_Toc69913868"/>
        <w:bookmarkStart w:id="13182" w:name="_Toc70329832"/>
        <w:bookmarkStart w:id="13183" w:name="_Toc70330242"/>
        <w:bookmarkStart w:id="13184" w:name="_Toc70330577"/>
        <w:bookmarkStart w:id="13185" w:name="_Toc70330911"/>
        <w:bookmarkStart w:id="13186" w:name="_Toc70332103"/>
        <w:bookmarkEnd w:id="13171"/>
        <w:bookmarkEnd w:id="13172"/>
        <w:bookmarkEnd w:id="13173"/>
        <w:bookmarkEnd w:id="13174"/>
        <w:bookmarkEnd w:id="13175"/>
        <w:bookmarkEnd w:id="13176"/>
        <w:bookmarkEnd w:id="13177"/>
        <w:bookmarkEnd w:id="13178"/>
        <w:bookmarkEnd w:id="13179"/>
        <w:bookmarkEnd w:id="13180"/>
        <w:bookmarkEnd w:id="13181"/>
        <w:bookmarkEnd w:id="13182"/>
        <w:bookmarkEnd w:id="13183"/>
        <w:bookmarkEnd w:id="13184"/>
        <w:bookmarkEnd w:id="13185"/>
        <w:bookmarkEnd w:id="13186"/>
      </w:del>
    </w:p>
    <w:p w14:paraId="77F264CF" w14:textId="0A9DC201" w:rsidR="00A53C30" w:rsidDel="007572C9" w:rsidRDefault="00A53C30">
      <w:pPr>
        <w:rPr>
          <w:del w:id="13187" w:author="Liam Coleman" w:date="2021-04-26T12:13:00Z"/>
        </w:rPr>
        <w:pPrChange w:id="13188" w:author="Liam Coleman" w:date="2021-04-26T12:19:00Z">
          <w:pPr>
            <w:pStyle w:val="ListParagraph"/>
            <w:numPr>
              <w:ilvl w:val="1"/>
              <w:numId w:val="66"/>
            </w:numPr>
            <w:ind w:left="1486" w:hanging="360"/>
          </w:pPr>
        </w:pPrChange>
      </w:pPr>
      <w:del w:id="13189" w:author="Liam Coleman" w:date="2021-04-26T12:13:00Z">
        <w:r w:rsidRPr="00BC0D53" w:rsidDel="007572C9">
          <w:rPr>
            <w:strike/>
          </w:rPr>
          <w:delText>Windows Vista</w:delText>
        </w:r>
        <w:r w:rsidR="006534C6" w:rsidDel="007572C9">
          <w:delText xml:space="preserve"> </w:delText>
        </w:r>
        <w:r w:rsidR="006534C6" w:rsidRPr="00BC0D53" w:rsidDel="007572C9">
          <w:rPr>
            <w:rStyle w:val="ReviewNotesChar"/>
          </w:rPr>
          <w:delText>Not Required</w:delText>
        </w:r>
        <w:bookmarkStart w:id="13190" w:name="_Toc66781607"/>
        <w:bookmarkStart w:id="13191" w:name="_Toc67314719"/>
        <w:bookmarkStart w:id="13192" w:name="_Toc67315352"/>
        <w:bookmarkStart w:id="13193" w:name="_Toc67322649"/>
        <w:bookmarkStart w:id="13194" w:name="_Toc67323286"/>
        <w:bookmarkStart w:id="13195" w:name="_Toc67406330"/>
        <w:bookmarkStart w:id="13196" w:name="_Toc67406967"/>
        <w:bookmarkStart w:id="13197" w:name="_Toc69823485"/>
        <w:bookmarkStart w:id="13198" w:name="_Toc69824192"/>
        <w:bookmarkStart w:id="13199" w:name="_Toc69913152"/>
        <w:bookmarkStart w:id="13200" w:name="_Toc69913869"/>
        <w:bookmarkStart w:id="13201" w:name="_Toc70329833"/>
        <w:bookmarkStart w:id="13202" w:name="_Toc70330243"/>
        <w:bookmarkStart w:id="13203" w:name="_Toc70330578"/>
        <w:bookmarkStart w:id="13204" w:name="_Toc70330912"/>
        <w:bookmarkStart w:id="13205" w:name="_Toc70332104"/>
        <w:bookmarkEnd w:id="13190"/>
        <w:bookmarkEnd w:id="13191"/>
        <w:bookmarkEnd w:id="13192"/>
        <w:bookmarkEnd w:id="13193"/>
        <w:bookmarkEnd w:id="13194"/>
        <w:bookmarkEnd w:id="13195"/>
        <w:bookmarkEnd w:id="13196"/>
        <w:bookmarkEnd w:id="13197"/>
        <w:bookmarkEnd w:id="13198"/>
        <w:bookmarkEnd w:id="13199"/>
        <w:bookmarkEnd w:id="13200"/>
        <w:bookmarkEnd w:id="13201"/>
        <w:bookmarkEnd w:id="13202"/>
        <w:bookmarkEnd w:id="13203"/>
        <w:bookmarkEnd w:id="13204"/>
        <w:bookmarkEnd w:id="13205"/>
      </w:del>
    </w:p>
    <w:p w14:paraId="29124DF0" w14:textId="66473832" w:rsidR="00A53C30" w:rsidDel="007572C9" w:rsidRDefault="00A53C30">
      <w:pPr>
        <w:rPr>
          <w:del w:id="13206" w:author="Liam Coleman" w:date="2021-04-26T12:13:00Z"/>
        </w:rPr>
        <w:pPrChange w:id="13207" w:author="Liam Coleman" w:date="2021-04-26T12:19:00Z">
          <w:pPr>
            <w:pStyle w:val="ListParagraph"/>
            <w:numPr>
              <w:ilvl w:val="1"/>
              <w:numId w:val="66"/>
            </w:numPr>
            <w:ind w:left="1486" w:hanging="360"/>
          </w:pPr>
        </w:pPrChange>
      </w:pPr>
      <w:del w:id="13208" w:author="Liam Coleman" w:date="2021-04-26T12:13:00Z">
        <w:r w:rsidDel="007572C9">
          <w:delText>Windows 8</w:delText>
        </w:r>
        <w:bookmarkStart w:id="13209" w:name="_Toc66781608"/>
        <w:bookmarkStart w:id="13210" w:name="_Toc67314720"/>
        <w:bookmarkStart w:id="13211" w:name="_Toc67315353"/>
        <w:bookmarkStart w:id="13212" w:name="_Toc67322650"/>
        <w:bookmarkStart w:id="13213" w:name="_Toc67323287"/>
        <w:bookmarkStart w:id="13214" w:name="_Toc67406331"/>
        <w:bookmarkStart w:id="13215" w:name="_Toc67406968"/>
        <w:bookmarkStart w:id="13216" w:name="_Toc69823486"/>
        <w:bookmarkStart w:id="13217" w:name="_Toc69824193"/>
        <w:bookmarkStart w:id="13218" w:name="_Toc69913153"/>
        <w:bookmarkStart w:id="13219" w:name="_Toc69913870"/>
        <w:bookmarkStart w:id="13220" w:name="_Toc70329834"/>
        <w:bookmarkStart w:id="13221" w:name="_Toc70330244"/>
        <w:bookmarkStart w:id="13222" w:name="_Toc70330579"/>
        <w:bookmarkStart w:id="13223" w:name="_Toc70330913"/>
        <w:bookmarkStart w:id="13224" w:name="_Toc70332105"/>
        <w:bookmarkEnd w:id="13209"/>
        <w:bookmarkEnd w:id="13210"/>
        <w:bookmarkEnd w:id="13211"/>
        <w:bookmarkEnd w:id="13212"/>
        <w:bookmarkEnd w:id="13213"/>
        <w:bookmarkEnd w:id="13214"/>
        <w:bookmarkEnd w:id="13215"/>
        <w:bookmarkEnd w:id="13216"/>
        <w:bookmarkEnd w:id="13217"/>
        <w:bookmarkEnd w:id="13218"/>
        <w:bookmarkEnd w:id="13219"/>
        <w:bookmarkEnd w:id="13220"/>
        <w:bookmarkEnd w:id="13221"/>
        <w:bookmarkEnd w:id="13222"/>
        <w:bookmarkEnd w:id="13223"/>
        <w:bookmarkEnd w:id="13224"/>
      </w:del>
    </w:p>
    <w:p w14:paraId="3E44CA07" w14:textId="23112D87" w:rsidR="00A53C30" w:rsidDel="007572C9" w:rsidRDefault="00A53C30">
      <w:pPr>
        <w:rPr>
          <w:del w:id="13225" w:author="Liam Coleman" w:date="2021-04-26T12:13:00Z"/>
        </w:rPr>
        <w:pPrChange w:id="13226" w:author="Liam Coleman" w:date="2021-04-26T12:19:00Z">
          <w:pPr>
            <w:pStyle w:val="ListParagraph"/>
            <w:numPr>
              <w:ilvl w:val="1"/>
              <w:numId w:val="66"/>
            </w:numPr>
            <w:ind w:left="1486" w:hanging="360"/>
          </w:pPr>
        </w:pPrChange>
      </w:pPr>
      <w:del w:id="13227" w:author="Liam Coleman" w:date="2021-04-26T12:13:00Z">
        <w:r w:rsidDel="007572C9">
          <w:delText>Windows 8.1</w:delText>
        </w:r>
        <w:bookmarkStart w:id="13228" w:name="_Toc66781609"/>
        <w:bookmarkStart w:id="13229" w:name="_Toc67314721"/>
        <w:bookmarkStart w:id="13230" w:name="_Toc67315354"/>
        <w:bookmarkStart w:id="13231" w:name="_Toc67322651"/>
        <w:bookmarkStart w:id="13232" w:name="_Toc67323288"/>
        <w:bookmarkStart w:id="13233" w:name="_Toc67406332"/>
        <w:bookmarkStart w:id="13234" w:name="_Toc67406969"/>
        <w:bookmarkStart w:id="13235" w:name="_Toc69823487"/>
        <w:bookmarkStart w:id="13236" w:name="_Toc69824194"/>
        <w:bookmarkStart w:id="13237" w:name="_Toc69913154"/>
        <w:bookmarkStart w:id="13238" w:name="_Toc69913871"/>
        <w:bookmarkStart w:id="13239" w:name="_Toc70329835"/>
        <w:bookmarkStart w:id="13240" w:name="_Toc70330245"/>
        <w:bookmarkStart w:id="13241" w:name="_Toc70330580"/>
        <w:bookmarkStart w:id="13242" w:name="_Toc70330914"/>
        <w:bookmarkStart w:id="13243" w:name="_Toc70332106"/>
        <w:bookmarkEnd w:id="13228"/>
        <w:bookmarkEnd w:id="13229"/>
        <w:bookmarkEnd w:id="13230"/>
        <w:bookmarkEnd w:id="13231"/>
        <w:bookmarkEnd w:id="13232"/>
        <w:bookmarkEnd w:id="13233"/>
        <w:bookmarkEnd w:id="13234"/>
        <w:bookmarkEnd w:id="13235"/>
        <w:bookmarkEnd w:id="13236"/>
        <w:bookmarkEnd w:id="13237"/>
        <w:bookmarkEnd w:id="13238"/>
        <w:bookmarkEnd w:id="13239"/>
        <w:bookmarkEnd w:id="13240"/>
        <w:bookmarkEnd w:id="13241"/>
        <w:bookmarkEnd w:id="13242"/>
        <w:bookmarkEnd w:id="13243"/>
      </w:del>
    </w:p>
    <w:p w14:paraId="70074036" w14:textId="22EFAD30" w:rsidR="00A53C30" w:rsidDel="007572C9" w:rsidRDefault="00A53C30">
      <w:pPr>
        <w:rPr>
          <w:del w:id="13244" w:author="Liam Coleman" w:date="2021-04-26T12:13:00Z"/>
        </w:rPr>
        <w:pPrChange w:id="13245" w:author="Liam Coleman" w:date="2021-04-26T12:19:00Z">
          <w:pPr>
            <w:pStyle w:val="ListParagraph"/>
            <w:numPr>
              <w:numId w:val="66"/>
            </w:numPr>
            <w:ind w:left="766" w:hanging="360"/>
          </w:pPr>
        </w:pPrChange>
      </w:pPr>
      <w:del w:id="13246" w:author="Liam Coleman" w:date="2021-04-26T12:13:00Z">
        <w:r w:rsidDel="007572C9">
          <w:delText>32-bit Versions</w:delText>
        </w:r>
        <w:bookmarkStart w:id="13247" w:name="_Toc66781610"/>
        <w:bookmarkStart w:id="13248" w:name="_Toc67314722"/>
        <w:bookmarkStart w:id="13249" w:name="_Toc67315355"/>
        <w:bookmarkStart w:id="13250" w:name="_Toc67322652"/>
        <w:bookmarkStart w:id="13251" w:name="_Toc67323289"/>
        <w:bookmarkStart w:id="13252" w:name="_Toc67406333"/>
        <w:bookmarkStart w:id="13253" w:name="_Toc67406970"/>
        <w:bookmarkStart w:id="13254" w:name="_Toc69823488"/>
        <w:bookmarkStart w:id="13255" w:name="_Toc69824195"/>
        <w:bookmarkStart w:id="13256" w:name="_Toc69913155"/>
        <w:bookmarkStart w:id="13257" w:name="_Toc69913872"/>
        <w:bookmarkStart w:id="13258" w:name="_Toc70329836"/>
        <w:bookmarkStart w:id="13259" w:name="_Toc70330246"/>
        <w:bookmarkStart w:id="13260" w:name="_Toc70330581"/>
        <w:bookmarkStart w:id="13261" w:name="_Toc70330915"/>
        <w:bookmarkStart w:id="13262" w:name="_Toc70332107"/>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del>
    </w:p>
    <w:p w14:paraId="6137575E" w14:textId="00DB65BA" w:rsidR="00A53C30" w:rsidDel="007572C9" w:rsidRDefault="00A53C30">
      <w:pPr>
        <w:rPr>
          <w:del w:id="13263" w:author="Liam Coleman" w:date="2021-04-26T12:13:00Z"/>
        </w:rPr>
        <w:pPrChange w:id="13264" w:author="Liam Coleman" w:date="2021-04-26T12:19:00Z">
          <w:pPr>
            <w:pStyle w:val="ListParagraph"/>
            <w:numPr>
              <w:numId w:val="66"/>
            </w:numPr>
            <w:ind w:left="766" w:hanging="360"/>
          </w:pPr>
        </w:pPrChange>
      </w:pPr>
      <w:del w:id="13265" w:author="Liam Coleman" w:date="2021-04-26T12:13:00Z">
        <w:r w:rsidRPr="00BC0D53" w:rsidDel="007572C9">
          <w:rPr>
            <w:strike/>
          </w:rPr>
          <w:delText>64-bit Versions</w:delText>
        </w:r>
        <w:r w:rsidR="006534C6" w:rsidDel="007572C9">
          <w:delText xml:space="preserve"> </w:delText>
        </w:r>
        <w:r w:rsidR="006534C6" w:rsidRPr="00BC0D53" w:rsidDel="007572C9">
          <w:rPr>
            <w:rStyle w:val="ReviewNotesChar"/>
          </w:rPr>
          <w:delText>(None CBE Platform in the foreseeable future)</w:delText>
        </w:r>
        <w:bookmarkStart w:id="13266" w:name="_Toc66781611"/>
        <w:bookmarkStart w:id="13267" w:name="_Toc67314723"/>
        <w:bookmarkStart w:id="13268" w:name="_Toc67315356"/>
        <w:bookmarkStart w:id="13269" w:name="_Toc67322653"/>
        <w:bookmarkStart w:id="13270" w:name="_Toc67323290"/>
        <w:bookmarkStart w:id="13271" w:name="_Toc67406334"/>
        <w:bookmarkStart w:id="13272" w:name="_Toc67406971"/>
        <w:bookmarkStart w:id="13273" w:name="_Toc69823489"/>
        <w:bookmarkStart w:id="13274" w:name="_Toc69824196"/>
        <w:bookmarkStart w:id="13275" w:name="_Toc69913156"/>
        <w:bookmarkStart w:id="13276" w:name="_Toc69913873"/>
        <w:bookmarkStart w:id="13277" w:name="_Toc70329837"/>
        <w:bookmarkStart w:id="13278" w:name="_Toc70330247"/>
        <w:bookmarkStart w:id="13279" w:name="_Toc70330582"/>
        <w:bookmarkStart w:id="13280" w:name="_Toc70330916"/>
        <w:bookmarkStart w:id="13281" w:name="_Toc70332108"/>
        <w:bookmarkEnd w:id="13266"/>
        <w:bookmarkEnd w:id="13267"/>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bookmarkEnd w:id="13281"/>
      </w:del>
    </w:p>
    <w:p w14:paraId="231FA5D0" w14:textId="01799AA1" w:rsidR="00A53C30" w:rsidRPr="00BC0D53" w:rsidDel="007572C9" w:rsidRDefault="00A53C30">
      <w:pPr>
        <w:rPr>
          <w:del w:id="13282" w:author="Liam Coleman" w:date="2021-04-26T12:13:00Z"/>
          <w:strike/>
        </w:rPr>
        <w:pPrChange w:id="13283" w:author="Liam Coleman" w:date="2021-04-26T12:19:00Z">
          <w:pPr>
            <w:pStyle w:val="ListParagraph"/>
            <w:numPr>
              <w:ilvl w:val="1"/>
              <w:numId w:val="66"/>
            </w:numPr>
            <w:ind w:left="1486" w:hanging="360"/>
          </w:pPr>
        </w:pPrChange>
      </w:pPr>
      <w:del w:id="13284" w:author="Liam Coleman" w:date="2021-04-26T12:13:00Z">
        <w:r w:rsidRPr="00BC0D53" w:rsidDel="007572C9">
          <w:rPr>
            <w:strike/>
          </w:rPr>
          <w:delText>Windows 7</w:delText>
        </w:r>
        <w:bookmarkStart w:id="13285" w:name="_Toc66781612"/>
        <w:bookmarkStart w:id="13286" w:name="_Toc67314724"/>
        <w:bookmarkStart w:id="13287" w:name="_Toc67315357"/>
        <w:bookmarkStart w:id="13288" w:name="_Toc67322654"/>
        <w:bookmarkStart w:id="13289" w:name="_Toc67323291"/>
        <w:bookmarkStart w:id="13290" w:name="_Toc67406335"/>
        <w:bookmarkStart w:id="13291" w:name="_Toc67406972"/>
        <w:bookmarkStart w:id="13292" w:name="_Toc69823490"/>
        <w:bookmarkStart w:id="13293" w:name="_Toc69824197"/>
        <w:bookmarkStart w:id="13294" w:name="_Toc69913157"/>
        <w:bookmarkStart w:id="13295" w:name="_Toc69913874"/>
        <w:bookmarkStart w:id="13296" w:name="_Toc70329838"/>
        <w:bookmarkStart w:id="13297" w:name="_Toc70330248"/>
        <w:bookmarkStart w:id="13298" w:name="_Toc70330583"/>
        <w:bookmarkStart w:id="13299" w:name="_Toc70330917"/>
        <w:bookmarkStart w:id="13300" w:name="_Toc70332109"/>
        <w:bookmarkEnd w:id="13285"/>
        <w:bookmarkEnd w:id="13286"/>
        <w:bookmarkEnd w:id="13287"/>
        <w:bookmarkEnd w:id="13288"/>
        <w:bookmarkEnd w:id="13289"/>
        <w:bookmarkEnd w:id="13290"/>
        <w:bookmarkEnd w:id="13291"/>
        <w:bookmarkEnd w:id="13292"/>
        <w:bookmarkEnd w:id="13293"/>
        <w:bookmarkEnd w:id="13294"/>
        <w:bookmarkEnd w:id="13295"/>
        <w:bookmarkEnd w:id="13296"/>
        <w:bookmarkEnd w:id="13297"/>
        <w:bookmarkEnd w:id="13298"/>
        <w:bookmarkEnd w:id="13299"/>
        <w:bookmarkEnd w:id="13300"/>
      </w:del>
    </w:p>
    <w:p w14:paraId="1028EF49" w14:textId="4330307E" w:rsidR="00A53C30" w:rsidRPr="00BC0D53" w:rsidDel="007572C9" w:rsidRDefault="00A53C30">
      <w:pPr>
        <w:rPr>
          <w:del w:id="13301" w:author="Liam Coleman" w:date="2021-04-26T12:13:00Z"/>
          <w:strike/>
        </w:rPr>
        <w:pPrChange w:id="13302" w:author="Liam Coleman" w:date="2021-04-26T12:19:00Z">
          <w:pPr>
            <w:pStyle w:val="ListParagraph"/>
            <w:numPr>
              <w:ilvl w:val="1"/>
              <w:numId w:val="66"/>
            </w:numPr>
            <w:ind w:left="1486" w:hanging="360"/>
          </w:pPr>
        </w:pPrChange>
      </w:pPr>
      <w:del w:id="13303" w:author="Liam Coleman" w:date="2021-04-26T12:13:00Z">
        <w:r w:rsidRPr="00BC0D53" w:rsidDel="007572C9">
          <w:rPr>
            <w:strike/>
          </w:rPr>
          <w:delText>Windows 8</w:delText>
        </w:r>
        <w:bookmarkStart w:id="13304" w:name="_Toc66781613"/>
        <w:bookmarkStart w:id="13305" w:name="_Toc67314725"/>
        <w:bookmarkStart w:id="13306" w:name="_Toc67315358"/>
        <w:bookmarkStart w:id="13307" w:name="_Toc67322655"/>
        <w:bookmarkStart w:id="13308" w:name="_Toc67323292"/>
        <w:bookmarkStart w:id="13309" w:name="_Toc67406336"/>
        <w:bookmarkStart w:id="13310" w:name="_Toc67406973"/>
        <w:bookmarkStart w:id="13311" w:name="_Toc69823491"/>
        <w:bookmarkStart w:id="13312" w:name="_Toc69824198"/>
        <w:bookmarkStart w:id="13313" w:name="_Toc69913158"/>
        <w:bookmarkStart w:id="13314" w:name="_Toc69913875"/>
        <w:bookmarkStart w:id="13315" w:name="_Toc70329839"/>
        <w:bookmarkStart w:id="13316" w:name="_Toc70330249"/>
        <w:bookmarkStart w:id="13317" w:name="_Toc70330584"/>
        <w:bookmarkStart w:id="13318" w:name="_Toc70330918"/>
        <w:bookmarkStart w:id="13319" w:name="_Toc70332110"/>
        <w:bookmarkEnd w:id="13304"/>
        <w:bookmarkEnd w:id="13305"/>
        <w:bookmarkEnd w:id="13306"/>
        <w:bookmarkEnd w:id="13307"/>
        <w:bookmarkEnd w:id="13308"/>
        <w:bookmarkEnd w:id="13309"/>
        <w:bookmarkEnd w:id="13310"/>
        <w:bookmarkEnd w:id="13311"/>
        <w:bookmarkEnd w:id="13312"/>
        <w:bookmarkEnd w:id="13313"/>
        <w:bookmarkEnd w:id="13314"/>
        <w:bookmarkEnd w:id="13315"/>
        <w:bookmarkEnd w:id="13316"/>
        <w:bookmarkEnd w:id="13317"/>
        <w:bookmarkEnd w:id="13318"/>
        <w:bookmarkEnd w:id="13319"/>
      </w:del>
    </w:p>
    <w:p w14:paraId="0D708B61" w14:textId="4DC8DDCB" w:rsidR="00A53C30" w:rsidRPr="00BC0D53" w:rsidDel="007572C9" w:rsidRDefault="00A53C30">
      <w:pPr>
        <w:rPr>
          <w:del w:id="13320" w:author="Liam Coleman" w:date="2021-04-26T12:13:00Z"/>
          <w:strike/>
        </w:rPr>
        <w:pPrChange w:id="13321" w:author="Liam Coleman" w:date="2021-04-26T12:19:00Z">
          <w:pPr>
            <w:pStyle w:val="ListParagraph"/>
            <w:numPr>
              <w:ilvl w:val="1"/>
              <w:numId w:val="66"/>
            </w:numPr>
            <w:ind w:left="1486" w:hanging="360"/>
          </w:pPr>
        </w:pPrChange>
      </w:pPr>
      <w:del w:id="13322" w:author="Liam Coleman" w:date="2021-04-26T12:13:00Z">
        <w:r w:rsidRPr="00BC0D53" w:rsidDel="007572C9">
          <w:rPr>
            <w:strike/>
          </w:rPr>
          <w:delText>Windows 8.1</w:delText>
        </w:r>
        <w:bookmarkStart w:id="13323" w:name="_Toc66781614"/>
        <w:bookmarkStart w:id="13324" w:name="_Toc67314726"/>
        <w:bookmarkStart w:id="13325" w:name="_Toc67315359"/>
        <w:bookmarkStart w:id="13326" w:name="_Toc67322656"/>
        <w:bookmarkStart w:id="13327" w:name="_Toc67323293"/>
        <w:bookmarkStart w:id="13328" w:name="_Toc67406337"/>
        <w:bookmarkStart w:id="13329" w:name="_Toc67406974"/>
        <w:bookmarkStart w:id="13330" w:name="_Toc69823492"/>
        <w:bookmarkStart w:id="13331" w:name="_Toc69824199"/>
        <w:bookmarkStart w:id="13332" w:name="_Toc69913159"/>
        <w:bookmarkStart w:id="13333" w:name="_Toc69913876"/>
        <w:bookmarkStart w:id="13334" w:name="_Toc70329840"/>
        <w:bookmarkStart w:id="13335" w:name="_Toc70330250"/>
        <w:bookmarkStart w:id="13336" w:name="_Toc70330585"/>
        <w:bookmarkStart w:id="13337" w:name="_Toc70330919"/>
        <w:bookmarkStart w:id="13338" w:name="_Toc70332111"/>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del>
    </w:p>
    <w:p w14:paraId="319FC322" w14:textId="293C880B" w:rsidR="004E6C76" w:rsidDel="007572C9" w:rsidRDefault="004E6C76">
      <w:pPr>
        <w:rPr>
          <w:del w:id="13339" w:author="Liam Coleman" w:date="2021-04-26T12:13:00Z"/>
        </w:rPr>
        <w:pPrChange w:id="13340" w:author="Liam Coleman" w:date="2021-04-26T12:19:00Z">
          <w:pPr>
            <w:pStyle w:val="Heading3"/>
          </w:pPr>
        </w:pPrChange>
      </w:pPr>
      <w:del w:id="13341" w:author="Liam Coleman" w:date="2021-04-26T12:13:00Z">
        <w:r w:rsidDel="007572C9">
          <w:delText>FutaTill</w:delText>
        </w:r>
        <w:bookmarkStart w:id="13342" w:name="_Toc66781615"/>
        <w:bookmarkStart w:id="13343" w:name="_Toc67314727"/>
        <w:bookmarkStart w:id="13344" w:name="_Toc67315360"/>
        <w:bookmarkStart w:id="13345" w:name="_Toc67322657"/>
        <w:bookmarkStart w:id="13346" w:name="_Toc67323294"/>
        <w:bookmarkStart w:id="13347" w:name="_Toc67406338"/>
        <w:bookmarkStart w:id="13348" w:name="_Toc67406975"/>
        <w:bookmarkStart w:id="13349" w:name="_Toc69823493"/>
        <w:bookmarkStart w:id="13350" w:name="_Toc69824200"/>
        <w:bookmarkStart w:id="13351" w:name="_Toc69913160"/>
        <w:bookmarkStart w:id="13352" w:name="_Toc69913877"/>
        <w:bookmarkStart w:id="13353" w:name="_Toc70329841"/>
        <w:bookmarkStart w:id="13354" w:name="_Toc70330251"/>
        <w:bookmarkStart w:id="13355" w:name="_Toc70330586"/>
        <w:bookmarkStart w:id="13356" w:name="_Toc70330920"/>
        <w:bookmarkStart w:id="13357" w:name="_Toc70332112"/>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bookmarkEnd w:id="13357"/>
      </w:del>
    </w:p>
    <w:p w14:paraId="590DC059" w14:textId="6B57E8F8" w:rsidR="004E6C76" w:rsidRPr="00990D30" w:rsidDel="007572C9" w:rsidRDefault="004E6C76">
      <w:pPr>
        <w:rPr>
          <w:del w:id="13358" w:author="Liam Coleman" w:date="2021-04-26T12:13:00Z"/>
        </w:rPr>
      </w:pPr>
      <w:del w:id="13359" w:author="Liam Coleman" w:date="2021-04-26T12:13:00Z">
        <w:r w:rsidDel="007572C9">
          <w:delText xml:space="preserve">All </w:delText>
        </w:r>
        <w:r w:rsidRPr="00990D30" w:rsidDel="007572C9">
          <w:rPr>
            <w:b/>
          </w:rPr>
          <w:delText>C:\epos</w:delText>
        </w:r>
        <w:r w:rsidDel="007572C9">
          <w:delText xml:space="preserve"> directories mentioned in this document are to reference the application directory to accommodate FutaTill which can be run from any folder.</w:delText>
        </w:r>
        <w:bookmarkStart w:id="13360" w:name="_Toc66781616"/>
        <w:bookmarkStart w:id="13361" w:name="_Toc67314728"/>
        <w:bookmarkStart w:id="13362" w:name="_Toc67315361"/>
        <w:bookmarkStart w:id="13363" w:name="_Toc67322658"/>
        <w:bookmarkStart w:id="13364" w:name="_Toc67323295"/>
        <w:bookmarkStart w:id="13365" w:name="_Toc67406339"/>
        <w:bookmarkStart w:id="13366" w:name="_Toc67406976"/>
        <w:bookmarkStart w:id="13367" w:name="_Toc69823494"/>
        <w:bookmarkStart w:id="13368" w:name="_Toc69824201"/>
        <w:bookmarkStart w:id="13369" w:name="_Toc69913161"/>
        <w:bookmarkStart w:id="13370" w:name="_Toc69913878"/>
        <w:bookmarkStart w:id="13371" w:name="_Toc70329842"/>
        <w:bookmarkStart w:id="13372" w:name="_Toc70330252"/>
        <w:bookmarkStart w:id="13373" w:name="_Toc70330587"/>
        <w:bookmarkStart w:id="13374" w:name="_Toc70330921"/>
        <w:bookmarkStart w:id="13375" w:name="_Toc70332113"/>
        <w:bookmarkEnd w:id="13360"/>
        <w:bookmarkEnd w:id="13361"/>
        <w:bookmarkEnd w:id="13362"/>
        <w:bookmarkEnd w:id="13363"/>
        <w:bookmarkEnd w:id="13364"/>
        <w:bookmarkEnd w:id="13365"/>
        <w:bookmarkEnd w:id="13366"/>
        <w:bookmarkEnd w:id="13367"/>
        <w:bookmarkEnd w:id="13368"/>
        <w:bookmarkEnd w:id="13369"/>
        <w:bookmarkEnd w:id="13370"/>
        <w:bookmarkEnd w:id="13371"/>
        <w:bookmarkEnd w:id="13372"/>
        <w:bookmarkEnd w:id="13373"/>
        <w:bookmarkEnd w:id="13374"/>
        <w:bookmarkEnd w:id="13375"/>
      </w:del>
    </w:p>
    <w:p w14:paraId="12D609BB" w14:textId="176D3CF2" w:rsidR="004A21C5" w:rsidRPr="00250CB5" w:rsidRDefault="005B278F">
      <w:pPr>
        <w:pPrChange w:id="13376" w:author="Liam Coleman" w:date="2021-04-26T12:19:00Z">
          <w:pPr>
            <w:pStyle w:val="Heading2"/>
          </w:pPr>
        </w:pPrChange>
      </w:pPr>
      <w:del w:id="13377" w:author="Liam Coleman" w:date="2021-04-26T12:13:00Z">
        <w:r w:rsidDel="007572C9">
          <w:delText>Security</w:delText>
        </w:r>
        <w:r w:rsidR="00A4510C" w:rsidDel="007572C9">
          <w:delText xml:space="preserve"> &amp; Privacy</w:delText>
        </w:r>
      </w:del>
    </w:p>
    <w:p w14:paraId="2B4AE240" w14:textId="0852D166" w:rsidR="00A4510C" w:rsidRPr="00D530F5" w:rsidDel="001D72D9" w:rsidRDefault="00A4510C">
      <w:pPr>
        <w:pStyle w:val="Heading2"/>
        <w:rPr>
          <w:del w:id="13378" w:author="Liam Coleman (Student - STC)" w:date="2021-03-15T16:43:00Z"/>
        </w:rPr>
        <w:pPrChange w:id="13379" w:author="Liam Coleman" w:date="2021-05-24T15:57:00Z">
          <w:pPr/>
        </w:pPrChange>
      </w:pPr>
      <w:del w:id="13380" w:author="Liam Coleman (Student - STC)" w:date="2021-03-15T16:43:00Z">
        <w:r w:rsidDel="001D72D9">
          <w:delText>It is important that Cash cannot be dispensed from CG without a respective translog record in WinEpos.</w:delText>
        </w:r>
        <w:bookmarkStart w:id="13381" w:name="_Toc66781618"/>
        <w:bookmarkStart w:id="13382" w:name="_Toc67314730"/>
        <w:bookmarkStart w:id="13383" w:name="_Toc67315363"/>
        <w:bookmarkStart w:id="13384" w:name="_Toc67322660"/>
        <w:bookmarkStart w:id="13385" w:name="_Toc67323297"/>
        <w:bookmarkStart w:id="13386" w:name="_Toc67406341"/>
        <w:bookmarkStart w:id="13387" w:name="_Toc67406978"/>
        <w:bookmarkStart w:id="13388" w:name="_Toc69823496"/>
        <w:bookmarkStart w:id="13389" w:name="_Toc69824203"/>
        <w:bookmarkStart w:id="13390" w:name="_Toc69913163"/>
        <w:bookmarkStart w:id="13391" w:name="_Toc69913880"/>
        <w:bookmarkStart w:id="13392" w:name="_Toc70329844"/>
        <w:bookmarkStart w:id="13393" w:name="_Toc70330254"/>
        <w:bookmarkStart w:id="13394" w:name="_Toc70330589"/>
        <w:bookmarkStart w:id="13395" w:name="_Toc70330923"/>
        <w:bookmarkEnd w:id="13381"/>
        <w:bookmarkEnd w:id="13382"/>
        <w:bookmarkEnd w:id="13383"/>
        <w:bookmarkEnd w:id="13384"/>
        <w:bookmarkEnd w:id="13385"/>
        <w:bookmarkEnd w:id="13386"/>
        <w:bookmarkEnd w:id="13387"/>
        <w:bookmarkEnd w:id="13388"/>
        <w:bookmarkEnd w:id="13389"/>
        <w:bookmarkEnd w:id="13390"/>
        <w:bookmarkEnd w:id="13391"/>
        <w:bookmarkEnd w:id="13392"/>
        <w:bookmarkEnd w:id="13393"/>
        <w:bookmarkEnd w:id="13394"/>
        <w:bookmarkEnd w:id="13395"/>
      </w:del>
    </w:p>
    <w:p w14:paraId="72D679B4" w14:textId="1D83D394" w:rsidR="00293C9F" w:rsidDel="001D72D9" w:rsidRDefault="00293C9F">
      <w:pPr>
        <w:pStyle w:val="Heading2"/>
        <w:rPr>
          <w:del w:id="13396" w:author="Liam Coleman (Student - STC)" w:date="2021-03-15T16:43:00Z"/>
        </w:rPr>
        <w:pPrChange w:id="13397" w:author="Liam Coleman" w:date="2021-05-24T15:57:00Z">
          <w:pPr/>
        </w:pPrChange>
      </w:pPr>
      <w:del w:id="13398" w:author="Liam Coleman (Student - STC)" w:date="2021-03-15T16:43:00Z">
        <w:r w:rsidDel="001D72D9">
          <w:delText xml:space="preserve">No </w:delText>
        </w:r>
        <w:r w:rsidR="00A4510C" w:rsidDel="001D72D9">
          <w:delText xml:space="preserve">Privacy </w:delText>
        </w:r>
        <w:r w:rsidR="002C3212" w:rsidDel="001D72D9">
          <w:delText>issues as information in log files will be no different tha</w:delText>
        </w:r>
        <w:r w:rsidR="00A4510C" w:rsidDel="001D72D9">
          <w:delText>n</w:delText>
        </w:r>
        <w:r w:rsidR="002C3212" w:rsidDel="001D72D9">
          <w:delText xml:space="preserve"> the </w:delText>
        </w:r>
        <w:r w:rsidDel="001D72D9">
          <w:delText>translog.</w:delText>
        </w:r>
        <w:r w:rsidR="004E6C76" w:rsidDel="001D72D9">
          <w:delText>\</w:delText>
        </w:r>
        <w:bookmarkStart w:id="13399" w:name="_Toc66781619"/>
        <w:bookmarkStart w:id="13400" w:name="_Toc67314731"/>
        <w:bookmarkStart w:id="13401" w:name="_Toc67315364"/>
        <w:bookmarkStart w:id="13402" w:name="_Toc67322661"/>
        <w:bookmarkStart w:id="13403" w:name="_Toc67323298"/>
        <w:bookmarkStart w:id="13404" w:name="_Toc67406342"/>
        <w:bookmarkStart w:id="13405" w:name="_Toc67406979"/>
        <w:bookmarkStart w:id="13406" w:name="_Toc69823497"/>
        <w:bookmarkStart w:id="13407" w:name="_Toc69824204"/>
        <w:bookmarkStart w:id="13408" w:name="_Toc69913164"/>
        <w:bookmarkStart w:id="13409" w:name="_Toc69913881"/>
        <w:bookmarkStart w:id="13410" w:name="_Toc70329845"/>
        <w:bookmarkStart w:id="13411" w:name="_Toc70330255"/>
        <w:bookmarkStart w:id="13412" w:name="_Toc70330590"/>
        <w:bookmarkStart w:id="13413" w:name="_Toc70330924"/>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del>
    </w:p>
    <w:p w14:paraId="2907E108" w14:textId="3750F94B" w:rsidR="005B278F" w:rsidRDefault="00945A95">
      <w:pPr>
        <w:pStyle w:val="Heading2"/>
        <w:numPr>
          <w:ilvl w:val="0"/>
          <w:numId w:val="0"/>
        </w:numPr>
        <w:ind w:left="1134" w:hanging="1134"/>
        <w:rPr>
          <w:ins w:id="13414" w:author="Liam Coleman" w:date="2021-04-20T15:34:00Z"/>
        </w:rPr>
        <w:pPrChange w:id="13415" w:author="Liam Coleman" w:date="2021-05-24T15:57:00Z">
          <w:pPr>
            <w:pStyle w:val="Heading1"/>
          </w:pPr>
        </w:pPrChange>
      </w:pPr>
      <w:bookmarkStart w:id="13416" w:name="_Toc76630291"/>
      <w:ins w:id="13417" w:author="Liam Coleman (Student - STC)" w:date="2021-07-07T14:32:00Z">
        <w:r>
          <w:t>10</w:t>
        </w:r>
      </w:ins>
      <w:ins w:id="13418" w:author="Liam Coleman" w:date="2021-05-25T09:45:00Z">
        <w:del w:id="13419" w:author="Liam Coleman (Student - STC)" w:date="2021-07-07T14:32:00Z">
          <w:r w:rsidR="0088680F" w:rsidDel="00945A95">
            <w:delText>8</w:delText>
          </w:r>
        </w:del>
      </w:ins>
      <w:ins w:id="13420" w:author="Liam Coleman" w:date="2021-05-24T15:57:00Z">
        <w:r w:rsidR="00744F8B">
          <w:t>.3</w:t>
        </w:r>
      </w:ins>
      <w:ins w:id="13421" w:author="Liam Coleman" w:date="2021-04-26T12:13:00Z">
        <w:r w:rsidR="003D6979">
          <w:t xml:space="preserve"> </w:t>
        </w:r>
      </w:ins>
      <w:r w:rsidR="005B278F">
        <w:t>Deployment, Support &amp; Maintenance</w:t>
      </w:r>
      <w:bookmarkEnd w:id="13416"/>
    </w:p>
    <w:p w14:paraId="12EBAE9E" w14:textId="3EBDFC6F" w:rsidR="00175839" w:rsidRDefault="006C082C">
      <w:pPr>
        <w:pStyle w:val="ListParagraph"/>
        <w:numPr>
          <w:ilvl w:val="0"/>
          <w:numId w:val="100"/>
        </w:numPr>
        <w:rPr>
          <w:ins w:id="13422" w:author="Liam Coleman" w:date="2021-04-20T15:34:00Z"/>
        </w:rPr>
        <w:pPrChange w:id="13423" w:author="Liam Coleman" w:date="2021-04-20T15:34:00Z">
          <w:pPr/>
        </w:pPrChange>
      </w:pPr>
      <w:ins w:id="13424" w:author="Liam Coleman" w:date="2021-04-20T15:34:00Z">
        <w:r>
          <w:t>Local only installation</w:t>
        </w:r>
      </w:ins>
    </w:p>
    <w:p w14:paraId="1989FDE7" w14:textId="30BB4C40" w:rsidR="006C082C" w:rsidRPr="006D1413" w:rsidRDefault="006C082C">
      <w:pPr>
        <w:pStyle w:val="ListParagraph"/>
        <w:numPr>
          <w:ilvl w:val="0"/>
          <w:numId w:val="100"/>
        </w:numPr>
        <w:pPrChange w:id="13425" w:author="Liam Coleman" w:date="2021-04-20T15:34:00Z">
          <w:pPr>
            <w:pStyle w:val="Heading1"/>
          </w:pPr>
        </w:pPrChange>
      </w:pPr>
      <w:ins w:id="13426" w:author="Liam Coleman" w:date="2021-04-20T15:34:00Z">
        <w:r>
          <w:t>Support via Developer</w:t>
        </w:r>
      </w:ins>
    </w:p>
    <w:p w14:paraId="2E50C673" w14:textId="667F8CFF" w:rsidR="004E6C76" w:rsidDel="001D72D9" w:rsidRDefault="004E6C76" w:rsidP="00990D30">
      <w:pPr>
        <w:pStyle w:val="ListParagraph"/>
        <w:numPr>
          <w:ilvl w:val="0"/>
          <w:numId w:val="67"/>
        </w:numPr>
        <w:rPr>
          <w:del w:id="13427" w:author="Liam Coleman (Student - STC)" w:date="2021-03-15T16:43:00Z"/>
        </w:rPr>
      </w:pPr>
      <w:del w:id="13428" w:author="Liam Coleman (Student - STC)" w:date="2021-03-15T16:43:00Z">
        <w:r w:rsidDel="001D72D9">
          <w:delText>Archived l</w:delText>
        </w:r>
        <w:r w:rsidR="00747A61" w:rsidDel="001D72D9">
          <w:delText xml:space="preserve">ogs will be </w:delText>
        </w:r>
        <w:r w:rsidDel="001D72D9">
          <w:delText>located in C:\epos\PO2CGLogs\, application path may be different for FutaTill.</w:delText>
        </w:r>
      </w:del>
    </w:p>
    <w:p w14:paraId="6BD9FBBF" w14:textId="2CF6AEAE" w:rsidR="004E6C76" w:rsidDel="001D72D9" w:rsidRDefault="004E6C76" w:rsidP="00990D30">
      <w:pPr>
        <w:pStyle w:val="ListParagraph"/>
        <w:numPr>
          <w:ilvl w:val="0"/>
          <w:numId w:val="67"/>
        </w:numPr>
        <w:rPr>
          <w:del w:id="13429" w:author="Liam Coleman (Student - STC)" w:date="2021-03-15T16:43:00Z"/>
        </w:rPr>
      </w:pPr>
      <w:del w:id="13430" w:author="Liam Coleman (Student - STC)" w:date="2021-03-15T16:43:00Z">
        <w:r w:rsidDel="001D72D9">
          <w:delText>Current logs will exist in application directory (i.e. c:\epos)</w:delText>
        </w:r>
      </w:del>
    </w:p>
    <w:p w14:paraId="249BC3A7" w14:textId="497DC711" w:rsidR="004E6C76" w:rsidDel="001D72D9" w:rsidRDefault="004E6C76" w:rsidP="00990D30">
      <w:pPr>
        <w:pStyle w:val="ListParagraph"/>
        <w:numPr>
          <w:ilvl w:val="0"/>
          <w:numId w:val="67"/>
        </w:numPr>
        <w:rPr>
          <w:del w:id="13431" w:author="Liam Coleman (Student - STC)" w:date="2021-03-15T16:43:00Z"/>
        </w:rPr>
      </w:pPr>
      <w:del w:id="13432" w:author="Liam Coleman (Student - STC)" w:date="2021-03-15T16:43:00Z">
        <w:r w:rsidDel="001D72D9">
          <w:delText xml:space="preserve">For setup see </w:delText>
        </w:r>
        <w:r w:rsidRPr="00990D30" w:rsidDel="001D72D9">
          <w:rPr>
            <w:b/>
          </w:rPr>
          <w:fldChar w:fldCharType="begin"/>
        </w:r>
        <w:r w:rsidRPr="00990D30" w:rsidDel="001D72D9">
          <w:rPr>
            <w:b/>
          </w:rPr>
          <w:delInstrText xml:space="preserve"> REF _Ref383607941 \h  \* MERGEFORMAT </w:delInstrText>
        </w:r>
        <w:r w:rsidRPr="00990D30" w:rsidDel="001D72D9">
          <w:rPr>
            <w:b/>
          </w:rPr>
        </w:r>
        <w:r w:rsidRPr="00990D30" w:rsidDel="001D72D9">
          <w:rPr>
            <w:b/>
          </w:rPr>
          <w:fldChar w:fldCharType="separate"/>
        </w:r>
        <w:r w:rsidR="004D4C32" w:rsidRPr="00BC0D53" w:rsidDel="001D72D9">
          <w:rPr>
            <w:b/>
          </w:rPr>
          <w:delText>Configurations</w:delText>
        </w:r>
        <w:r w:rsidRPr="00990D30" w:rsidDel="001D72D9">
          <w:rPr>
            <w:b/>
          </w:rPr>
          <w:fldChar w:fldCharType="end"/>
        </w:r>
        <w:r w:rsidRPr="00990D30" w:rsidDel="001D72D9">
          <w:delText xml:space="preserve"> section</w:delText>
        </w:r>
        <w:r w:rsidDel="001D72D9">
          <w:delText>.</w:delText>
        </w:r>
      </w:del>
    </w:p>
    <w:p w14:paraId="06AD9B7D" w14:textId="0DD0239A" w:rsidR="00747A61" w:rsidDel="001D72D9" w:rsidRDefault="00747A61" w:rsidP="00990D30">
      <w:pPr>
        <w:pStyle w:val="ListParagraph"/>
        <w:numPr>
          <w:ilvl w:val="0"/>
          <w:numId w:val="67"/>
        </w:numPr>
        <w:rPr>
          <w:del w:id="13433" w:author="Liam Coleman (Student - STC)" w:date="2021-03-15T16:43:00Z"/>
        </w:rPr>
      </w:pPr>
      <w:del w:id="13434" w:author="Liam Coleman (Student - STC)" w:date="2021-03-15T16:43:00Z">
        <w:r w:rsidDel="001D72D9">
          <w:delText xml:space="preserve">Serial port </w:delText>
        </w:r>
        <w:r w:rsidR="004E6C76" w:rsidDel="001D72D9">
          <w:delText>required or USB to serial adaptor.</w:delText>
        </w:r>
        <w:r w:rsidR="00233F91" w:rsidDel="001D72D9">
          <w:delText xml:space="preserve"> Note: </w:delText>
        </w:r>
        <w:r w:rsidDel="001D72D9">
          <w:delText xml:space="preserve">USB to serial adapter may </w:delText>
        </w:r>
        <w:r w:rsidR="004E6C76" w:rsidDel="001D72D9">
          <w:delText>cause</w:delText>
        </w:r>
        <w:r w:rsidDel="001D72D9">
          <w:delText xml:space="preserve"> communication issues if new port is assigned on reconnection</w:delText>
        </w:r>
      </w:del>
    </w:p>
    <w:p w14:paraId="4D32B844" w14:textId="6FFE9446" w:rsidR="00747A61" w:rsidDel="001D72D9" w:rsidRDefault="004E6C76" w:rsidP="00990D30">
      <w:pPr>
        <w:pStyle w:val="ListParagraph"/>
        <w:numPr>
          <w:ilvl w:val="0"/>
          <w:numId w:val="67"/>
        </w:numPr>
        <w:rPr>
          <w:del w:id="13435" w:author="Liam Coleman (Student - STC)" w:date="2021-03-15T16:43:00Z"/>
        </w:rPr>
      </w:pPr>
      <w:del w:id="13436" w:author="Liam Coleman (Student - STC)" w:date="2021-03-15T16:43:00Z">
        <w:r w:rsidDel="001D72D9">
          <w:delText>E</w:delText>
        </w:r>
        <w:r w:rsidR="00582EB5" w:rsidDel="001D72D9">
          <w:delText>VAL</w:delText>
        </w:r>
        <w:r w:rsidDel="001D72D9">
          <w:delText xml:space="preserve"> to provide supported platforms after portability testing.</w:delText>
        </w:r>
      </w:del>
    </w:p>
    <w:p w14:paraId="2DD3E8D6" w14:textId="3559CDC9" w:rsidR="007A0D08" w:rsidRPr="00BC0D53" w:rsidDel="001D72D9" w:rsidRDefault="007A0D08" w:rsidP="00990D30">
      <w:pPr>
        <w:pStyle w:val="ListParagraph"/>
        <w:numPr>
          <w:ilvl w:val="0"/>
          <w:numId w:val="67"/>
        </w:numPr>
        <w:rPr>
          <w:del w:id="13437" w:author="Liam Coleman (Student - STC)" w:date="2021-03-15T16:43:00Z"/>
        </w:rPr>
      </w:pPr>
      <w:del w:id="13438" w:author="Liam Coleman (Student - STC)" w:date="2021-03-15T16:43:00Z">
        <w:r w:rsidDel="001D72D9">
          <w:rPr>
            <w:i/>
            <w:color w:val="C00000"/>
          </w:rPr>
          <w:delText>T</w:delText>
        </w:r>
        <w:r w:rsidRPr="005B7D09" w:rsidDel="001D72D9">
          <w:rPr>
            <w:i/>
            <w:color w:val="C00000"/>
          </w:rPr>
          <w:delText>he Cash Drawer should be setup not to kick for Cash transactions.</w:delText>
        </w:r>
      </w:del>
    </w:p>
    <w:p w14:paraId="3598354E" w14:textId="79A38290" w:rsidR="00FC1675" w:rsidDel="001D72D9" w:rsidRDefault="00FC1675" w:rsidP="00990D30">
      <w:pPr>
        <w:pStyle w:val="ListParagraph"/>
        <w:numPr>
          <w:ilvl w:val="0"/>
          <w:numId w:val="67"/>
        </w:numPr>
        <w:rPr>
          <w:del w:id="13439" w:author="Liam Coleman (Student - STC)" w:date="2021-03-15T16:43:00Z"/>
        </w:rPr>
      </w:pPr>
      <w:del w:id="13440" w:author="Liam Coleman (Student - STC)" w:date="2021-03-15T16:43:00Z">
        <w:r w:rsidDel="001D72D9">
          <w:rPr>
            <w:i/>
            <w:color w:val="C00000"/>
          </w:rPr>
          <w:delText>Updating of Cash Guard files  - channels to be created.</w:delText>
        </w:r>
      </w:del>
    </w:p>
    <w:p w14:paraId="2B41C9D4" w14:textId="77777777" w:rsidR="00747A61" w:rsidRDefault="00747A61" w:rsidP="00990D30"/>
    <w:p w14:paraId="15E8915A" w14:textId="0058BF90" w:rsidR="00233F91" w:rsidRDefault="00945A95">
      <w:pPr>
        <w:pStyle w:val="Heading2"/>
        <w:numPr>
          <w:ilvl w:val="0"/>
          <w:numId w:val="0"/>
        </w:numPr>
        <w:ind w:left="142"/>
        <w:pPrChange w:id="13441" w:author="Liam Coleman" w:date="2021-04-26T12:14:00Z">
          <w:pPr>
            <w:pStyle w:val="Heading2"/>
          </w:pPr>
        </w:pPrChange>
      </w:pPr>
      <w:bookmarkStart w:id="13442" w:name="_Toc76630292"/>
      <w:ins w:id="13443" w:author="Liam Coleman (Student - STC)" w:date="2021-07-07T14:32:00Z">
        <w:r>
          <w:t>10</w:t>
        </w:r>
      </w:ins>
      <w:ins w:id="13444" w:author="Liam Coleman" w:date="2021-05-25T09:45:00Z">
        <w:del w:id="13445" w:author="Liam Coleman (Student - STC)" w:date="2021-07-07T14:32:00Z">
          <w:r w:rsidR="0088680F" w:rsidDel="00945A95">
            <w:delText>8</w:delText>
          </w:r>
        </w:del>
      </w:ins>
      <w:ins w:id="13446" w:author="Liam Coleman" w:date="2021-05-24T16:00:00Z">
        <w:r w:rsidR="00550690">
          <w:t xml:space="preserve">.4 </w:t>
        </w:r>
      </w:ins>
      <w:r w:rsidR="00233F91">
        <w:t>Installation Files</w:t>
      </w:r>
      <w:bookmarkEnd w:id="13442"/>
    </w:p>
    <w:p w14:paraId="0765367B" w14:textId="4F6A4670" w:rsidR="00080320" w:rsidRPr="00080320" w:rsidRDefault="00080320">
      <w:pPr>
        <w:autoSpaceDE w:val="0"/>
        <w:autoSpaceDN w:val="0"/>
        <w:adjustRightInd w:val="0"/>
        <w:spacing w:before="0" w:after="0" w:line="240" w:lineRule="auto"/>
        <w:rPr>
          <w:ins w:id="13447" w:author="Liam Coleman" w:date="2021-03-22T15:27:00Z"/>
          <w:rFonts w:cs="Times New Roman"/>
          <w:color w:val="000000"/>
          <w:sz w:val="24"/>
          <w:szCs w:val="24"/>
          <w:lang w:val="en-GB"/>
          <w:rPrChange w:id="13448" w:author="Liam Coleman" w:date="2021-03-22T15:27:00Z">
            <w:rPr>
              <w:ins w:id="13449" w:author="Liam Coleman" w:date="2021-03-22T15:27:00Z"/>
              <w:rFonts w:ascii="Arial" w:hAnsi="Arial" w:cs="Arial"/>
              <w:color w:val="000000"/>
              <w:sz w:val="24"/>
              <w:szCs w:val="24"/>
              <w:lang w:val="en-GB"/>
            </w:rPr>
          </w:rPrChange>
        </w:rPr>
        <w:pPrChange w:id="13450" w:author="Liam Coleman" w:date="2021-03-22T15:27:00Z">
          <w:pPr>
            <w:autoSpaceDE w:val="0"/>
            <w:autoSpaceDN w:val="0"/>
            <w:adjustRightInd w:val="0"/>
            <w:spacing w:before="0" w:after="0" w:line="240" w:lineRule="auto"/>
            <w:jc w:val="left"/>
          </w:pPr>
        </w:pPrChange>
      </w:pPr>
      <w:ins w:id="13451" w:author="Liam Coleman" w:date="2021-03-22T15:27:00Z">
        <w:r w:rsidRPr="00080320">
          <w:rPr>
            <w:rFonts w:cs="Times New Roman"/>
            <w:color w:val="000000"/>
            <w:sz w:val="24"/>
            <w:szCs w:val="24"/>
            <w:lang w:val="en-GB"/>
            <w:rPrChange w:id="13452" w:author="Liam Coleman" w:date="2021-03-22T15:27:00Z">
              <w:rPr>
                <w:rFonts w:ascii="Arial" w:hAnsi="Arial" w:cs="Arial"/>
                <w:color w:val="000000"/>
                <w:sz w:val="24"/>
                <w:szCs w:val="24"/>
                <w:lang w:val="en-GB"/>
              </w:rPr>
            </w:rPrChange>
          </w:rPr>
          <w:t xml:space="preserve">The installation files that would be deployed </w:t>
        </w:r>
      </w:ins>
      <w:ins w:id="13453" w:author="Liam Coleman" w:date="2021-05-24T16:02:00Z">
        <w:r w:rsidR="00223816" w:rsidRPr="00080320">
          <w:rPr>
            <w:rFonts w:cs="Times New Roman"/>
            <w:color w:val="000000"/>
            <w:sz w:val="24"/>
            <w:szCs w:val="24"/>
            <w:lang w:val="en-GB"/>
          </w:rPr>
          <w:t>are.</w:t>
        </w:r>
      </w:ins>
    </w:p>
    <w:p w14:paraId="64903B65" w14:textId="48E43017" w:rsidR="00080320" w:rsidRDefault="00B25D1E">
      <w:pPr>
        <w:numPr>
          <w:ilvl w:val="0"/>
          <w:numId w:val="91"/>
        </w:numPr>
        <w:autoSpaceDE w:val="0"/>
        <w:autoSpaceDN w:val="0"/>
        <w:adjustRightInd w:val="0"/>
        <w:spacing w:before="0" w:after="0" w:line="240" w:lineRule="auto"/>
        <w:ind w:left="720" w:hanging="720"/>
        <w:rPr>
          <w:ins w:id="13454" w:author="Liam Coleman" w:date="2021-05-24T16:01:00Z"/>
          <w:rFonts w:cs="Times New Roman"/>
          <w:color w:val="000000"/>
          <w:sz w:val="24"/>
          <w:szCs w:val="24"/>
          <w:lang w:val="en-GB"/>
        </w:rPr>
      </w:pPr>
      <w:ins w:id="13455" w:author="Liam Coleman" w:date="2021-05-24T16:01:00Z">
        <w:r>
          <w:rPr>
            <w:rFonts w:cs="Times New Roman"/>
            <w:color w:val="000000"/>
            <w:sz w:val="24"/>
            <w:szCs w:val="24"/>
            <w:lang w:val="en-GB"/>
          </w:rPr>
          <w:t xml:space="preserve">Application </w:t>
        </w:r>
        <w:r w:rsidR="00714BF9">
          <w:rPr>
            <w:rFonts w:cs="Times New Roman"/>
            <w:color w:val="000000"/>
            <w:sz w:val="24"/>
            <w:szCs w:val="24"/>
            <w:lang w:val="en-GB"/>
          </w:rPr>
          <w:t>files folder.</w:t>
        </w:r>
      </w:ins>
    </w:p>
    <w:p w14:paraId="7515BD9D" w14:textId="129FF704" w:rsidR="00714BF9" w:rsidRDefault="00714BF9">
      <w:pPr>
        <w:numPr>
          <w:ilvl w:val="0"/>
          <w:numId w:val="91"/>
        </w:numPr>
        <w:autoSpaceDE w:val="0"/>
        <w:autoSpaceDN w:val="0"/>
        <w:adjustRightInd w:val="0"/>
        <w:spacing w:before="0" w:after="0" w:line="240" w:lineRule="auto"/>
        <w:ind w:left="720" w:hanging="720"/>
        <w:rPr>
          <w:ins w:id="13456" w:author="Liam Coleman" w:date="2021-05-24T16:01:00Z"/>
          <w:rFonts w:cs="Times New Roman"/>
          <w:color w:val="000000"/>
          <w:sz w:val="24"/>
          <w:szCs w:val="24"/>
          <w:lang w:val="en-GB"/>
        </w:rPr>
      </w:pPr>
      <w:ins w:id="13457" w:author="Liam Coleman" w:date="2021-05-24T16:01:00Z">
        <w:r>
          <w:rPr>
            <w:rFonts w:cs="Times New Roman"/>
            <w:color w:val="000000"/>
            <w:sz w:val="24"/>
            <w:szCs w:val="24"/>
            <w:lang w:val="en-GB"/>
          </w:rPr>
          <w:t>Executable file.</w:t>
        </w:r>
      </w:ins>
    </w:p>
    <w:p w14:paraId="1DD3FD84" w14:textId="29A89A54" w:rsidR="00714BF9" w:rsidRPr="00080320" w:rsidRDefault="00223816">
      <w:pPr>
        <w:numPr>
          <w:ilvl w:val="0"/>
          <w:numId w:val="91"/>
        </w:numPr>
        <w:autoSpaceDE w:val="0"/>
        <w:autoSpaceDN w:val="0"/>
        <w:adjustRightInd w:val="0"/>
        <w:spacing w:before="0" w:after="0" w:line="240" w:lineRule="auto"/>
        <w:ind w:left="720" w:hanging="720"/>
        <w:rPr>
          <w:ins w:id="13458" w:author="Liam Coleman" w:date="2021-03-22T15:27:00Z"/>
          <w:rFonts w:cs="Times New Roman"/>
          <w:color w:val="000000"/>
          <w:sz w:val="24"/>
          <w:szCs w:val="24"/>
          <w:lang w:val="en-GB"/>
          <w:rPrChange w:id="13459" w:author="Liam Coleman" w:date="2021-03-22T15:27:00Z">
            <w:rPr>
              <w:ins w:id="13460" w:author="Liam Coleman" w:date="2021-03-22T15:27:00Z"/>
              <w:rFonts w:ascii="Arial" w:hAnsi="Arial" w:cs="Arial"/>
              <w:color w:val="000000"/>
              <w:sz w:val="24"/>
              <w:szCs w:val="24"/>
              <w:lang w:val="en-GB"/>
            </w:rPr>
          </w:rPrChange>
        </w:rPr>
        <w:pPrChange w:id="13461" w:author="Liam Coleman" w:date="2021-03-22T15:27:00Z">
          <w:pPr>
            <w:numPr>
              <w:numId w:val="91"/>
            </w:numPr>
            <w:autoSpaceDE w:val="0"/>
            <w:autoSpaceDN w:val="0"/>
            <w:adjustRightInd w:val="0"/>
            <w:spacing w:before="0" w:after="0" w:line="240" w:lineRule="auto"/>
            <w:ind w:left="720" w:hanging="720"/>
            <w:jc w:val="left"/>
          </w:pPr>
        </w:pPrChange>
      </w:pPr>
      <w:ins w:id="13462" w:author="Liam Coleman" w:date="2021-05-24T16:02:00Z">
        <w:r>
          <w:rPr>
            <w:rFonts w:cs="Times New Roman"/>
            <w:color w:val="000000"/>
            <w:sz w:val="24"/>
            <w:szCs w:val="24"/>
            <w:lang w:val="en-GB"/>
          </w:rPr>
          <w:t>Application manifest.</w:t>
        </w:r>
      </w:ins>
    </w:p>
    <w:p w14:paraId="161CDA2D" w14:textId="77777777" w:rsidR="00233F91" w:rsidDel="00BA5A02" w:rsidRDefault="00233F91" w:rsidP="00990D30">
      <w:pPr>
        <w:rPr>
          <w:del w:id="13463" w:author="Liam Coleman" w:date="2021-04-20T11:10:00Z"/>
        </w:rPr>
      </w:pPr>
      <w:del w:id="13464" w:author="Liam Coleman" w:date="2021-03-22T15:26:00Z">
        <w:r w:rsidDel="004038CD">
          <w:delText>TBA</w:delText>
        </w:r>
      </w:del>
    </w:p>
    <w:p w14:paraId="6BEAB7D4" w14:textId="7AD493C3" w:rsidR="00233F91" w:rsidDel="00BA5A02" w:rsidRDefault="00233F91" w:rsidP="00990D30">
      <w:pPr>
        <w:pStyle w:val="Heading2"/>
        <w:rPr>
          <w:del w:id="13465" w:author="Liam Coleman" w:date="2021-04-20T11:10:00Z"/>
        </w:rPr>
      </w:pPr>
      <w:del w:id="13466" w:author="Liam Coleman" w:date="2021-04-20T11:10:00Z">
        <w:r w:rsidDel="00BA5A02">
          <w:delText>UI Panel Modification</w:delText>
        </w:r>
      </w:del>
    </w:p>
    <w:p w14:paraId="269B24CC" w14:textId="4BCB1D6F" w:rsidR="00233F91" w:rsidDel="00BA5A02" w:rsidRDefault="00233F91" w:rsidP="00990D30">
      <w:pPr>
        <w:rPr>
          <w:del w:id="13467" w:author="Liam Coleman" w:date="2021-04-20T11:10:00Z"/>
        </w:rPr>
      </w:pPr>
      <w:del w:id="13468" w:author="Liam Coleman" w:date="2021-03-22T15:28:00Z">
        <w:r w:rsidDel="00080320">
          <w:delText>TBA</w:delText>
        </w:r>
      </w:del>
    </w:p>
    <w:p w14:paraId="28DF656D" w14:textId="77777777" w:rsidR="00747A61" w:rsidRPr="00990D30" w:rsidRDefault="00747A61" w:rsidP="00990D30"/>
    <w:p w14:paraId="1D42CCBC" w14:textId="6E8395F7" w:rsidR="004E6C76" w:rsidDel="001D72D9" w:rsidRDefault="004E6C76">
      <w:pPr>
        <w:pStyle w:val="Heading1"/>
        <w:numPr>
          <w:ilvl w:val="0"/>
          <w:numId w:val="111"/>
        </w:numPr>
        <w:ind w:left="1134" w:hanging="1134"/>
        <w:rPr>
          <w:del w:id="13469" w:author="Liam Coleman (Student - STC)" w:date="2021-03-15T16:43:00Z"/>
        </w:rPr>
        <w:pPrChange w:id="13470" w:author="Liam Coleman" w:date="2021-04-26T11:43:00Z">
          <w:pPr>
            <w:pStyle w:val="Heading1"/>
          </w:pPr>
        </w:pPrChange>
      </w:pPr>
      <w:del w:id="13471" w:author="Liam Coleman (Student - STC)" w:date="2021-03-15T16:43:00Z">
        <w:r w:rsidDel="001D72D9">
          <w:delText>CashGuard Contacts &amp; Resources</w:delText>
        </w:r>
        <w:bookmarkStart w:id="13472" w:name="_Toc66781623"/>
        <w:bookmarkStart w:id="13473" w:name="_Toc67314735"/>
        <w:bookmarkStart w:id="13474" w:name="_Toc67315368"/>
        <w:bookmarkStart w:id="13475" w:name="_Toc67322665"/>
        <w:bookmarkStart w:id="13476" w:name="_Toc67323302"/>
        <w:bookmarkStart w:id="13477" w:name="_Toc67406346"/>
        <w:bookmarkStart w:id="13478" w:name="_Toc67406983"/>
        <w:bookmarkStart w:id="13479" w:name="_Toc69823500"/>
        <w:bookmarkStart w:id="13480" w:name="_Toc69824207"/>
        <w:bookmarkStart w:id="13481" w:name="_Toc69913167"/>
        <w:bookmarkStart w:id="13482" w:name="_Toc69913884"/>
        <w:bookmarkStart w:id="13483" w:name="_Toc70329848"/>
        <w:bookmarkStart w:id="13484" w:name="_Toc70330258"/>
        <w:bookmarkStart w:id="13485" w:name="_Toc70330593"/>
        <w:bookmarkStart w:id="13486" w:name="_Toc70330927"/>
        <w:bookmarkEnd w:id="13472"/>
        <w:bookmarkEnd w:id="13473"/>
        <w:bookmarkEnd w:id="13474"/>
        <w:bookmarkEnd w:id="13475"/>
        <w:bookmarkEnd w:id="13476"/>
        <w:bookmarkEnd w:id="13477"/>
        <w:bookmarkEnd w:id="13478"/>
        <w:bookmarkEnd w:id="13479"/>
        <w:bookmarkEnd w:id="13480"/>
        <w:bookmarkEnd w:id="13481"/>
        <w:bookmarkEnd w:id="13482"/>
        <w:bookmarkEnd w:id="13483"/>
        <w:bookmarkEnd w:id="13484"/>
        <w:bookmarkEnd w:id="13485"/>
        <w:bookmarkEnd w:id="13486"/>
      </w:del>
    </w:p>
    <w:p w14:paraId="26B4FC60" w14:textId="6C9B7C2A" w:rsidR="00037BD2" w:rsidDel="001D72D9" w:rsidRDefault="00037BD2">
      <w:pPr>
        <w:numPr>
          <w:ilvl w:val="0"/>
          <w:numId w:val="111"/>
        </w:numPr>
        <w:rPr>
          <w:del w:id="13487" w:author="Liam Coleman (Student - STC)" w:date="2021-03-15T16:43:00Z"/>
          <w:lang w:val="en-US" w:eastAsia="en-IE"/>
        </w:rPr>
        <w:pPrChange w:id="13488" w:author="Liam Coleman" w:date="2021-04-26T11:43:00Z">
          <w:pPr/>
        </w:pPrChange>
      </w:pPr>
      <w:del w:id="13489" w:author="Liam Coleman (Student - STC)" w:date="2021-03-15T16:43:00Z">
        <w:r w:rsidDel="001D72D9">
          <w:rPr>
            <w:lang w:val="en-US" w:eastAsia="en-IE"/>
          </w:rPr>
          <w:delText>Below is the initial development mail from CG. Non applicable information has been removed.</w:delText>
        </w:r>
        <w:bookmarkStart w:id="13490" w:name="_Toc66781624"/>
        <w:bookmarkStart w:id="13491" w:name="_Toc67314736"/>
        <w:bookmarkStart w:id="13492" w:name="_Toc67315369"/>
        <w:bookmarkStart w:id="13493" w:name="_Toc67322666"/>
        <w:bookmarkStart w:id="13494" w:name="_Toc67323303"/>
        <w:bookmarkStart w:id="13495" w:name="_Toc67406347"/>
        <w:bookmarkStart w:id="13496" w:name="_Toc67406984"/>
        <w:bookmarkStart w:id="13497" w:name="_Toc69823501"/>
        <w:bookmarkStart w:id="13498" w:name="_Toc69824208"/>
        <w:bookmarkStart w:id="13499" w:name="_Toc69913168"/>
        <w:bookmarkStart w:id="13500" w:name="_Toc69913885"/>
        <w:bookmarkStart w:id="13501" w:name="_Toc70329849"/>
        <w:bookmarkStart w:id="13502" w:name="_Toc70330259"/>
        <w:bookmarkStart w:id="13503" w:name="_Toc70330594"/>
        <w:bookmarkStart w:id="13504" w:name="_Toc70330928"/>
        <w:bookmarkEnd w:id="13490"/>
        <w:bookmarkEnd w:id="13491"/>
        <w:bookmarkEnd w:id="13492"/>
        <w:bookmarkEnd w:id="13493"/>
        <w:bookmarkEnd w:id="13494"/>
        <w:bookmarkEnd w:id="13495"/>
        <w:bookmarkEnd w:id="13496"/>
        <w:bookmarkEnd w:id="13497"/>
        <w:bookmarkEnd w:id="13498"/>
        <w:bookmarkEnd w:id="13499"/>
        <w:bookmarkEnd w:id="13500"/>
        <w:bookmarkEnd w:id="13501"/>
        <w:bookmarkEnd w:id="13502"/>
        <w:bookmarkEnd w:id="13503"/>
        <w:bookmarkEnd w:id="13504"/>
      </w:del>
    </w:p>
    <w:p w14:paraId="0842AB92" w14:textId="23F7537E" w:rsidR="00037BD2" w:rsidDel="001D72D9" w:rsidRDefault="00037BD2">
      <w:pPr>
        <w:numPr>
          <w:ilvl w:val="0"/>
          <w:numId w:val="111"/>
        </w:numPr>
        <w:spacing w:before="0" w:after="0" w:line="240" w:lineRule="auto"/>
        <w:jc w:val="left"/>
        <w:rPr>
          <w:del w:id="13505" w:author="Liam Coleman (Student - STC)" w:date="2021-03-15T16:43:00Z"/>
          <w:rFonts w:ascii="Tahoma" w:eastAsia="Calibri" w:hAnsi="Tahoma" w:cs="Tahoma"/>
          <w:b/>
          <w:bCs/>
          <w:szCs w:val="20"/>
          <w:lang w:val="en-US" w:eastAsia="en-IE"/>
        </w:rPr>
        <w:pPrChange w:id="13506" w:author="Liam Coleman" w:date="2021-04-26T11:43:00Z">
          <w:pPr>
            <w:spacing w:before="0" w:after="0" w:line="240" w:lineRule="auto"/>
            <w:jc w:val="left"/>
          </w:pPr>
        </w:pPrChange>
      </w:pPr>
      <w:bookmarkStart w:id="13507" w:name="_Toc66781625"/>
      <w:bookmarkStart w:id="13508" w:name="_Toc67314737"/>
      <w:bookmarkStart w:id="13509" w:name="_Toc67315370"/>
      <w:bookmarkStart w:id="13510" w:name="_Toc67322667"/>
      <w:bookmarkStart w:id="13511" w:name="_Toc67323304"/>
      <w:bookmarkStart w:id="13512" w:name="_Toc67406348"/>
      <w:bookmarkStart w:id="13513" w:name="_Toc67406985"/>
      <w:bookmarkStart w:id="13514" w:name="_Toc69823502"/>
      <w:bookmarkStart w:id="13515" w:name="_Toc69824209"/>
      <w:bookmarkStart w:id="13516" w:name="_Toc69913169"/>
      <w:bookmarkStart w:id="13517" w:name="_Toc69913886"/>
      <w:bookmarkStart w:id="13518" w:name="_Toc70329850"/>
      <w:bookmarkStart w:id="13519" w:name="_Toc70330260"/>
      <w:bookmarkStart w:id="13520" w:name="_Toc70330595"/>
      <w:bookmarkStart w:id="13521" w:name="_Toc70330929"/>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p>
    <w:p w14:paraId="00BCB877" w14:textId="45DC69F2" w:rsidR="00037BD2" w:rsidRPr="00037BD2" w:rsidDel="001D72D9" w:rsidRDefault="00037BD2">
      <w:pPr>
        <w:numPr>
          <w:ilvl w:val="0"/>
          <w:numId w:val="111"/>
        </w:numPr>
        <w:spacing w:before="0" w:after="0" w:line="240" w:lineRule="auto"/>
        <w:jc w:val="left"/>
        <w:rPr>
          <w:del w:id="13522" w:author="Liam Coleman (Student - STC)" w:date="2021-03-15T16:43:00Z"/>
          <w:rFonts w:eastAsia="Calibri" w:cs="Times New Roman"/>
          <w:sz w:val="24"/>
          <w:szCs w:val="24"/>
          <w:lang w:eastAsia="en-IE"/>
        </w:rPr>
        <w:pPrChange w:id="13523" w:author="Liam Coleman" w:date="2021-04-26T11:43:00Z">
          <w:pPr>
            <w:spacing w:before="0" w:after="0" w:line="240" w:lineRule="auto"/>
            <w:jc w:val="left"/>
          </w:pPr>
        </w:pPrChange>
      </w:pPr>
      <w:del w:id="13524" w:author="Liam Coleman (Student - STC)" w:date="2021-03-15T16:43:00Z">
        <w:r w:rsidRPr="00037BD2" w:rsidDel="001D72D9">
          <w:rPr>
            <w:rFonts w:ascii="Tahoma" w:eastAsia="Calibri" w:hAnsi="Tahoma" w:cs="Tahoma"/>
            <w:b/>
            <w:bCs/>
            <w:szCs w:val="20"/>
            <w:lang w:val="en-US" w:eastAsia="en-IE"/>
          </w:rPr>
          <w:delText>From:</w:delText>
        </w:r>
        <w:r w:rsidRPr="00037BD2" w:rsidDel="001D72D9">
          <w:rPr>
            <w:rFonts w:ascii="Tahoma" w:eastAsia="Calibri" w:hAnsi="Tahoma" w:cs="Tahoma"/>
            <w:szCs w:val="20"/>
            <w:lang w:val="en-US" w:eastAsia="en-IE"/>
          </w:rPr>
          <w:delText xml:space="preserve"> helpdesk-cg [mailto:support@cashguard.com] </w:delText>
        </w:r>
        <w:r w:rsidRPr="00037BD2" w:rsidDel="001D72D9">
          <w:rPr>
            <w:rFonts w:ascii="Tahoma" w:eastAsia="Calibri" w:hAnsi="Tahoma" w:cs="Tahoma"/>
            <w:szCs w:val="20"/>
            <w:lang w:val="en-US" w:eastAsia="en-IE"/>
          </w:rPr>
          <w:br/>
        </w:r>
        <w:r w:rsidRPr="00037BD2" w:rsidDel="001D72D9">
          <w:rPr>
            <w:rFonts w:ascii="Tahoma" w:eastAsia="Calibri" w:hAnsi="Tahoma" w:cs="Tahoma"/>
            <w:b/>
            <w:bCs/>
            <w:szCs w:val="20"/>
            <w:lang w:val="en-US" w:eastAsia="en-IE"/>
          </w:rPr>
          <w:delText>Sent:</w:delText>
        </w:r>
        <w:r w:rsidRPr="00037BD2" w:rsidDel="001D72D9">
          <w:rPr>
            <w:rFonts w:ascii="Tahoma" w:eastAsia="Calibri" w:hAnsi="Tahoma" w:cs="Tahoma"/>
            <w:szCs w:val="20"/>
            <w:lang w:val="en-US" w:eastAsia="en-IE"/>
          </w:rPr>
          <w:delText xml:space="preserve"> 30 January 2014 14:38</w:delText>
        </w:r>
        <w:r w:rsidRPr="00037BD2" w:rsidDel="001D72D9">
          <w:rPr>
            <w:rFonts w:ascii="Tahoma" w:eastAsia="Calibri" w:hAnsi="Tahoma" w:cs="Tahoma"/>
            <w:szCs w:val="20"/>
            <w:lang w:val="en-US" w:eastAsia="en-IE"/>
          </w:rPr>
          <w:br/>
        </w:r>
        <w:bookmarkStart w:id="13525" w:name="_Toc66781626"/>
        <w:bookmarkStart w:id="13526" w:name="_Toc67314738"/>
        <w:bookmarkStart w:id="13527" w:name="_Toc67315371"/>
        <w:bookmarkStart w:id="13528" w:name="_Toc67322668"/>
        <w:bookmarkStart w:id="13529" w:name="_Toc67323305"/>
        <w:bookmarkStart w:id="13530" w:name="_Toc67406349"/>
        <w:bookmarkStart w:id="13531" w:name="_Toc67406986"/>
        <w:bookmarkStart w:id="13532" w:name="_Toc69823503"/>
        <w:bookmarkStart w:id="13533" w:name="_Toc69824210"/>
        <w:bookmarkStart w:id="13534" w:name="_Toc69913170"/>
        <w:bookmarkStart w:id="13535" w:name="_Toc69913887"/>
        <w:bookmarkStart w:id="13536" w:name="_Toc70329851"/>
        <w:bookmarkStart w:id="13537" w:name="_Toc70330261"/>
        <w:bookmarkStart w:id="13538" w:name="_Toc70330596"/>
        <w:bookmarkStart w:id="13539" w:name="_Toc70330930"/>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del>
    </w:p>
    <w:p w14:paraId="62FD5816" w14:textId="027C7F96" w:rsidR="00037BD2" w:rsidRPr="00037BD2" w:rsidDel="001D72D9" w:rsidRDefault="00037BD2">
      <w:pPr>
        <w:numPr>
          <w:ilvl w:val="0"/>
          <w:numId w:val="111"/>
        </w:numPr>
        <w:spacing w:before="0" w:after="240" w:line="240" w:lineRule="auto"/>
        <w:jc w:val="left"/>
        <w:rPr>
          <w:del w:id="13540" w:author="Liam Coleman (Student - STC)" w:date="2021-03-15T16:43:00Z"/>
          <w:rFonts w:ascii="Arial" w:eastAsia="Calibri" w:hAnsi="Arial" w:cs="Arial"/>
          <w:sz w:val="18"/>
          <w:szCs w:val="18"/>
          <w:lang w:eastAsia="en-IE"/>
        </w:rPr>
        <w:pPrChange w:id="13541" w:author="Liam Coleman" w:date="2021-04-26T11:43:00Z">
          <w:pPr>
            <w:spacing w:before="0" w:after="240" w:line="240" w:lineRule="auto"/>
            <w:jc w:val="left"/>
          </w:pPr>
        </w:pPrChange>
      </w:pPr>
      <w:del w:id="13542" w:author="Liam Coleman (Student - STC)" w:date="2021-03-15T16:43:00Z">
        <w:r w:rsidRPr="00037BD2" w:rsidDel="001D72D9">
          <w:rPr>
            <w:rFonts w:ascii="Arial" w:eastAsia="Calibri" w:hAnsi="Arial" w:cs="Arial"/>
            <w:sz w:val="18"/>
            <w:szCs w:val="18"/>
            <w:lang w:eastAsia="en-IE"/>
          </w:rPr>
          <w:delText>Hello again,</w:delText>
        </w:r>
        <w:r w:rsidRPr="00037BD2" w:rsidDel="001D72D9">
          <w:rPr>
            <w:rFonts w:ascii="Arial" w:eastAsia="Calibri" w:hAnsi="Arial" w:cs="Arial"/>
            <w:sz w:val="18"/>
            <w:szCs w:val="18"/>
            <w:lang w:eastAsia="en-IE"/>
          </w:rPr>
          <w:br/>
        </w:r>
        <w:r w:rsidRPr="00037BD2" w:rsidDel="001D72D9">
          <w:rPr>
            <w:rFonts w:ascii="Arial" w:eastAsia="Calibri" w:hAnsi="Arial" w:cs="Arial"/>
            <w:sz w:val="18"/>
            <w:szCs w:val="18"/>
            <w:lang w:eastAsia="en-IE"/>
          </w:rPr>
          <w:br/>
          <w:delText>You’ll find everything you need (APIs, documentation, CashGuard simulator, test clients, helpdesk instructions) on our FTP server (it has a web front, so use your normal web browser):</w:delText>
        </w:r>
        <w:r w:rsidRPr="00037BD2" w:rsidDel="001D72D9">
          <w:rPr>
            <w:rFonts w:ascii="Arial" w:eastAsia="Calibri" w:hAnsi="Arial" w:cs="Arial"/>
            <w:sz w:val="18"/>
            <w:szCs w:val="18"/>
            <w:lang w:eastAsia="en-IE"/>
          </w:rPr>
          <w:br/>
        </w:r>
        <w:r w:rsidRPr="00037BD2" w:rsidDel="001D72D9">
          <w:rPr>
            <w:rFonts w:ascii="Arial" w:eastAsia="Calibri" w:hAnsi="Arial" w:cs="Arial"/>
            <w:sz w:val="18"/>
            <w:szCs w:val="18"/>
            <w:lang w:eastAsia="en-IE"/>
          </w:rPr>
          <w:br/>
        </w:r>
        <w:r w:rsidR="00364F79" w:rsidDel="001D72D9">
          <w:fldChar w:fldCharType="begin"/>
        </w:r>
        <w:r w:rsidR="00364F79" w:rsidDel="001D72D9">
          <w:delInstrText xml:space="preserve"> HYPERLINK "https://download.cashguard.com" \t "_self" </w:delInstrText>
        </w:r>
        <w:r w:rsidR="00364F79" w:rsidDel="001D72D9">
          <w:fldChar w:fldCharType="separate"/>
        </w:r>
        <w:r w:rsidRPr="00037BD2" w:rsidDel="001D72D9">
          <w:rPr>
            <w:rFonts w:ascii="Arial" w:eastAsia="Calibri" w:hAnsi="Arial" w:cs="Arial"/>
            <w:color w:val="0000FF"/>
            <w:sz w:val="18"/>
            <w:szCs w:val="18"/>
            <w:u w:val="single"/>
            <w:lang w:eastAsia="en-IE"/>
          </w:rPr>
          <w:delText>https://download.cashguard.com</w:delText>
        </w:r>
        <w:r w:rsidR="00364F79" w:rsidDel="001D72D9">
          <w:rPr>
            <w:rFonts w:ascii="Arial" w:eastAsia="Calibri" w:hAnsi="Arial" w:cs="Arial"/>
            <w:color w:val="0000FF"/>
            <w:sz w:val="18"/>
            <w:szCs w:val="18"/>
            <w:u w:val="single"/>
            <w:lang w:eastAsia="en-IE"/>
          </w:rPr>
          <w:fldChar w:fldCharType="end"/>
        </w:r>
        <w:r w:rsidRPr="00037BD2" w:rsidDel="001D72D9">
          <w:rPr>
            <w:rFonts w:ascii="Arial" w:eastAsia="Calibri" w:hAnsi="Arial" w:cs="Arial"/>
            <w:sz w:val="18"/>
            <w:szCs w:val="18"/>
            <w:lang w:eastAsia="en-IE"/>
          </w:rPr>
          <w:br/>
        </w:r>
        <w:r w:rsidRPr="00037BD2" w:rsidDel="001D72D9">
          <w:rPr>
            <w:rFonts w:ascii="Arial" w:eastAsia="Calibri" w:hAnsi="Arial" w:cs="Arial"/>
            <w:sz w:val="18"/>
            <w:szCs w:val="18"/>
            <w:lang w:eastAsia="en-IE"/>
          </w:rPr>
          <w:br/>
          <w:delText xml:space="preserve">For help and support regarding you new integration you can always refer to our Helpdesk where the first ticket for your integration has already been created and the ticket number is in the subject of this e-mail (Helpdesk instructions can be found on the FTP server). The adress is as follows: </w:delText>
        </w:r>
        <w:r w:rsidRPr="00037BD2" w:rsidDel="001D72D9">
          <w:rPr>
            <w:rFonts w:ascii="Arial" w:eastAsia="Calibri" w:hAnsi="Arial" w:cs="Arial"/>
            <w:sz w:val="18"/>
            <w:szCs w:val="18"/>
            <w:lang w:eastAsia="en-IE"/>
          </w:rPr>
          <w:br/>
        </w:r>
        <w:r w:rsidRPr="00037BD2" w:rsidDel="001D72D9">
          <w:rPr>
            <w:rFonts w:ascii="Arial" w:eastAsia="Calibri" w:hAnsi="Arial" w:cs="Arial"/>
            <w:sz w:val="18"/>
            <w:szCs w:val="18"/>
            <w:lang w:eastAsia="en-IE"/>
          </w:rPr>
          <w:br/>
        </w:r>
        <w:r w:rsidR="00364F79" w:rsidDel="001D72D9">
          <w:fldChar w:fldCharType="begin"/>
        </w:r>
        <w:r w:rsidR="00364F79" w:rsidDel="001D72D9">
          <w:delInstrText xml:space="preserve"> HYPERLINK "http://helpdesk.cashguard.com" \t "_self" </w:delInstrText>
        </w:r>
        <w:r w:rsidR="00364F79" w:rsidDel="001D72D9">
          <w:fldChar w:fldCharType="separate"/>
        </w:r>
        <w:r w:rsidRPr="00037BD2" w:rsidDel="001D72D9">
          <w:rPr>
            <w:rFonts w:ascii="Arial" w:eastAsia="Calibri" w:hAnsi="Arial" w:cs="Arial"/>
            <w:color w:val="0000FF"/>
            <w:sz w:val="18"/>
            <w:szCs w:val="18"/>
            <w:u w:val="single"/>
            <w:lang w:eastAsia="en-IE"/>
          </w:rPr>
          <w:delText>http://helpdesk.cashguard.com</w:delText>
        </w:r>
        <w:r w:rsidR="00364F79" w:rsidDel="001D72D9">
          <w:rPr>
            <w:rFonts w:ascii="Arial" w:eastAsia="Calibri" w:hAnsi="Arial" w:cs="Arial"/>
            <w:color w:val="0000FF"/>
            <w:sz w:val="18"/>
            <w:szCs w:val="18"/>
            <w:u w:val="single"/>
            <w:lang w:eastAsia="en-IE"/>
          </w:rPr>
          <w:fldChar w:fldCharType="end"/>
        </w:r>
        <w:r w:rsidRPr="00037BD2" w:rsidDel="001D72D9">
          <w:rPr>
            <w:rFonts w:ascii="Arial" w:eastAsia="Calibri" w:hAnsi="Arial" w:cs="Arial"/>
            <w:sz w:val="18"/>
            <w:szCs w:val="18"/>
            <w:lang w:eastAsia="en-IE"/>
          </w:rPr>
          <w:delText xml:space="preserve"> </w:delText>
        </w:r>
        <w:r w:rsidRPr="00037BD2" w:rsidDel="001D72D9">
          <w:rPr>
            <w:rFonts w:ascii="Arial" w:eastAsia="Calibri" w:hAnsi="Arial" w:cs="Arial"/>
            <w:sz w:val="18"/>
            <w:szCs w:val="18"/>
            <w:lang w:eastAsia="en-IE"/>
          </w:rPr>
          <w:br/>
        </w:r>
        <w:r w:rsidRPr="00037BD2" w:rsidDel="001D72D9">
          <w:rPr>
            <w:rFonts w:ascii="Arial" w:eastAsia="Calibri" w:hAnsi="Arial" w:cs="Arial"/>
            <w:sz w:val="18"/>
            <w:szCs w:val="18"/>
            <w:lang w:eastAsia="en-IE"/>
          </w:rPr>
          <w:br/>
          <w:delText>Your login information for both the FTP server and our Helpdesk is:</w:delText>
        </w:r>
        <w:r w:rsidRPr="00037BD2" w:rsidDel="001D72D9">
          <w:rPr>
            <w:rFonts w:ascii="Arial" w:eastAsia="Calibri" w:hAnsi="Arial" w:cs="Arial"/>
            <w:sz w:val="18"/>
            <w:szCs w:val="18"/>
            <w:lang w:eastAsia="en-IE"/>
          </w:rPr>
          <w:br/>
        </w:r>
        <w:r w:rsidRPr="00037BD2" w:rsidDel="001D72D9">
          <w:rPr>
            <w:rFonts w:ascii="Arial" w:eastAsia="Calibri" w:hAnsi="Arial" w:cs="Arial"/>
            <w:sz w:val="18"/>
            <w:szCs w:val="18"/>
            <w:lang w:eastAsia="en-IE"/>
          </w:rPr>
          <w:br/>
          <w:delText>User: CBE-Gaughan</w:delText>
        </w:r>
        <w:r w:rsidRPr="00037BD2" w:rsidDel="001D72D9">
          <w:rPr>
            <w:rFonts w:ascii="Arial" w:eastAsia="Calibri" w:hAnsi="Arial" w:cs="Arial"/>
            <w:sz w:val="18"/>
            <w:szCs w:val="18"/>
            <w:lang w:eastAsia="en-IE"/>
          </w:rPr>
          <w:br/>
          <w:delText>Password: CBECG#71755.</w:delText>
        </w:r>
        <w:r w:rsidRPr="00037BD2" w:rsidDel="001D72D9">
          <w:rPr>
            <w:rFonts w:ascii="Arial" w:eastAsia="Calibri" w:hAnsi="Arial" w:cs="Arial"/>
            <w:sz w:val="18"/>
            <w:szCs w:val="18"/>
            <w:lang w:eastAsia="en-IE"/>
          </w:rPr>
          <w:br/>
        </w:r>
        <w:r w:rsidRPr="00037BD2" w:rsidDel="001D72D9">
          <w:rPr>
            <w:rFonts w:ascii="Arial" w:eastAsia="Calibri" w:hAnsi="Arial" w:cs="Arial"/>
            <w:sz w:val="18"/>
            <w:szCs w:val="18"/>
            <w:lang w:eastAsia="en-IE"/>
          </w:rPr>
          <w:br/>
          <w:delText>On the FTP server, go to the folder: Software Developer/Cash Register Integration There you’ll find three folders, one for the APIs and one for each of the two communication protocols. In each of them you’ll find zip files with documentation (and other zip files with simulators, test clients and APIs for different operating systems).</w:delText>
        </w:r>
        <w:r w:rsidRPr="00037BD2" w:rsidDel="001D72D9">
          <w:rPr>
            <w:rFonts w:ascii="Arial" w:eastAsia="Calibri" w:hAnsi="Arial" w:cs="Arial"/>
            <w:sz w:val="18"/>
            <w:szCs w:val="18"/>
            <w:lang w:eastAsia="en-IE"/>
          </w:rPr>
          <w:br/>
        </w:r>
        <w:r w:rsidRPr="00037BD2" w:rsidDel="001D72D9">
          <w:rPr>
            <w:rFonts w:ascii="Arial Unicode MS" w:eastAsia="Arial Unicode MS" w:hAnsi="Arial Unicode MS" w:cs="Arial Unicode MS" w:hint="eastAsia"/>
            <w:sz w:val="18"/>
            <w:szCs w:val="18"/>
            <w:lang w:eastAsia="en-IE"/>
          </w:rPr>
          <w:delText xml:space="preserve">　</w:delText>
        </w:r>
        <w:r w:rsidRPr="00037BD2" w:rsidDel="001D72D9">
          <w:rPr>
            <w:rFonts w:ascii="Arial" w:eastAsia="Calibri" w:hAnsi="Arial" w:cs="Arial"/>
            <w:sz w:val="18"/>
            <w:szCs w:val="18"/>
            <w:lang w:eastAsia="en-IE"/>
          </w:rPr>
          <w:br/>
        </w:r>
        <w:r w:rsidRPr="00037BD2" w:rsidDel="001D72D9">
          <w:rPr>
            <w:rFonts w:ascii="Arial" w:eastAsia="Calibri" w:hAnsi="Arial" w:cs="Arial"/>
            <w:sz w:val="18"/>
            <w:szCs w:val="18"/>
            <w:lang w:eastAsia="en-IE"/>
          </w:rPr>
          <w:br/>
          <w:delText>If your POS is running on a normal 32-bit Windows system, then you’ll most likely only need three zip files from the API folder:</w:delText>
        </w:r>
        <w:bookmarkStart w:id="13543" w:name="_Toc66781627"/>
        <w:bookmarkStart w:id="13544" w:name="_Toc67314739"/>
        <w:bookmarkStart w:id="13545" w:name="_Toc67315372"/>
        <w:bookmarkStart w:id="13546" w:name="_Toc67322669"/>
        <w:bookmarkStart w:id="13547" w:name="_Toc67323306"/>
        <w:bookmarkStart w:id="13548" w:name="_Toc67406350"/>
        <w:bookmarkStart w:id="13549" w:name="_Toc67406987"/>
        <w:bookmarkStart w:id="13550" w:name="_Toc69823504"/>
        <w:bookmarkStart w:id="13551" w:name="_Toc69824211"/>
        <w:bookmarkStart w:id="13552" w:name="_Toc69913171"/>
        <w:bookmarkStart w:id="13553" w:name="_Toc69913888"/>
        <w:bookmarkStart w:id="13554" w:name="_Toc70329852"/>
        <w:bookmarkStart w:id="13555" w:name="_Toc70330262"/>
        <w:bookmarkStart w:id="13556" w:name="_Toc70330597"/>
        <w:bookmarkStart w:id="13557" w:name="_Toc70330931"/>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del>
    </w:p>
    <w:p w14:paraId="2C29404D" w14:textId="4ED68402" w:rsidR="00037BD2" w:rsidRPr="00037BD2" w:rsidDel="001D72D9" w:rsidRDefault="00037BD2">
      <w:pPr>
        <w:numPr>
          <w:ilvl w:val="0"/>
          <w:numId w:val="111"/>
        </w:numPr>
        <w:spacing w:before="100" w:beforeAutospacing="1" w:after="100" w:afterAutospacing="1" w:line="240" w:lineRule="auto"/>
        <w:jc w:val="left"/>
        <w:rPr>
          <w:del w:id="13558" w:author="Liam Coleman (Student - STC)" w:date="2021-03-15T16:43:00Z"/>
          <w:rFonts w:ascii="Arial" w:eastAsia="Times New Roman" w:hAnsi="Arial" w:cs="Arial"/>
          <w:sz w:val="18"/>
          <w:szCs w:val="18"/>
          <w:lang w:eastAsia="en-IE"/>
        </w:rPr>
        <w:pPrChange w:id="13559" w:author="Liam Coleman" w:date="2021-04-26T11:43:00Z">
          <w:pPr>
            <w:numPr>
              <w:numId w:val="68"/>
            </w:numPr>
            <w:tabs>
              <w:tab w:val="num" w:pos="720"/>
            </w:tabs>
            <w:spacing w:before="100" w:beforeAutospacing="1" w:after="100" w:afterAutospacing="1" w:line="240" w:lineRule="auto"/>
            <w:ind w:left="720" w:hanging="360"/>
            <w:jc w:val="left"/>
          </w:pPr>
        </w:pPrChange>
      </w:pPr>
      <w:del w:id="13560" w:author="Liam Coleman (Student - STC)" w:date="2021-03-15T16:43:00Z">
        <w:r w:rsidRPr="00037BD2" w:rsidDel="001D72D9">
          <w:rPr>
            <w:rFonts w:ascii="Arial" w:eastAsia="Times New Roman" w:hAnsi="Arial" w:cs="Arial"/>
            <w:sz w:val="18"/>
            <w:szCs w:val="18"/>
            <w:lang w:eastAsia="en-IE"/>
          </w:rPr>
          <w:delText>Cash_Register_API_Windows_2.4.2.zip</w:delText>
        </w:r>
        <w:bookmarkStart w:id="13561" w:name="_Toc66781628"/>
        <w:bookmarkStart w:id="13562" w:name="_Toc67314740"/>
        <w:bookmarkStart w:id="13563" w:name="_Toc67315373"/>
        <w:bookmarkStart w:id="13564" w:name="_Toc67322670"/>
        <w:bookmarkStart w:id="13565" w:name="_Toc67323307"/>
        <w:bookmarkStart w:id="13566" w:name="_Toc67406351"/>
        <w:bookmarkStart w:id="13567" w:name="_Toc67406988"/>
        <w:bookmarkStart w:id="13568" w:name="_Toc69823505"/>
        <w:bookmarkStart w:id="13569" w:name="_Toc69824212"/>
        <w:bookmarkStart w:id="13570" w:name="_Toc69913172"/>
        <w:bookmarkStart w:id="13571" w:name="_Toc69913889"/>
        <w:bookmarkStart w:id="13572" w:name="_Toc70329853"/>
        <w:bookmarkStart w:id="13573" w:name="_Toc70330263"/>
        <w:bookmarkStart w:id="13574" w:name="_Toc70330598"/>
        <w:bookmarkStart w:id="13575" w:name="_Toc70330932"/>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del>
    </w:p>
    <w:p w14:paraId="45949606" w14:textId="317B11A2" w:rsidR="00037BD2" w:rsidRPr="00037BD2" w:rsidDel="001D72D9" w:rsidRDefault="00037BD2">
      <w:pPr>
        <w:numPr>
          <w:ilvl w:val="0"/>
          <w:numId w:val="111"/>
        </w:numPr>
        <w:spacing w:before="100" w:beforeAutospacing="1" w:after="100" w:afterAutospacing="1" w:line="240" w:lineRule="auto"/>
        <w:jc w:val="left"/>
        <w:rPr>
          <w:del w:id="13576" w:author="Liam Coleman (Student - STC)" w:date="2021-03-15T16:43:00Z"/>
          <w:rFonts w:ascii="Arial" w:eastAsia="Times New Roman" w:hAnsi="Arial" w:cs="Arial"/>
          <w:sz w:val="18"/>
          <w:szCs w:val="18"/>
          <w:lang w:eastAsia="en-IE"/>
        </w:rPr>
        <w:pPrChange w:id="13577" w:author="Liam Coleman" w:date="2021-04-26T11:43:00Z">
          <w:pPr>
            <w:numPr>
              <w:numId w:val="68"/>
            </w:numPr>
            <w:tabs>
              <w:tab w:val="num" w:pos="720"/>
            </w:tabs>
            <w:spacing w:before="100" w:beforeAutospacing="1" w:after="100" w:afterAutospacing="1" w:line="240" w:lineRule="auto"/>
            <w:ind w:left="720" w:hanging="360"/>
            <w:jc w:val="left"/>
          </w:pPr>
        </w:pPrChange>
      </w:pPr>
      <w:del w:id="13578" w:author="Liam Coleman (Student - STC)" w:date="2021-03-15T16:43:00Z">
        <w:r w:rsidRPr="00037BD2" w:rsidDel="001D72D9">
          <w:rPr>
            <w:rFonts w:ascii="Arial" w:eastAsia="Times New Roman" w:hAnsi="Arial" w:cs="Arial"/>
            <w:sz w:val="18"/>
            <w:szCs w:val="18"/>
            <w:lang w:eastAsia="en-IE"/>
          </w:rPr>
          <w:delText>Cash_Register_API_Documentation_2.4.2_2011-02-28.zip</w:delText>
        </w:r>
        <w:bookmarkStart w:id="13579" w:name="_Toc66781629"/>
        <w:bookmarkStart w:id="13580" w:name="_Toc67314741"/>
        <w:bookmarkStart w:id="13581" w:name="_Toc67315374"/>
        <w:bookmarkStart w:id="13582" w:name="_Toc67322671"/>
        <w:bookmarkStart w:id="13583" w:name="_Toc67323308"/>
        <w:bookmarkStart w:id="13584" w:name="_Toc67406352"/>
        <w:bookmarkStart w:id="13585" w:name="_Toc67406989"/>
        <w:bookmarkStart w:id="13586" w:name="_Toc69823506"/>
        <w:bookmarkStart w:id="13587" w:name="_Toc69824213"/>
        <w:bookmarkStart w:id="13588" w:name="_Toc69913173"/>
        <w:bookmarkStart w:id="13589" w:name="_Toc69913890"/>
        <w:bookmarkStart w:id="13590" w:name="_Toc70329854"/>
        <w:bookmarkStart w:id="13591" w:name="_Toc70330264"/>
        <w:bookmarkStart w:id="13592" w:name="_Toc70330599"/>
        <w:bookmarkStart w:id="13593" w:name="_Toc70330933"/>
        <w:bookmarkEnd w:id="13579"/>
        <w:bookmarkEnd w:id="13580"/>
        <w:bookmarkEnd w:id="13581"/>
        <w:bookmarkEnd w:id="13582"/>
        <w:bookmarkEnd w:id="13583"/>
        <w:bookmarkEnd w:id="13584"/>
        <w:bookmarkEnd w:id="13585"/>
        <w:bookmarkEnd w:id="13586"/>
        <w:bookmarkEnd w:id="13587"/>
        <w:bookmarkEnd w:id="13588"/>
        <w:bookmarkEnd w:id="13589"/>
        <w:bookmarkEnd w:id="13590"/>
        <w:bookmarkEnd w:id="13591"/>
        <w:bookmarkEnd w:id="13592"/>
        <w:bookmarkEnd w:id="13593"/>
      </w:del>
    </w:p>
    <w:p w14:paraId="704C4C07" w14:textId="5B3B9762" w:rsidR="00037BD2" w:rsidRPr="00037BD2" w:rsidDel="001D72D9" w:rsidRDefault="00037BD2">
      <w:pPr>
        <w:numPr>
          <w:ilvl w:val="0"/>
          <w:numId w:val="111"/>
        </w:numPr>
        <w:spacing w:before="100" w:beforeAutospacing="1" w:after="100" w:afterAutospacing="1" w:line="240" w:lineRule="auto"/>
        <w:jc w:val="left"/>
        <w:rPr>
          <w:del w:id="13594" w:author="Liam Coleman (Student - STC)" w:date="2021-03-15T16:43:00Z"/>
          <w:rFonts w:ascii="Arial" w:eastAsia="Times New Roman" w:hAnsi="Arial" w:cs="Arial"/>
          <w:sz w:val="18"/>
          <w:szCs w:val="18"/>
          <w:lang w:eastAsia="en-IE"/>
        </w:rPr>
        <w:pPrChange w:id="13595" w:author="Liam Coleman" w:date="2021-04-26T11:43:00Z">
          <w:pPr>
            <w:numPr>
              <w:numId w:val="68"/>
            </w:numPr>
            <w:tabs>
              <w:tab w:val="num" w:pos="720"/>
            </w:tabs>
            <w:spacing w:before="100" w:beforeAutospacing="1" w:after="100" w:afterAutospacing="1" w:line="240" w:lineRule="auto"/>
            <w:ind w:left="720" w:hanging="360"/>
            <w:jc w:val="left"/>
          </w:pPr>
        </w:pPrChange>
      </w:pPr>
      <w:del w:id="13596" w:author="Liam Coleman (Student - STC)" w:date="2021-03-15T16:43:00Z">
        <w:r w:rsidRPr="00037BD2" w:rsidDel="001D72D9">
          <w:rPr>
            <w:rFonts w:ascii="Arial" w:eastAsia="Times New Roman" w:hAnsi="Arial" w:cs="Arial"/>
            <w:sz w:val="18"/>
            <w:szCs w:val="18"/>
            <w:lang w:eastAsia="en-IE"/>
          </w:rPr>
          <w:delText>CashGuard_BiStandard_Simulator_2.2.2.2_2.4.2.zip</w:delText>
        </w:r>
        <w:bookmarkStart w:id="13597" w:name="_Toc66781630"/>
        <w:bookmarkStart w:id="13598" w:name="_Toc67314742"/>
        <w:bookmarkStart w:id="13599" w:name="_Toc67315375"/>
        <w:bookmarkStart w:id="13600" w:name="_Toc67322672"/>
        <w:bookmarkStart w:id="13601" w:name="_Toc67323309"/>
        <w:bookmarkStart w:id="13602" w:name="_Toc67406353"/>
        <w:bookmarkStart w:id="13603" w:name="_Toc67406990"/>
        <w:bookmarkStart w:id="13604" w:name="_Toc69823507"/>
        <w:bookmarkStart w:id="13605" w:name="_Toc69824214"/>
        <w:bookmarkStart w:id="13606" w:name="_Toc69913174"/>
        <w:bookmarkStart w:id="13607" w:name="_Toc69913891"/>
        <w:bookmarkStart w:id="13608" w:name="_Toc70329855"/>
        <w:bookmarkStart w:id="13609" w:name="_Toc70330265"/>
        <w:bookmarkStart w:id="13610" w:name="_Toc70330600"/>
        <w:bookmarkStart w:id="13611" w:name="_Toc70330934"/>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del>
    </w:p>
    <w:p w14:paraId="3A0D9F4E" w14:textId="4D3C169C" w:rsidR="00037BD2" w:rsidRPr="00037BD2" w:rsidDel="001D72D9" w:rsidRDefault="00037BD2">
      <w:pPr>
        <w:numPr>
          <w:ilvl w:val="0"/>
          <w:numId w:val="111"/>
        </w:numPr>
        <w:spacing w:before="0" w:after="0" w:line="240" w:lineRule="auto"/>
        <w:jc w:val="left"/>
        <w:rPr>
          <w:del w:id="13612" w:author="Liam Coleman (Student - STC)" w:date="2021-03-15T16:43:00Z"/>
          <w:rFonts w:ascii="Arial" w:eastAsia="Calibri" w:hAnsi="Arial" w:cs="Arial"/>
          <w:sz w:val="18"/>
          <w:szCs w:val="18"/>
          <w:lang w:eastAsia="en-IE"/>
        </w:rPr>
        <w:pPrChange w:id="13613" w:author="Liam Coleman" w:date="2021-04-26T11:43:00Z">
          <w:pPr>
            <w:spacing w:before="0" w:after="0" w:line="240" w:lineRule="auto"/>
            <w:jc w:val="left"/>
          </w:pPr>
        </w:pPrChange>
      </w:pPr>
      <w:del w:id="13614" w:author="Liam Coleman (Student - STC)" w:date="2021-03-15T16:43:00Z">
        <w:r w:rsidRPr="00037BD2" w:rsidDel="001D72D9">
          <w:rPr>
            <w:rFonts w:ascii="Arial" w:eastAsia="Calibri" w:hAnsi="Arial" w:cs="Arial"/>
            <w:sz w:val="18"/>
            <w:szCs w:val="18"/>
            <w:lang w:eastAsia="en-IE"/>
          </w:rPr>
          <w:delText>You may also want to have a look at two text files:</w:delText>
        </w:r>
        <w:bookmarkStart w:id="13615" w:name="_Toc66781631"/>
        <w:bookmarkStart w:id="13616" w:name="_Toc67314743"/>
        <w:bookmarkStart w:id="13617" w:name="_Toc67315376"/>
        <w:bookmarkStart w:id="13618" w:name="_Toc67322673"/>
        <w:bookmarkStart w:id="13619" w:name="_Toc67323310"/>
        <w:bookmarkStart w:id="13620" w:name="_Toc67406354"/>
        <w:bookmarkStart w:id="13621" w:name="_Toc67406991"/>
        <w:bookmarkStart w:id="13622" w:name="_Toc69823508"/>
        <w:bookmarkStart w:id="13623" w:name="_Toc69824215"/>
        <w:bookmarkStart w:id="13624" w:name="_Toc69913175"/>
        <w:bookmarkStart w:id="13625" w:name="_Toc69913892"/>
        <w:bookmarkStart w:id="13626" w:name="_Toc70329856"/>
        <w:bookmarkStart w:id="13627" w:name="_Toc70330266"/>
        <w:bookmarkStart w:id="13628" w:name="_Toc70330601"/>
        <w:bookmarkStart w:id="13629" w:name="_Toc70330935"/>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del>
    </w:p>
    <w:p w14:paraId="37A5496E" w14:textId="433C80A8" w:rsidR="00037BD2" w:rsidRPr="00037BD2" w:rsidDel="001D72D9" w:rsidRDefault="00037BD2">
      <w:pPr>
        <w:numPr>
          <w:ilvl w:val="0"/>
          <w:numId w:val="111"/>
        </w:numPr>
        <w:spacing w:before="100" w:beforeAutospacing="1" w:after="100" w:afterAutospacing="1" w:line="240" w:lineRule="auto"/>
        <w:jc w:val="left"/>
        <w:rPr>
          <w:del w:id="13630" w:author="Liam Coleman (Student - STC)" w:date="2021-03-15T16:43:00Z"/>
          <w:rFonts w:ascii="Arial" w:eastAsia="Times New Roman" w:hAnsi="Arial" w:cs="Arial"/>
          <w:sz w:val="18"/>
          <w:szCs w:val="18"/>
          <w:lang w:eastAsia="en-IE"/>
        </w:rPr>
        <w:pPrChange w:id="13631" w:author="Liam Coleman" w:date="2021-04-26T11:43:00Z">
          <w:pPr>
            <w:numPr>
              <w:numId w:val="71"/>
            </w:numPr>
            <w:tabs>
              <w:tab w:val="num" w:pos="720"/>
            </w:tabs>
            <w:spacing w:before="100" w:beforeAutospacing="1" w:after="100" w:afterAutospacing="1" w:line="240" w:lineRule="auto"/>
            <w:ind w:left="720" w:hanging="360"/>
            <w:jc w:val="left"/>
          </w:pPr>
        </w:pPrChange>
      </w:pPr>
      <w:del w:id="13632" w:author="Liam Coleman (Student - STC)" w:date="2021-03-15T16:43:00Z">
        <w:r w:rsidRPr="00037BD2" w:rsidDel="001D72D9">
          <w:rPr>
            <w:rFonts w:ascii="Arial" w:eastAsia="Times New Roman" w:hAnsi="Arial" w:cs="Arial"/>
            <w:sz w:val="18"/>
            <w:szCs w:val="18"/>
            <w:lang w:eastAsia="en-IE"/>
          </w:rPr>
          <w:delText>Software Developer/Cash Register Integration/ReadMe.txt </w:delText>
        </w:r>
        <w:bookmarkStart w:id="13633" w:name="_Toc66781632"/>
        <w:bookmarkStart w:id="13634" w:name="_Toc67314744"/>
        <w:bookmarkStart w:id="13635" w:name="_Toc67315377"/>
        <w:bookmarkStart w:id="13636" w:name="_Toc67322674"/>
        <w:bookmarkStart w:id="13637" w:name="_Toc67323311"/>
        <w:bookmarkStart w:id="13638" w:name="_Toc67406355"/>
        <w:bookmarkStart w:id="13639" w:name="_Toc67406992"/>
        <w:bookmarkStart w:id="13640" w:name="_Toc69823509"/>
        <w:bookmarkStart w:id="13641" w:name="_Toc69824216"/>
        <w:bookmarkStart w:id="13642" w:name="_Toc69913176"/>
        <w:bookmarkStart w:id="13643" w:name="_Toc69913893"/>
        <w:bookmarkStart w:id="13644" w:name="_Toc70329857"/>
        <w:bookmarkStart w:id="13645" w:name="_Toc70330267"/>
        <w:bookmarkStart w:id="13646" w:name="_Toc70330602"/>
        <w:bookmarkStart w:id="13647" w:name="_Toc70330936"/>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del>
    </w:p>
    <w:p w14:paraId="5AFECF7C" w14:textId="6AA022E8" w:rsidR="00037BD2" w:rsidRPr="00037BD2" w:rsidDel="001D72D9" w:rsidRDefault="00037BD2">
      <w:pPr>
        <w:numPr>
          <w:ilvl w:val="0"/>
          <w:numId w:val="111"/>
        </w:numPr>
        <w:spacing w:before="100" w:beforeAutospacing="1" w:after="100" w:afterAutospacing="1" w:line="240" w:lineRule="auto"/>
        <w:jc w:val="left"/>
        <w:rPr>
          <w:del w:id="13648" w:author="Liam Coleman (Student - STC)" w:date="2021-03-15T16:43:00Z"/>
          <w:rFonts w:ascii="Arial" w:eastAsia="Times New Roman" w:hAnsi="Arial" w:cs="Arial"/>
          <w:sz w:val="18"/>
          <w:szCs w:val="18"/>
          <w:lang w:eastAsia="en-IE"/>
        </w:rPr>
        <w:pPrChange w:id="13649" w:author="Liam Coleman" w:date="2021-04-26T11:43:00Z">
          <w:pPr>
            <w:numPr>
              <w:numId w:val="71"/>
            </w:numPr>
            <w:tabs>
              <w:tab w:val="num" w:pos="720"/>
            </w:tabs>
            <w:spacing w:before="100" w:beforeAutospacing="1" w:after="100" w:afterAutospacing="1" w:line="240" w:lineRule="auto"/>
            <w:ind w:left="720" w:hanging="360"/>
            <w:jc w:val="left"/>
          </w:pPr>
        </w:pPrChange>
      </w:pPr>
      <w:del w:id="13650" w:author="Liam Coleman (Student - STC)" w:date="2021-03-15T16:43:00Z">
        <w:r w:rsidRPr="00037BD2" w:rsidDel="001D72D9">
          <w:rPr>
            <w:rFonts w:ascii="Arial" w:eastAsia="Times New Roman" w:hAnsi="Arial" w:cs="Arial"/>
            <w:sz w:val="18"/>
            <w:szCs w:val="18"/>
            <w:lang w:eastAsia="en-IE"/>
          </w:rPr>
          <w:delText>Software Developer/Cash Register Integration/API 2.4.2 Integration/KnownProblems.txt</w:delText>
        </w:r>
        <w:bookmarkStart w:id="13651" w:name="_Toc66781633"/>
        <w:bookmarkStart w:id="13652" w:name="_Toc67314745"/>
        <w:bookmarkStart w:id="13653" w:name="_Toc67315378"/>
        <w:bookmarkStart w:id="13654" w:name="_Toc67322675"/>
        <w:bookmarkStart w:id="13655" w:name="_Toc67323312"/>
        <w:bookmarkStart w:id="13656" w:name="_Toc67406356"/>
        <w:bookmarkStart w:id="13657" w:name="_Toc67406993"/>
        <w:bookmarkStart w:id="13658" w:name="_Toc69823510"/>
        <w:bookmarkStart w:id="13659" w:name="_Toc69824217"/>
        <w:bookmarkStart w:id="13660" w:name="_Toc69913177"/>
        <w:bookmarkStart w:id="13661" w:name="_Toc69913894"/>
        <w:bookmarkStart w:id="13662" w:name="_Toc70329858"/>
        <w:bookmarkStart w:id="13663" w:name="_Toc70330268"/>
        <w:bookmarkStart w:id="13664" w:name="_Toc70330603"/>
        <w:bookmarkStart w:id="13665" w:name="_Toc70330937"/>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del>
    </w:p>
    <w:p w14:paraId="7C6AAFAB" w14:textId="33479D48" w:rsidR="00037BD2" w:rsidRPr="00037BD2" w:rsidDel="001D72D9" w:rsidRDefault="00037BD2">
      <w:pPr>
        <w:numPr>
          <w:ilvl w:val="0"/>
          <w:numId w:val="111"/>
        </w:numPr>
        <w:spacing w:before="0" w:after="240" w:line="240" w:lineRule="auto"/>
        <w:jc w:val="left"/>
        <w:rPr>
          <w:del w:id="13666" w:author="Liam Coleman (Student - STC)" w:date="2021-03-15T16:43:00Z"/>
          <w:rFonts w:ascii="Arial" w:eastAsia="Calibri" w:hAnsi="Arial" w:cs="Arial"/>
          <w:sz w:val="18"/>
          <w:szCs w:val="18"/>
          <w:lang w:eastAsia="en-IE"/>
        </w:rPr>
        <w:pPrChange w:id="13667" w:author="Liam Coleman" w:date="2021-04-26T11:43:00Z">
          <w:pPr>
            <w:spacing w:before="0" w:after="240" w:line="240" w:lineRule="auto"/>
            <w:jc w:val="left"/>
          </w:pPr>
        </w:pPrChange>
      </w:pPr>
      <w:del w:id="13668" w:author="Liam Coleman (Student - STC)" w:date="2021-03-15T16:43:00Z">
        <w:r w:rsidRPr="00037BD2" w:rsidDel="001D72D9">
          <w:rPr>
            <w:rFonts w:ascii="Arial" w:eastAsia="Calibri" w:hAnsi="Arial" w:cs="Arial"/>
            <w:sz w:val="18"/>
            <w:szCs w:val="18"/>
            <w:lang w:eastAsia="en-IE"/>
          </w:rPr>
          <w:br/>
          <w:delText>If/when you have any questions or comments, I'll be happy to provide assistance. Simply create a new ticket in Helpdesk, alternatively update the current "integration ticket" by replying to this email.</w:delText>
        </w:r>
        <w:bookmarkStart w:id="13669" w:name="_Toc66781634"/>
        <w:bookmarkStart w:id="13670" w:name="_Toc67314746"/>
        <w:bookmarkStart w:id="13671" w:name="_Toc67315379"/>
        <w:bookmarkStart w:id="13672" w:name="_Toc67322676"/>
        <w:bookmarkStart w:id="13673" w:name="_Toc67323313"/>
        <w:bookmarkStart w:id="13674" w:name="_Toc67406357"/>
        <w:bookmarkStart w:id="13675" w:name="_Toc67406994"/>
        <w:bookmarkStart w:id="13676" w:name="_Toc69823511"/>
        <w:bookmarkStart w:id="13677" w:name="_Toc69824218"/>
        <w:bookmarkStart w:id="13678" w:name="_Toc69913178"/>
        <w:bookmarkStart w:id="13679" w:name="_Toc69913895"/>
        <w:bookmarkStart w:id="13680" w:name="_Toc70329859"/>
        <w:bookmarkStart w:id="13681" w:name="_Toc70330269"/>
        <w:bookmarkStart w:id="13682" w:name="_Toc70330604"/>
        <w:bookmarkStart w:id="13683" w:name="_Toc7033093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del>
    </w:p>
    <w:p w14:paraId="23E23B58" w14:textId="383E79E8" w:rsidR="00037BD2" w:rsidRPr="00037BD2" w:rsidDel="001D72D9" w:rsidRDefault="00037BD2">
      <w:pPr>
        <w:numPr>
          <w:ilvl w:val="0"/>
          <w:numId w:val="111"/>
        </w:numPr>
        <w:spacing w:before="0" w:after="0" w:line="240" w:lineRule="auto"/>
        <w:jc w:val="left"/>
        <w:rPr>
          <w:del w:id="13684" w:author="Liam Coleman (Student - STC)" w:date="2021-03-15T16:43:00Z"/>
          <w:rFonts w:ascii="Arial" w:eastAsia="Calibri" w:hAnsi="Arial" w:cs="Arial"/>
          <w:sz w:val="18"/>
          <w:szCs w:val="18"/>
          <w:lang w:eastAsia="en-IE"/>
        </w:rPr>
        <w:pPrChange w:id="13685" w:author="Liam Coleman" w:date="2021-04-26T11:43:00Z">
          <w:pPr>
            <w:spacing w:before="0" w:after="0" w:line="240" w:lineRule="auto"/>
            <w:jc w:val="left"/>
          </w:pPr>
        </w:pPrChange>
      </w:pPr>
      <w:del w:id="13686" w:author="Liam Coleman (Student - STC)" w:date="2021-03-15T16:43:00Z">
        <w:r w:rsidRPr="00037BD2" w:rsidDel="001D72D9">
          <w:rPr>
            <w:rFonts w:ascii="Arial" w:eastAsia="Calibri" w:hAnsi="Arial" w:cs="Arial"/>
            <w:sz w:val="18"/>
            <w:szCs w:val="18"/>
            <w:lang w:eastAsia="en-IE"/>
          </w:rPr>
          <w:delText xml:space="preserve">Best regards </w:delText>
        </w:r>
        <w:bookmarkStart w:id="13687" w:name="_Toc66781635"/>
        <w:bookmarkStart w:id="13688" w:name="_Toc67314747"/>
        <w:bookmarkStart w:id="13689" w:name="_Toc67315380"/>
        <w:bookmarkStart w:id="13690" w:name="_Toc67322677"/>
        <w:bookmarkStart w:id="13691" w:name="_Toc67323314"/>
        <w:bookmarkStart w:id="13692" w:name="_Toc67406358"/>
        <w:bookmarkStart w:id="13693" w:name="_Toc67406995"/>
        <w:bookmarkStart w:id="13694" w:name="_Toc69823512"/>
        <w:bookmarkStart w:id="13695" w:name="_Toc69824219"/>
        <w:bookmarkStart w:id="13696" w:name="_Toc69913179"/>
        <w:bookmarkStart w:id="13697" w:name="_Toc69913896"/>
        <w:bookmarkStart w:id="13698" w:name="_Toc70329860"/>
        <w:bookmarkStart w:id="13699" w:name="_Toc70330270"/>
        <w:bookmarkStart w:id="13700" w:name="_Toc70330605"/>
        <w:bookmarkStart w:id="13701" w:name="_Toc70330939"/>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del>
    </w:p>
    <w:p w14:paraId="390B5B23" w14:textId="4FD79059" w:rsidR="00037BD2" w:rsidRPr="00037BD2" w:rsidDel="001D72D9" w:rsidRDefault="00037BD2">
      <w:pPr>
        <w:numPr>
          <w:ilvl w:val="0"/>
          <w:numId w:val="111"/>
        </w:numPr>
        <w:spacing w:before="0" w:after="0" w:line="240" w:lineRule="auto"/>
        <w:jc w:val="left"/>
        <w:rPr>
          <w:del w:id="13702" w:author="Liam Coleman (Student - STC)" w:date="2021-03-15T16:43:00Z"/>
          <w:rFonts w:ascii="Arial" w:eastAsia="Calibri" w:hAnsi="Arial" w:cs="Arial"/>
          <w:sz w:val="18"/>
          <w:szCs w:val="18"/>
          <w:lang w:eastAsia="en-IE"/>
        </w:rPr>
        <w:pPrChange w:id="13703" w:author="Liam Coleman" w:date="2021-04-26T11:43:00Z">
          <w:pPr>
            <w:spacing w:before="0" w:after="0" w:line="240" w:lineRule="auto"/>
            <w:jc w:val="left"/>
          </w:pPr>
        </w:pPrChange>
      </w:pPr>
      <w:bookmarkStart w:id="13704" w:name="_Toc66781636"/>
      <w:bookmarkStart w:id="13705" w:name="_Toc67314748"/>
      <w:bookmarkStart w:id="13706" w:name="_Toc67315381"/>
      <w:bookmarkStart w:id="13707" w:name="_Toc67322678"/>
      <w:bookmarkStart w:id="13708" w:name="_Toc67323315"/>
      <w:bookmarkStart w:id="13709" w:name="_Toc67406359"/>
      <w:bookmarkStart w:id="13710" w:name="_Toc67406996"/>
      <w:bookmarkStart w:id="13711" w:name="_Toc69823513"/>
      <w:bookmarkStart w:id="13712" w:name="_Toc69824220"/>
      <w:bookmarkStart w:id="13713" w:name="_Toc69913180"/>
      <w:bookmarkStart w:id="13714" w:name="_Toc69913897"/>
      <w:bookmarkStart w:id="13715" w:name="_Toc70329861"/>
      <w:bookmarkStart w:id="13716" w:name="_Toc70330271"/>
      <w:bookmarkStart w:id="13717" w:name="_Toc70330606"/>
      <w:bookmarkStart w:id="13718" w:name="_Toc70330940"/>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p>
    <w:p w14:paraId="03B42217" w14:textId="0CD8BBB5" w:rsidR="00037BD2" w:rsidRPr="00037BD2" w:rsidDel="001D72D9" w:rsidRDefault="00037BD2">
      <w:pPr>
        <w:numPr>
          <w:ilvl w:val="0"/>
          <w:numId w:val="111"/>
        </w:numPr>
        <w:spacing w:before="0" w:after="0" w:line="240" w:lineRule="auto"/>
        <w:jc w:val="left"/>
        <w:rPr>
          <w:del w:id="13719" w:author="Liam Coleman (Student - STC)" w:date="2021-03-15T16:43:00Z"/>
          <w:rFonts w:ascii="Arial" w:eastAsia="Calibri" w:hAnsi="Arial" w:cs="Arial"/>
          <w:sz w:val="18"/>
          <w:szCs w:val="18"/>
          <w:lang w:eastAsia="en-IE"/>
        </w:rPr>
        <w:pPrChange w:id="13720" w:author="Liam Coleman" w:date="2021-04-26T11:43:00Z">
          <w:pPr>
            <w:spacing w:before="0" w:after="0" w:line="240" w:lineRule="auto"/>
            <w:jc w:val="left"/>
          </w:pPr>
        </w:pPrChange>
      </w:pPr>
      <w:del w:id="13721" w:author="Liam Coleman (Student - STC)" w:date="2021-03-15T16:43:00Z">
        <w:r w:rsidRPr="00037BD2" w:rsidDel="001D72D9">
          <w:rPr>
            <w:rFonts w:ascii="Arial" w:eastAsia="Calibri" w:hAnsi="Arial" w:cs="Arial"/>
            <w:sz w:val="18"/>
            <w:szCs w:val="18"/>
            <w:lang w:eastAsia="en-IE"/>
          </w:rPr>
          <w:delText>Björn Hoving</w:delText>
        </w:r>
        <w:bookmarkStart w:id="13722" w:name="_Toc66781637"/>
        <w:bookmarkStart w:id="13723" w:name="_Toc67314749"/>
        <w:bookmarkStart w:id="13724" w:name="_Toc67315382"/>
        <w:bookmarkStart w:id="13725" w:name="_Toc67322679"/>
        <w:bookmarkStart w:id="13726" w:name="_Toc67323316"/>
        <w:bookmarkStart w:id="13727" w:name="_Toc67406360"/>
        <w:bookmarkStart w:id="13728" w:name="_Toc67406997"/>
        <w:bookmarkStart w:id="13729" w:name="_Toc69823514"/>
        <w:bookmarkStart w:id="13730" w:name="_Toc69824221"/>
        <w:bookmarkStart w:id="13731" w:name="_Toc69913181"/>
        <w:bookmarkStart w:id="13732" w:name="_Toc69913898"/>
        <w:bookmarkStart w:id="13733" w:name="_Toc70329862"/>
        <w:bookmarkStart w:id="13734" w:name="_Toc70330272"/>
        <w:bookmarkStart w:id="13735" w:name="_Toc70330607"/>
        <w:bookmarkStart w:id="13736" w:name="_Toc70330941"/>
        <w:bookmarkEnd w:id="13722"/>
        <w:bookmarkEnd w:id="13723"/>
        <w:bookmarkEnd w:id="13724"/>
        <w:bookmarkEnd w:id="13725"/>
        <w:bookmarkEnd w:id="13726"/>
        <w:bookmarkEnd w:id="13727"/>
        <w:bookmarkEnd w:id="13728"/>
        <w:bookmarkEnd w:id="13729"/>
        <w:bookmarkEnd w:id="13730"/>
        <w:bookmarkEnd w:id="13731"/>
        <w:bookmarkEnd w:id="13732"/>
        <w:bookmarkEnd w:id="13733"/>
        <w:bookmarkEnd w:id="13734"/>
        <w:bookmarkEnd w:id="13735"/>
        <w:bookmarkEnd w:id="13736"/>
      </w:del>
    </w:p>
    <w:p w14:paraId="308C6DB3" w14:textId="7F444129" w:rsidR="00037BD2" w:rsidRPr="00037BD2" w:rsidDel="001D72D9" w:rsidRDefault="00037BD2">
      <w:pPr>
        <w:numPr>
          <w:ilvl w:val="0"/>
          <w:numId w:val="111"/>
        </w:numPr>
        <w:spacing w:before="0" w:after="0" w:line="240" w:lineRule="auto"/>
        <w:jc w:val="left"/>
        <w:rPr>
          <w:del w:id="13737" w:author="Liam Coleman (Student - STC)" w:date="2021-03-15T16:43:00Z"/>
          <w:rFonts w:ascii="Arial" w:eastAsia="Calibri" w:hAnsi="Arial" w:cs="Arial"/>
          <w:sz w:val="18"/>
          <w:szCs w:val="18"/>
          <w:lang w:eastAsia="en-IE"/>
        </w:rPr>
        <w:pPrChange w:id="13738" w:author="Liam Coleman" w:date="2021-04-26T11:43:00Z">
          <w:pPr>
            <w:spacing w:before="0" w:after="0" w:line="240" w:lineRule="auto"/>
            <w:jc w:val="left"/>
          </w:pPr>
        </w:pPrChange>
      </w:pPr>
      <w:del w:id="13739" w:author="Liam Coleman (Student - STC)" w:date="2021-03-15T16:43:00Z">
        <w:r w:rsidRPr="00037BD2" w:rsidDel="001D72D9">
          <w:rPr>
            <w:rFonts w:ascii="Arial" w:eastAsia="Calibri" w:hAnsi="Arial" w:cs="Arial"/>
            <w:sz w:val="18"/>
            <w:szCs w:val="18"/>
            <w:lang w:eastAsia="en-IE"/>
          </w:rPr>
          <w:delText>CashGuard Support Team</w:delText>
        </w:r>
        <w:bookmarkStart w:id="13740" w:name="_Toc66781638"/>
        <w:bookmarkStart w:id="13741" w:name="_Toc67314750"/>
        <w:bookmarkStart w:id="13742" w:name="_Toc67315383"/>
        <w:bookmarkStart w:id="13743" w:name="_Toc67322680"/>
        <w:bookmarkStart w:id="13744" w:name="_Toc67323317"/>
        <w:bookmarkStart w:id="13745" w:name="_Toc67406361"/>
        <w:bookmarkStart w:id="13746" w:name="_Toc67406998"/>
        <w:bookmarkStart w:id="13747" w:name="_Toc69823515"/>
        <w:bookmarkStart w:id="13748" w:name="_Toc69824222"/>
        <w:bookmarkStart w:id="13749" w:name="_Toc69913182"/>
        <w:bookmarkStart w:id="13750" w:name="_Toc69913899"/>
        <w:bookmarkStart w:id="13751" w:name="_Toc70329863"/>
        <w:bookmarkStart w:id="13752" w:name="_Toc70330273"/>
        <w:bookmarkStart w:id="13753" w:name="_Toc70330608"/>
        <w:bookmarkStart w:id="13754" w:name="_Toc70330942"/>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del>
    </w:p>
    <w:p w14:paraId="16593F5A" w14:textId="1C37DDA6" w:rsidR="00EA58EE" w:rsidDel="001D72D9" w:rsidRDefault="00364F79">
      <w:pPr>
        <w:numPr>
          <w:ilvl w:val="0"/>
          <w:numId w:val="111"/>
        </w:numPr>
        <w:rPr>
          <w:del w:id="13755" w:author="Liam Coleman (Student - STC)" w:date="2021-03-15T16:43:00Z"/>
        </w:rPr>
        <w:pPrChange w:id="13756" w:author="Liam Coleman" w:date="2021-04-26T11:43:00Z">
          <w:pPr/>
        </w:pPrChange>
      </w:pPr>
      <w:del w:id="13757" w:author="Liam Coleman (Student - STC)" w:date="2021-03-15T16:43:00Z">
        <w:r w:rsidDel="001D72D9">
          <w:fldChar w:fldCharType="begin"/>
        </w:r>
        <w:r w:rsidDel="001D72D9">
          <w:delInstrText xml:space="preserve"> HYPERLINK "mailto:support@cashguard.com" </w:delInstrText>
        </w:r>
        <w:r w:rsidDel="001D72D9">
          <w:fldChar w:fldCharType="separate"/>
        </w:r>
        <w:r w:rsidR="00037BD2" w:rsidRPr="00037BD2" w:rsidDel="001D72D9">
          <w:rPr>
            <w:rFonts w:ascii="Arial" w:eastAsia="Calibri" w:hAnsi="Arial" w:cs="Arial"/>
            <w:color w:val="0000FF"/>
            <w:sz w:val="18"/>
            <w:szCs w:val="18"/>
            <w:u w:val="single"/>
            <w:lang w:eastAsia="en-IE"/>
          </w:rPr>
          <w:delText>support@cashguard.com</w:delText>
        </w:r>
        <w:r w:rsidDel="001D72D9">
          <w:rPr>
            <w:rFonts w:ascii="Arial" w:eastAsia="Calibri" w:hAnsi="Arial" w:cs="Arial"/>
            <w:color w:val="0000FF"/>
            <w:sz w:val="18"/>
            <w:szCs w:val="18"/>
            <w:u w:val="single"/>
            <w:lang w:eastAsia="en-IE"/>
          </w:rPr>
          <w:fldChar w:fldCharType="end"/>
        </w:r>
        <w:bookmarkStart w:id="13758" w:name="_Toc66781639"/>
        <w:bookmarkStart w:id="13759" w:name="_Toc67314751"/>
        <w:bookmarkStart w:id="13760" w:name="_Toc67315384"/>
        <w:bookmarkStart w:id="13761" w:name="_Toc67322681"/>
        <w:bookmarkStart w:id="13762" w:name="_Toc67323318"/>
        <w:bookmarkStart w:id="13763" w:name="_Toc67406362"/>
        <w:bookmarkStart w:id="13764" w:name="_Toc67406999"/>
        <w:bookmarkStart w:id="13765" w:name="_Toc69823516"/>
        <w:bookmarkStart w:id="13766" w:name="_Toc69824223"/>
        <w:bookmarkStart w:id="13767" w:name="_Toc69913183"/>
        <w:bookmarkStart w:id="13768" w:name="_Toc69913900"/>
        <w:bookmarkStart w:id="13769" w:name="_Toc70329864"/>
        <w:bookmarkStart w:id="13770" w:name="_Toc70330274"/>
        <w:bookmarkStart w:id="13771" w:name="_Toc70330609"/>
        <w:bookmarkStart w:id="13772" w:name="_Toc70330943"/>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del>
    </w:p>
    <w:p w14:paraId="78E01292" w14:textId="6DA5C102" w:rsidR="005B278F" w:rsidRDefault="00223816">
      <w:pPr>
        <w:pStyle w:val="Heading1"/>
        <w:numPr>
          <w:ilvl w:val="0"/>
          <w:numId w:val="0"/>
        </w:numPr>
        <w:rPr>
          <w:ins w:id="13773" w:author="Liam Coleman" w:date="2021-03-22T15:28:00Z"/>
        </w:rPr>
        <w:pPrChange w:id="13774" w:author="Liam Coleman" w:date="2021-04-26T12:14:00Z">
          <w:pPr>
            <w:pStyle w:val="Heading1"/>
          </w:pPr>
        </w:pPrChange>
      </w:pPr>
      <w:bookmarkStart w:id="13775" w:name="_Toc76630293"/>
      <w:ins w:id="13776" w:author="Liam Coleman" w:date="2021-05-24T16:02:00Z">
        <w:r>
          <w:lastRenderedPageBreak/>
          <w:t>11</w:t>
        </w:r>
      </w:ins>
      <w:ins w:id="13777" w:author="Liam Coleman" w:date="2021-04-26T12:14:00Z">
        <w:r w:rsidR="003D6979">
          <w:t xml:space="preserve"> </w:t>
        </w:r>
      </w:ins>
      <w:r w:rsidR="005B278F">
        <w:t>Open Questions &amp; Issues</w:t>
      </w:r>
      <w:bookmarkEnd w:id="13775"/>
    </w:p>
    <w:p w14:paraId="05C5156E" w14:textId="77777777" w:rsidR="00B85F7D" w:rsidRPr="00B85F7D" w:rsidRDefault="00B85F7D">
      <w:pPr>
        <w:autoSpaceDE w:val="0"/>
        <w:autoSpaceDN w:val="0"/>
        <w:adjustRightInd w:val="0"/>
        <w:spacing w:before="0" w:after="0" w:line="240" w:lineRule="auto"/>
        <w:rPr>
          <w:ins w:id="13778" w:author="Liam Coleman" w:date="2021-03-22T15:29:00Z"/>
          <w:rFonts w:cs="Times New Roman"/>
          <w:color w:val="000000"/>
          <w:sz w:val="24"/>
          <w:szCs w:val="24"/>
          <w:lang w:val="en-GB"/>
          <w:rPrChange w:id="13779" w:author="Liam Coleman" w:date="2021-03-22T15:30:00Z">
            <w:rPr>
              <w:ins w:id="13780" w:author="Liam Coleman" w:date="2021-03-22T15:29:00Z"/>
              <w:rFonts w:ascii="Arial" w:hAnsi="Arial" w:cs="Arial"/>
              <w:color w:val="000000"/>
              <w:sz w:val="24"/>
              <w:szCs w:val="24"/>
              <w:lang w:val="en-GB"/>
            </w:rPr>
          </w:rPrChange>
        </w:rPr>
        <w:pPrChange w:id="13781" w:author="Liam Coleman" w:date="2021-03-22T15:29:00Z">
          <w:pPr>
            <w:autoSpaceDE w:val="0"/>
            <w:autoSpaceDN w:val="0"/>
            <w:adjustRightInd w:val="0"/>
            <w:spacing w:before="0" w:after="0" w:line="240" w:lineRule="auto"/>
            <w:jc w:val="left"/>
          </w:pPr>
        </w:pPrChange>
      </w:pPr>
      <w:ins w:id="13782" w:author="Liam Coleman" w:date="2021-03-22T15:29:00Z">
        <w:r w:rsidRPr="00B85F7D">
          <w:rPr>
            <w:rFonts w:cs="Times New Roman"/>
            <w:color w:val="000000"/>
            <w:sz w:val="24"/>
            <w:szCs w:val="24"/>
            <w:lang w:val="en-GB"/>
            <w:rPrChange w:id="13783" w:author="Liam Coleman" w:date="2021-03-22T15:30:00Z">
              <w:rPr>
                <w:rFonts w:ascii="Arial" w:hAnsi="Arial" w:cs="Arial"/>
                <w:color w:val="000000"/>
                <w:sz w:val="24"/>
                <w:szCs w:val="24"/>
                <w:lang w:val="en-GB"/>
              </w:rPr>
            </w:rPrChange>
          </w:rPr>
          <w:t>Currently open questions and issues related to the following:</w:t>
        </w:r>
      </w:ins>
    </w:p>
    <w:p w14:paraId="65A6E691" w14:textId="2E276D6C" w:rsidR="00124B30" w:rsidRPr="006D1413" w:rsidDel="00BA5A02" w:rsidRDefault="00124B30">
      <w:pPr>
        <w:numPr>
          <w:ilvl w:val="0"/>
          <w:numId w:val="111"/>
        </w:numPr>
        <w:rPr>
          <w:del w:id="13784" w:author="Liam Coleman" w:date="2021-04-20T11:09:00Z"/>
        </w:rPr>
        <w:pPrChange w:id="13785" w:author="Liam Coleman" w:date="2021-04-26T11:43:00Z">
          <w:pPr>
            <w:pStyle w:val="Heading1"/>
          </w:pPr>
        </w:pPrChange>
      </w:pPr>
      <w:bookmarkStart w:id="13786" w:name="_Toc69823518"/>
      <w:bookmarkStart w:id="13787" w:name="_Toc69824225"/>
      <w:bookmarkStart w:id="13788" w:name="_Toc69913185"/>
      <w:bookmarkStart w:id="13789" w:name="_Toc69913902"/>
      <w:bookmarkStart w:id="13790" w:name="_Toc70329866"/>
      <w:bookmarkStart w:id="13791" w:name="_Toc70330276"/>
      <w:bookmarkStart w:id="13792" w:name="_Toc70330611"/>
      <w:bookmarkStart w:id="13793" w:name="_Toc70330945"/>
      <w:bookmarkEnd w:id="13786"/>
      <w:bookmarkEnd w:id="13787"/>
      <w:bookmarkEnd w:id="13788"/>
      <w:bookmarkEnd w:id="13789"/>
      <w:bookmarkEnd w:id="13790"/>
      <w:bookmarkEnd w:id="13791"/>
      <w:bookmarkEnd w:id="13792"/>
      <w:bookmarkEnd w:id="13793"/>
    </w:p>
    <w:p w14:paraId="473551B1" w14:textId="55DC487D" w:rsidR="00CD0122" w:rsidDel="001D72D9" w:rsidRDefault="00CD0122">
      <w:pPr>
        <w:numPr>
          <w:ilvl w:val="0"/>
          <w:numId w:val="111"/>
        </w:numPr>
        <w:rPr>
          <w:del w:id="13794" w:author="Liam Coleman (Student - STC)" w:date="2021-03-15T16:44:00Z"/>
        </w:rPr>
        <w:pPrChange w:id="13795" w:author="Liam Coleman" w:date="2021-04-26T11:43:00Z">
          <w:pPr/>
        </w:pPrChange>
      </w:pPr>
      <w:del w:id="13796" w:author="Liam Coleman (Student - STC)" w:date="2021-03-15T16:44:00Z">
        <w:r w:rsidDel="001D72D9">
          <w:delText>The following Question &amp; Issues have arisen since reviewing the SRS.</w:delText>
        </w:r>
        <w:bookmarkStart w:id="13797" w:name="_Toc66781641"/>
        <w:bookmarkStart w:id="13798" w:name="_Toc67314753"/>
        <w:bookmarkStart w:id="13799" w:name="_Toc67315386"/>
        <w:bookmarkStart w:id="13800" w:name="_Toc67322683"/>
        <w:bookmarkStart w:id="13801" w:name="_Toc67323320"/>
        <w:bookmarkStart w:id="13802" w:name="_Toc67406364"/>
        <w:bookmarkStart w:id="13803" w:name="_Toc67407001"/>
        <w:bookmarkStart w:id="13804" w:name="_Toc69823519"/>
        <w:bookmarkStart w:id="13805" w:name="_Toc69824226"/>
        <w:bookmarkStart w:id="13806" w:name="_Toc69913186"/>
        <w:bookmarkStart w:id="13807" w:name="_Toc69913903"/>
        <w:bookmarkStart w:id="13808" w:name="_Toc70329867"/>
        <w:bookmarkStart w:id="13809" w:name="_Toc70330277"/>
        <w:bookmarkStart w:id="13810" w:name="_Toc70330612"/>
        <w:bookmarkStart w:id="13811" w:name="_Toc7033094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del>
    </w:p>
    <w:p w14:paraId="638BC772" w14:textId="205A02AE" w:rsidR="00CD0122" w:rsidDel="001D72D9" w:rsidRDefault="00CD0122">
      <w:pPr>
        <w:pStyle w:val="Heading2"/>
        <w:numPr>
          <w:ilvl w:val="1"/>
          <w:numId w:val="111"/>
        </w:numPr>
        <w:ind w:left="1134" w:hanging="1134"/>
        <w:rPr>
          <w:del w:id="13812" w:author="Liam Coleman (Student - STC)" w:date="2021-03-15T16:44:00Z"/>
        </w:rPr>
        <w:pPrChange w:id="13813" w:author="Liam Coleman" w:date="2021-04-26T11:43:00Z">
          <w:pPr>
            <w:pStyle w:val="Heading2"/>
          </w:pPr>
        </w:pPrChange>
      </w:pPr>
      <w:del w:id="13814" w:author="Liam Coleman (Student - STC)" w:date="2021-03-15T16:44:00Z">
        <w:r w:rsidDel="001D72D9">
          <w:delText>For CBE</w:delText>
        </w:r>
        <w:bookmarkStart w:id="13815" w:name="_Toc66781642"/>
        <w:bookmarkStart w:id="13816" w:name="_Toc67314754"/>
        <w:bookmarkStart w:id="13817" w:name="_Toc67315387"/>
        <w:bookmarkStart w:id="13818" w:name="_Toc67322684"/>
        <w:bookmarkStart w:id="13819" w:name="_Toc67323321"/>
        <w:bookmarkStart w:id="13820" w:name="_Toc67406365"/>
        <w:bookmarkStart w:id="13821" w:name="_Toc67407002"/>
        <w:bookmarkStart w:id="13822" w:name="_Toc69823520"/>
        <w:bookmarkStart w:id="13823" w:name="_Toc69824227"/>
        <w:bookmarkStart w:id="13824" w:name="_Toc69913187"/>
        <w:bookmarkStart w:id="13825" w:name="_Toc69913904"/>
        <w:bookmarkStart w:id="13826" w:name="_Toc70329868"/>
        <w:bookmarkStart w:id="13827" w:name="_Toc70330278"/>
        <w:bookmarkStart w:id="13828" w:name="_Toc70330613"/>
        <w:bookmarkStart w:id="13829" w:name="_Toc70330947"/>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del>
    </w:p>
    <w:p w14:paraId="046F3995" w14:textId="37AE800D" w:rsidR="00CD0122" w:rsidDel="001D72D9" w:rsidRDefault="00CD0122">
      <w:pPr>
        <w:pStyle w:val="ListParagraph"/>
        <w:numPr>
          <w:ilvl w:val="0"/>
          <w:numId w:val="111"/>
        </w:numPr>
        <w:rPr>
          <w:del w:id="13830" w:author="Liam Coleman (Student - STC)" w:date="2021-03-15T16:44:00Z"/>
        </w:rPr>
        <w:pPrChange w:id="13831" w:author="Liam Coleman" w:date="2021-04-26T11:43:00Z">
          <w:pPr>
            <w:pStyle w:val="ListParagraph"/>
            <w:numPr>
              <w:numId w:val="72"/>
            </w:numPr>
            <w:ind w:hanging="360"/>
          </w:pPr>
        </w:pPrChange>
      </w:pPr>
      <w:del w:id="13832" w:author="Liam Coleman (Student - STC)" w:date="2021-03-15T16:44:00Z">
        <w:r w:rsidRPr="00BC0D53" w:rsidDel="001D72D9">
          <w:rPr>
            <w:strike/>
          </w:rPr>
          <w:delText>Do we want to print Cash Session Report</w:delText>
        </w:r>
        <w:r w:rsidR="00E02875" w:rsidRPr="00BC0D53" w:rsidDel="001D72D9">
          <w:rPr>
            <w:strike/>
          </w:rPr>
          <w:delText>.</w:delText>
        </w:r>
        <w:r w:rsidDel="001D72D9">
          <w:delText xml:space="preserve"> </w:delText>
        </w:r>
        <w:r w:rsidR="00E02875" w:rsidRPr="00BC0D53" w:rsidDel="001D72D9">
          <w:rPr>
            <w:rStyle w:val="ReviewNotesChar"/>
          </w:rPr>
          <w:delText>Not to be  Implemented.</w:delText>
        </w:r>
        <w:bookmarkStart w:id="13833" w:name="_Toc66781643"/>
        <w:bookmarkStart w:id="13834" w:name="_Toc67314755"/>
        <w:bookmarkStart w:id="13835" w:name="_Toc67315388"/>
        <w:bookmarkStart w:id="13836" w:name="_Toc67322685"/>
        <w:bookmarkStart w:id="13837" w:name="_Toc67323322"/>
        <w:bookmarkStart w:id="13838" w:name="_Toc67406366"/>
        <w:bookmarkStart w:id="13839" w:name="_Toc67407003"/>
        <w:bookmarkStart w:id="13840" w:name="_Toc69823521"/>
        <w:bookmarkStart w:id="13841" w:name="_Toc69824228"/>
        <w:bookmarkStart w:id="13842" w:name="_Toc69913188"/>
        <w:bookmarkStart w:id="13843" w:name="_Toc69913905"/>
        <w:bookmarkStart w:id="13844" w:name="_Toc70329869"/>
        <w:bookmarkStart w:id="13845" w:name="_Toc70330279"/>
        <w:bookmarkStart w:id="13846" w:name="_Toc70330614"/>
        <w:bookmarkStart w:id="13847" w:name="_Toc70330948"/>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del>
    </w:p>
    <w:p w14:paraId="3A00C273" w14:textId="0A9B7E77" w:rsidR="00CD0122" w:rsidDel="001D72D9" w:rsidRDefault="00CD0122">
      <w:pPr>
        <w:pStyle w:val="ListParagraph"/>
        <w:numPr>
          <w:ilvl w:val="0"/>
          <w:numId w:val="111"/>
        </w:numPr>
        <w:rPr>
          <w:del w:id="13848" w:author="Liam Coleman (Student - STC)" w:date="2021-03-15T16:44:00Z"/>
        </w:rPr>
        <w:pPrChange w:id="13849" w:author="Liam Coleman" w:date="2021-04-26T11:43:00Z">
          <w:pPr>
            <w:pStyle w:val="ListParagraph"/>
            <w:numPr>
              <w:numId w:val="72"/>
            </w:numPr>
            <w:ind w:hanging="360"/>
          </w:pPr>
        </w:pPrChange>
      </w:pPr>
      <w:del w:id="13850" w:author="Liam Coleman (Student - STC)" w:date="2021-03-15T16:44:00Z">
        <w:r w:rsidRPr="00BC0D53" w:rsidDel="001D72D9">
          <w:rPr>
            <w:strike/>
          </w:rPr>
          <w:delText>How to implement the CG Logout and Printing of CG Cash Session reports. How auto logoff after sale affects this.</w:delText>
        </w:r>
        <w:r w:rsidR="00E02875" w:rsidDel="001D72D9">
          <w:delText xml:space="preserve"> </w:delText>
        </w:r>
        <w:r w:rsidR="00E02875" w:rsidRPr="00BC0D53" w:rsidDel="001D72D9">
          <w:rPr>
            <w:rStyle w:val="ReviewNotesChar"/>
          </w:rPr>
          <w:delText>Not to be  Implemented.</w:delText>
        </w:r>
        <w:bookmarkStart w:id="13851" w:name="_Toc66781644"/>
        <w:bookmarkStart w:id="13852" w:name="_Toc67314756"/>
        <w:bookmarkStart w:id="13853" w:name="_Toc67315389"/>
        <w:bookmarkStart w:id="13854" w:name="_Toc67322686"/>
        <w:bookmarkStart w:id="13855" w:name="_Toc67323323"/>
        <w:bookmarkStart w:id="13856" w:name="_Toc67406367"/>
        <w:bookmarkStart w:id="13857" w:name="_Toc67407004"/>
        <w:bookmarkStart w:id="13858" w:name="_Toc69823522"/>
        <w:bookmarkStart w:id="13859" w:name="_Toc69824229"/>
        <w:bookmarkStart w:id="13860" w:name="_Toc69913189"/>
        <w:bookmarkStart w:id="13861" w:name="_Toc69913906"/>
        <w:bookmarkStart w:id="13862" w:name="_Toc70329870"/>
        <w:bookmarkStart w:id="13863" w:name="_Toc70330280"/>
        <w:bookmarkStart w:id="13864" w:name="_Toc70330615"/>
        <w:bookmarkStart w:id="13865" w:name="_Toc70330949"/>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del>
    </w:p>
    <w:p w14:paraId="4A308DE5" w14:textId="5BB7FDCB" w:rsidR="00CD0122" w:rsidDel="001D72D9" w:rsidRDefault="00CD0122">
      <w:pPr>
        <w:pStyle w:val="ListParagraph"/>
        <w:numPr>
          <w:ilvl w:val="0"/>
          <w:numId w:val="111"/>
        </w:numPr>
        <w:rPr>
          <w:del w:id="13866" w:author="Liam Coleman (Student - STC)" w:date="2021-03-15T16:44:00Z"/>
        </w:rPr>
        <w:pPrChange w:id="13867" w:author="Liam Coleman" w:date="2021-04-26T11:43:00Z">
          <w:pPr>
            <w:pStyle w:val="ListParagraph"/>
            <w:numPr>
              <w:numId w:val="72"/>
            </w:numPr>
            <w:ind w:hanging="360"/>
          </w:pPr>
        </w:pPrChange>
      </w:pPr>
      <w:del w:id="13868" w:author="Liam Coleman (Student - STC)" w:date="2021-03-15T16:44:00Z">
        <w:r w:rsidDel="001D72D9">
          <w:delText xml:space="preserve">Proposed </w:delText>
        </w:r>
        <w:r w:rsidRPr="00990D30" w:rsidDel="001D72D9">
          <w:rPr>
            <w:b/>
          </w:rPr>
          <w:fldChar w:fldCharType="begin"/>
        </w:r>
        <w:r w:rsidRPr="00990D30" w:rsidDel="001D72D9">
          <w:rPr>
            <w:b/>
          </w:rPr>
          <w:delInstrText xml:space="preserve"> REF _Ref383608584 \h </w:delInstrText>
        </w:r>
        <w:r w:rsidDel="001D72D9">
          <w:rPr>
            <w:b/>
          </w:rPr>
          <w:delInstrText xml:space="preserve"> \* MERGEFORMAT </w:delInstrText>
        </w:r>
        <w:r w:rsidRPr="00990D30" w:rsidDel="001D72D9">
          <w:rPr>
            <w:b/>
          </w:rPr>
        </w:r>
        <w:r w:rsidRPr="00990D30" w:rsidDel="001D72D9">
          <w:rPr>
            <w:b/>
          </w:rPr>
          <w:fldChar w:fldCharType="separate"/>
        </w:r>
        <w:r w:rsidR="004D4C32" w:rsidRPr="00BC0D53" w:rsidDel="001D72D9">
          <w:rPr>
            <w:b/>
          </w:rPr>
          <w:delText>Configurations</w:delText>
        </w:r>
        <w:r w:rsidRPr="00990D30" w:rsidDel="001D72D9">
          <w:rPr>
            <w:b/>
          </w:rPr>
          <w:fldChar w:fldCharType="end"/>
        </w:r>
        <w:r w:rsidDel="001D72D9">
          <w:delText xml:space="preserve"> to be confirmed:</w:delText>
        </w:r>
        <w:bookmarkStart w:id="13869" w:name="_Toc66781645"/>
        <w:bookmarkStart w:id="13870" w:name="_Toc67314757"/>
        <w:bookmarkStart w:id="13871" w:name="_Toc67315390"/>
        <w:bookmarkStart w:id="13872" w:name="_Toc67322687"/>
        <w:bookmarkStart w:id="13873" w:name="_Toc67323324"/>
        <w:bookmarkStart w:id="13874" w:name="_Toc67406368"/>
        <w:bookmarkStart w:id="13875" w:name="_Toc67407005"/>
        <w:bookmarkStart w:id="13876" w:name="_Toc69823523"/>
        <w:bookmarkStart w:id="13877" w:name="_Toc69824230"/>
        <w:bookmarkStart w:id="13878" w:name="_Toc69913190"/>
        <w:bookmarkStart w:id="13879" w:name="_Toc69913907"/>
        <w:bookmarkStart w:id="13880" w:name="_Toc70329871"/>
        <w:bookmarkStart w:id="13881" w:name="_Toc70330281"/>
        <w:bookmarkStart w:id="13882" w:name="_Toc70330616"/>
        <w:bookmarkStart w:id="13883" w:name="_Toc70330950"/>
        <w:bookmarkEnd w:id="13869"/>
        <w:bookmarkEnd w:id="13870"/>
        <w:bookmarkEnd w:id="13871"/>
        <w:bookmarkEnd w:id="13872"/>
        <w:bookmarkEnd w:id="13873"/>
        <w:bookmarkEnd w:id="13874"/>
        <w:bookmarkEnd w:id="13875"/>
        <w:bookmarkEnd w:id="13876"/>
        <w:bookmarkEnd w:id="13877"/>
        <w:bookmarkEnd w:id="13878"/>
        <w:bookmarkEnd w:id="13879"/>
        <w:bookmarkEnd w:id="13880"/>
        <w:bookmarkEnd w:id="13881"/>
        <w:bookmarkEnd w:id="13882"/>
        <w:bookmarkEnd w:id="13883"/>
      </w:del>
    </w:p>
    <w:p w14:paraId="43C0550B" w14:textId="6BED0192" w:rsidR="00CD0122" w:rsidDel="001D72D9" w:rsidRDefault="00CD0122">
      <w:pPr>
        <w:pStyle w:val="ListParagraph"/>
        <w:numPr>
          <w:ilvl w:val="1"/>
          <w:numId w:val="111"/>
        </w:numPr>
        <w:rPr>
          <w:del w:id="13884" w:author="Liam Coleman (Student - STC)" w:date="2021-03-15T16:44:00Z"/>
        </w:rPr>
        <w:pPrChange w:id="13885" w:author="Liam Coleman" w:date="2021-04-26T11:43:00Z">
          <w:pPr>
            <w:pStyle w:val="ListParagraph"/>
            <w:numPr>
              <w:ilvl w:val="1"/>
              <w:numId w:val="72"/>
            </w:numPr>
            <w:ind w:left="1440" w:hanging="360"/>
          </w:pPr>
        </w:pPrChange>
      </w:pPr>
      <w:del w:id="13886" w:author="Liam Coleman (Student - STC)" w:date="2021-03-15T16:44:00Z">
        <w:r w:rsidRPr="00BC0D53" w:rsidDel="001D72D9">
          <w:rPr>
            <w:strike/>
          </w:rPr>
          <w:delText>Quick tender</w:delText>
        </w:r>
        <w:r w:rsidR="00E02875" w:rsidRPr="00BC0D53" w:rsidDel="001D72D9">
          <w:rPr>
            <w:strike/>
          </w:rPr>
          <w:delText>.</w:delText>
        </w:r>
        <w:r w:rsidR="00E02875" w:rsidDel="001D72D9">
          <w:delText xml:space="preserve"> </w:delText>
        </w:r>
        <w:r w:rsidR="00E02875" w:rsidRPr="00BC0D53" w:rsidDel="001D72D9">
          <w:rPr>
            <w:rStyle w:val="ReviewNotesChar"/>
          </w:rPr>
          <w:delText>Not to be  Implemented.</w:delText>
        </w:r>
        <w:bookmarkStart w:id="13887" w:name="_Toc66781646"/>
        <w:bookmarkStart w:id="13888" w:name="_Toc67314758"/>
        <w:bookmarkStart w:id="13889" w:name="_Toc67315391"/>
        <w:bookmarkStart w:id="13890" w:name="_Toc67322688"/>
        <w:bookmarkStart w:id="13891" w:name="_Toc67323325"/>
        <w:bookmarkStart w:id="13892" w:name="_Toc67406369"/>
        <w:bookmarkStart w:id="13893" w:name="_Toc67407006"/>
        <w:bookmarkStart w:id="13894" w:name="_Toc69823524"/>
        <w:bookmarkStart w:id="13895" w:name="_Toc69824231"/>
        <w:bookmarkStart w:id="13896" w:name="_Toc69913191"/>
        <w:bookmarkStart w:id="13897" w:name="_Toc69913908"/>
        <w:bookmarkStart w:id="13898" w:name="_Toc70329872"/>
        <w:bookmarkStart w:id="13899" w:name="_Toc70330282"/>
        <w:bookmarkStart w:id="13900" w:name="_Toc70330617"/>
        <w:bookmarkStart w:id="13901" w:name="_Toc70330951"/>
        <w:bookmarkEnd w:id="13887"/>
        <w:bookmarkEnd w:id="13888"/>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del>
    </w:p>
    <w:p w14:paraId="448B7271" w14:textId="4F05A36A" w:rsidR="00CD0122" w:rsidDel="001D72D9" w:rsidRDefault="00CD0122">
      <w:pPr>
        <w:pStyle w:val="ListParagraph"/>
        <w:numPr>
          <w:ilvl w:val="1"/>
          <w:numId w:val="111"/>
        </w:numPr>
        <w:rPr>
          <w:del w:id="13902" w:author="Liam Coleman (Student - STC)" w:date="2021-03-15T16:44:00Z"/>
        </w:rPr>
        <w:pPrChange w:id="13903" w:author="Liam Coleman" w:date="2021-04-26T11:43:00Z">
          <w:pPr>
            <w:pStyle w:val="ListParagraph"/>
            <w:numPr>
              <w:ilvl w:val="1"/>
              <w:numId w:val="72"/>
            </w:numPr>
            <w:ind w:left="1440" w:hanging="360"/>
          </w:pPr>
        </w:pPrChange>
      </w:pPr>
      <w:del w:id="13904" w:author="Liam Coleman (Student - STC)" w:date="2021-03-15T16:44:00Z">
        <w:r w:rsidDel="001D72D9">
          <w:delText>PromptCustomerChange</w:delText>
        </w:r>
        <w:r w:rsidR="00E02875" w:rsidDel="001D72D9">
          <w:delText>. Yes</w:delText>
        </w:r>
        <w:bookmarkStart w:id="13905" w:name="_Toc66781647"/>
        <w:bookmarkStart w:id="13906" w:name="_Toc67314759"/>
        <w:bookmarkStart w:id="13907" w:name="_Toc67315392"/>
        <w:bookmarkStart w:id="13908" w:name="_Toc67322689"/>
        <w:bookmarkStart w:id="13909" w:name="_Toc67323326"/>
        <w:bookmarkStart w:id="13910" w:name="_Toc67406370"/>
        <w:bookmarkStart w:id="13911" w:name="_Toc67407007"/>
        <w:bookmarkStart w:id="13912" w:name="_Toc69823525"/>
        <w:bookmarkStart w:id="13913" w:name="_Toc69824232"/>
        <w:bookmarkStart w:id="13914" w:name="_Toc69913192"/>
        <w:bookmarkStart w:id="13915" w:name="_Toc69913909"/>
        <w:bookmarkStart w:id="13916" w:name="_Toc70329873"/>
        <w:bookmarkStart w:id="13917" w:name="_Toc70330283"/>
        <w:bookmarkStart w:id="13918" w:name="_Toc70330618"/>
        <w:bookmarkStart w:id="13919" w:name="_Toc70330952"/>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del>
    </w:p>
    <w:p w14:paraId="34B24506" w14:textId="7B802F8D" w:rsidR="00CD0122" w:rsidDel="001D72D9" w:rsidRDefault="00CD0122">
      <w:pPr>
        <w:pStyle w:val="ListParagraph"/>
        <w:numPr>
          <w:ilvl w:val="1"/>
          <w:numId w:val="111"/>
        </w:numPr>
        <w:rPr>
          <w:del w:id="13920" w:author="Liam Coleman (Student - STC)" w:date="2021-03-15T16:44:00Z"/>
        </w:rPr>
        <w:pPrChange w:id="13921" w:author="Liam Coleman" w:date="2021-04-26T11:43:00Z">
          <w:pPr>
            <w:pStyle w:val="ListParagraph"/>
            <w:numPr>
              <w:ilvl w:val="1"/>
              <w:numId w:val="72"/>
            </w:numPr>
            <w:ind w:left="1440" w:hanging="360"/>
          </w:pPr>
        </w:pPrChange>
      </w:pPr>
      <w:del w:id="13922" w:author="Liam Coleman (Student - STC)" w:date="2021-03-15T16:44:00Z">
        <w:r w:rsidRPr="00BC0D53" w:rsidDel="001D72D9">
          <w:rPr>
            <w:strike/>
          </w:rPr>
          <w:delText>PrintCashSessionReport</w:delText>
        </w:r>
        <w:r w:rsidR="00E02875" w:rsidRPr="00BC0D53" w:rsidDel="001D72D9">
          <w:rPr>
            <w:strike/>
          </w:rPr>
          <w:delText xml:space="preserve"> .</w:delText>
        </w:r>
        <w:r w:rsidR="00E02875" w:rsidDel="001D72D9">
          <w:delText xml:space="preserve"> </w:delText>
        </w:r>
        <w:r w:rsidR="00E02875" w:rsidRPr="00BC0D53" w:rsidDel="001D72D9">
          <w:rPr>
            <w:rStyle w:val="ReviewNotesChar"/>
          </w:rPr>
          <w:delText>Not to be  Implemented.</w:delText>
        </w:r>
        <w:bookmarkStart w:id="13923" w:name="_Toc66781648"/>
        <w:bookmarkStart w:id="13924" w:name="_Toc67314760"/>
        <w:bookmarkStart w:id="13925" w:name="_Toc67315393"/>
        <w:bookmarkStart w:id="13926" w:name="_Toc67322690"/>
        <w:bookmarkStart w:id="13927" w:name="_Toc67323327"/>
        <w:bookmarkStart w:id="13928" w:name="_Toc67406371"/>
        <w:bookmarkStart w:id="13929" w:name="_Toc67407008"/>
        <w:bookmarkStart w:id="13930" w:name="_Toc69823526"/>
        <w:bookmarkStart w:id="13931" w:name="_Toc69824233"/>
        <w:bookmarkStart w:id="13932" w:name="_Toc69913193"/>
        <w:bookmarkStart w:id="13933" w:name="_Toc69913910"/>
        <w:bookmarkStart w:id="13934" w:name="_Toc70329874"/>
        <w:bookmarkStart w:id="13935" w:name="_Toc70330284"/>
        <w:bookmarkStart w:id="13936" w:name="_Toc70330619"/>
        <w:bookmarkStart w:id="13937" w:name="_Toc70330953"/>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del>
    </w:p>
    <w:p w14:paraId="360EC734" w14:textId="4E8A20AA" w:rsidR="00CD0122" w:rsidDel="001D72D9" w:rsidRDefault="00CD0122">
      <w:pPr>
        <w:pStyle w:val="Heading2"/>
        <w:numPr>
          <w:ilvl w:val="1"/>
          <w:numId w:val="111"/>
        </w:numPr>
        <w:ind w:left="1134" w:hanging="1134"/>
        <w:rPr>
          <w:del w:id="13938" w:author="Liam Coleman (Student - STC)" w:date="2021-03-15T16:44:00Z"/>
        </w:rPr>
        <w:pPrChange w:id="13939" w:author="Liam Coleman" w:date="2021-04-26T11:43:00Z">
          <w:pPr>
            <w:pStyle w:val="Heading2"/>
          </w:pPr>
        </w:pPrChange>
      </w:pPr>
      <w:del w:id="13940" w:author="Liam Coleman (Student - STC)" w:date="2021-03-15T16:44:00Z">
        <w:r w:rsidDel="001D72D9">
          <w:delText xml:space="preserve">For Cash Guard </w:delText>
        </w:r>
        <w:bookmarkStart w:id="13941" w:name="_Toc66781649"/>
        <w:bookmarkStart w:id="13942" w:name="_Toc67314761"/>
        <w:bookmarkStart w:id="13943" w:name="_Toc67315394"/>
        <w:bookmarkStart w:id="13944" w:name="_Toc67322691"/>
        <w:bookmarkStart w:id="13945" w:name="_Toc67323328"/>
        <w:bookmarkStart w:id="13946" w:name="_Toc67406372"/>
        <w:bookmarkStart w:id="13947" w:name="_Toc67407009"/>
        <w:bookmarkStart w:id="13948" w:name="_Toc69823527"/>
        <w:bookmarkStart w:id="13949" w:name="_Toc69824234"/>
        <w:bookmarkStart w:id="13950" w:name="_Toc69913194"/>
        <w:bookmarkStart w:id="13951" w:name="_Toc69913911"/>
        <w:bookmarkStart w:id="13952" w:name="_Toc70329875"/>
        <w:bookmarkStart w:id="13953" w:name="_Toc70330285"/>
        <w:bookmarkStart w:id="13954" w:name="_Toc70330620"/>
        <w:bookmarkStart w:id="13955" w:name="_Toc70330954"/>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del>
    </w:p>
    <w:p w14:paraId="6FFCEF6D" w14:textId="403595F7" w:rsidR="00CD0122" w:rsidDel="001D72D9" w:rsidRDefault="00CD0122">
      <w:pPr>
        <w:pStyle w:val="ListParagraph"/>
        <w:numPr>
          <w:ilvl w:val="0"/>
          <w:numId w:val="111"/>
        </w:numPr>
        <w:rPr>
          <w:del w:id="13956" w:author="Liam Coleman (Student - STC)" w:date="2021-03-15T16:44:00Z"/>
        </w:rPr>
        <w:pPrChange w:id="13957" w:author="Liam Coleman" w:date="2021-04-26T11:43:00Z">
          <w:pPr>
            <w:pStyle w:val="ListParagraph"/>
            <w:numPr>
              <w:numId w:val="72"/>
            </w:numPr>
            <w:ind w:hanging="360"/>
          </w:pPr>
        </w:pPrChange>
      </w:pPr>
      <w:del w:id="13958" w:author="Liam Coleman (Student - STC)" w:date="2021-03-15T16:44:00Z">
        <w:r w:rsidDel="001D72D9">
          <w:delText>Are CG ok with us only supporting the new functionality</w:delText>
        </w:r>
        <w:r w:rsidR="00E02875" w:rsidDel="001D72D9">
          <w:delText xml:space="preserve">? </w:delText>
        </w:r>
        <w:r w:rsidR="00E02875" w:rsidRPr="00BC0D53" w:rsidDel="001D72D9">
          <w:rPr>
            <w:rStyle w:val="ReviewNotesChar"/>
          </w:rPr>
          <w:delText>TJ to ask this business question.</w:delText>
        </w:r>
        <w:bookmarkStart w:id="13959" w:name="_Toc66781650"/>
        <w:bookmarkStart w:id="13960" w:name="_Toc67314762"/>
        <w:bookmarkStart w:id="13961" w:name="_Toc67315395"/>
        <w:bookmarkStart w:id="13962" w:name="_Toc67322692"/>
        <w:bookmarkStart w:id="13963" w:name="_Toc67323329"/>
        <w:bookmarkStart w:id="13964" w:name="_Toc67406373"/>
        <w:bookmarkStart w:id="13965" w:name="_Toc67407010"/>
        <w:bookmarkStart w:id="13966" w:name="_Toc69823528"/>
        <w:bookmarkStart w:id="13967" w:name="_Toc69824235"/>
        <w:bookmarkStart w:id="13968" w:name="_Toc69913195"/>
        <w:bookmarkStart w:id="13969" w:name="_Toc69913912"/>
        <w:bookmarkStart w:id="13970" w:name="_Toc70329876"/>
        <w:bookmarkStart w:id="13971" w:name="_Toc70330286"/>
        <w:bookmarkStart w:id="13972" w:name="_Toc70330621"/>
        <w:bookmarkStart w:id="13973" w:name="_Toc70330955"/>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del>
    </w:p>
    <w:p w14:paraId="557A2B1F" w14:textId="7FFBA739" w:rsidR="00CD0122" w:rsidRPr="00BC0D53" w:rsidDel="001D72D9" w:rsidRDefault="00CD0122">
      <w:pPr>
        <w:pStyle w:val="ListParagraph"/>
        <w:numPr>
          <w:ilvl w:val="0"/>
          <w:numId w:val="111"/>
        </w:numPr>
        <w:rPr>
          <w:del w:id="13974" w:author="Liam Coleman (Student - STC)" w:date="2021-03-15T16:44:00Z"/>
          <w:rStyle w:val="ReviewNotesChar"/>
          <w:i w:val="0"/>
          <w:color w:val="auto"/>
        </w:rPr>
        <w:pPrChange w:id="13975" w:author="Liam Coleman" w:date="2021-04-26T11:43:00Z">
          <w:pPr>
            <w:pStyle w:val="ListParagraph"/>
            <w:numPr>
              <w:numId w:val="72"/>
            </w:numPr>
            <w:ind w:hanging="360"/>
          </w:pPr>
        </w:pPrChange>
      </w:pPr>
      <w:del w:id="13976" w:author="Liam Coleman (Student - STC)" w:date="2021-03-15T16:44:00Z">
        <w:r w:rsidDel="001D72D9">
          <w:delText>When to error events fire, during function call or after returned. This may cause complex threading to be implemented.</w:delText>
        </w:r>
        <w:r w:rsidR="00E02875" w:rsidDel="001D72D9">
          <w:delText xml:space="preserve"> </w:delText>
        </w:r>
        <w:r w:rsidR="00E02875" w:rsidRPr="00BC0D53" w:rsidDel="001D72D9">
          <w:rPr>
            <w:rStyle w:val="ReviewNotesChar"/>
          </w:rPr>
          <w:delText xml:space="preserve">Awaiting </w:delText>
        </w:r>
        <w:r w:rsidR="00E02875" w:rsidDel="001D72D9">
          <w:rPr>
            <w:rStyle w:val="ReviewNotesChar"/>
          </w:rPr>
          <w:delText>r</w:delText>
        </w:r>
        <w:r w:rsidR="00E02875" w:rsidRPr="00BC0D53" w:rsidDel="001D72D9">
          <w:rPr>
            <w:rStyle w:val="ReviewNotesChar"/>
          </w:rPr>
          <w:delText xml:space="preserve">eponse from </w:delText>
        </w:r>
        <w:r w:rsidR="00E02875" w:rsidDel="001D72D9">
          <w:rPr>
            <w:rStyle w:val="ReviewNotesChar"/>
          </w:rPr>
          <w:delText>CG technical team</w:delText>
        </w:r>
        <w:r w:rsidR="00E02875" w:rsidRPr="00BC0D53" w:rsidDel="001D72D9">
          <w:rPr>
            <w:rStyle w:val="ReviewNotesChar"/>
          </w:rPr>
          <w:delText>.</w:delText>
        </w:r>
        <w:bookmarkStart w:id="13977" w:name="_Toc66781651"/>
        <w:bookmarkStart w:id="13978" w:name="_Toc67314763"/>
        <w:bookmarkStart w:id="13979" w:name="_Toc67315396"/>
        <w:bookmarkStart w:id="13980" w:name="_Toc67322693"/>
        <w:bookmarkStart w:id="13981" w:name="_Toc67323330"/>
        <w:bookmarkStart w:id="13982" w:name="_Toc67406374"/>
        <w:bookmarkStart w:id="13983" w:name="_Toc67407011"/>
        <w:bookmarkStart w:id="13984" w:name="_Toc69823529"/>
        <w:bookmarkStart w:id="13985" w:name="_Toc69824236"/>
        <w:bookmarkStart w:id="13986" w:name="_Toc69913196"/>
        <w:bookmarkStart w:id="13987" w:name="_Toc69913913"/>
        <w:bookmarkStart w:id="13988" w:name="_Toc70329877"/>
        <w:bookmarkStart w:id="13989" w:name="_Toc70330287"/>
        <w:bookmarkStart w:id="13990" w:name="_Toc70330622"/>
        <w:bookmarkStart w:id="13991" w:name="_Toc7033095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del>
    </w:p>
    <w:p w14:paraId="4AD52E49" w14:textId="483DF59B" w:rsidR="00BA073D" w:rsidRPr="00BC0D53" w:rsidDel="001D72D9" w:rsidRDefault="00BA073D">
      <w:pPr>
        <w:pStyle w:val="ListParagraph"/>
        <w:numPr>
          <w:ilvl w:val="0"/>
          <w:numId w:val="111"/>
        </w:numPr>
        <w:rPr>
          <w:del w:id="13992" w:author="Liam Coleman (Student - STC)" w:date="2021-03-15T16:44:00Z"/>
          <w:rStyle w:val="ReviewNotesChar"/>
          <w:i w:val="0"/>
          <w:color w:val="auto"/>
        </w:rPr>
        <w:pPrChange w:id="13993" w:author="Liam Coleman" w:date="2021-04-26T11:43:00Z">
          <w:pPr>
            <w:pStyle w:val="ListParagraph"/>
            <w:numPr>
              <w:numId w:val="72"/>
            </w:numPr>
            <w:ind w:hanging="360"/>
          </w:pPr>
        </w:pPrChange>
      </w:pPr>
      <w:del w:id="13994" w:author="Liam Coleman (Student - STC)" w:date="2021-03-15T16:44:00Z">
        <w:r w:rsidDel="001D72D9">
          <w:rPr>
            <w:rStyle w:val="ReviewNotesChar"/>
          </w:rPr>
          <w:delText>See mail below for correspondence with CG, The loader lock issue does not seem to cause issues:</w:delText>
        </w:r>
        <w:bookmarkStart w:id="13995" w:name="_Toc66781652"/>
        <w:bookmarkStart w:id="13996" w:name="_Toc67314764"/>
        <w:bookmarkStart w:id="13997" w:name="_Toc67315397"/>
        <w:bookmarkStart w:id="13998" w:name="_Toc67322694"/>
        <w:bookmarkStart w:id="13999" w:name="_Toc67323331"/>
        <w:bookmarkStart w:id="14000" w:name="_Toc67406375"/>
        <w:bookmarkStart w:id="14001" w:name="_Toc67407012"/>
        <w:bookmarkStart w:id="14002" w:name="_Toc69823530"/>
        <w:bookmarkStart w:id="14003" w:name="_Toc69824237"/>
        <w:bookmarkStart w:id="14004" w:name="_Toc69913197"/>
        <w:bookmarkStart w:id="14005" w:name="_Toc69913914"/>
        <w:bookmarkStart w:id="14006" w:name="_Toc70329878"/>
        <w:bookmarkStart w:id="14007" w:name="_Toc70330288"/>
        <w:bookmarkStart w:id="14008" w:name="_Toc70330623"/>
        <w:bookmarkStart w:id="14009" w:name="_Toc70330957"/>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del>
    </w:p>
    <w:p w14:paraId="6F5D812E" w14:textId="0C041620" w:rsidR="00BA073D" w:rsidDel="001D72D9" w:rsidRDefault="00BA073D">
      <w:pPr>
        <w:numPr>
          <w:ilvl w:val="0"/>
          <w:numId w:val="111"/>
        </w:numPr>
        <w:rPr>
          <w:del w:id="14010" w:author="Liam Coleman (Student - STC)" w:date="2021-03-15T16:44:00Z"/>
          <w:rStyle w:val="ReviewNotesChar"/>
          <w:i w:val="0"/>
          <w:color w:val="auto"/>
        </w:rPr>
        <w:pPrChange w:id="14011" w:author="Liam Coleman" w:date="2021-04-26T11:43:00Z">
          <w:pPr/>
        </w:pPrChange>
      </w:pPr>
      <w:bookmarkStart w:id="14012" w:name="_Toc66781653"/>
      <w:bookmarkStart w:id="14013" w:name="_Toc67314765"/>
      <w:bookmarkStart w:id="14014" w:name="_Toc67315398"/>
      <w:bookmarkStart w:id="14015" w:name="_Toc67322695"/>
      <w:bookmarkStart w:id="14016" w:name="_Toc67323332"/>
      <w:bookmarkStart w:id="14017" w:name="_Toc67406376"/>
      <w:bookmarkStart w:id="14018" w:name="_Toc67407013"/>
      <w:bookmarkStart w:id="14019" w:name="_Toc69823531"/>
      <w:bookmarkStart w:id="14020" w:name="_Toc69824238"/>
      <w:bookmarkStart w:id="14021" w:name="_Toc69913198"/>
      <w:bookmarkStart w:id="14022" w:name="_Toc69913915"/>
      <w:bookmarkStart w:id="14023" w:name="_Toc70329879"/>
      <w:bookmarkStart w:id="14024" w:name="_Toc70330289"/>
      <w:bookmarkStart w:id="14025" w:name="_Toc70330624"/>
      <w:bookmarkStart w:id="14026" w:name="_Toc70330958"/>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p>
    <w:p w14:paraId="7131B9AB" w14:textId="1F61CCB2" w:rsidR="00BA073D" w:rsidDel="001D72D9" w:rsidRDefault="00BA073D">
      <w:pPr>
        <w:numPr>
          <w:ilvl w:val="0"/>
          <w:numId w:val="111"/>
        </w:numPr>
        <w:rPr>
          <w:del w:id="14027" w:author="Liam Coleman (Student - STC)" w:date="2021-03-15T16:44:00Z"/>
          <w:rStyle w:val="ReviewNotesChar"/>
          <w:i w:val="0"/>
          <w:color w:val="auto"/>
        </w:rPr>
        <w:pPrChange w:id="14028" w:author="Liam Coleman" w:date="2021-04-26T11:43:00Z">
          <w:pPr/>
        </w:pPrChange>
      </w:pPr>
      <w:del w:id="14029" w:author="Liam Coleman (Student - STC)" w:date="2021-03-15T16:44:00Z">
        <w:r w:rsidDel="001D72D9">
          <w:rPr>
            <w:rStyle w:val="ReviewNotesChar"/>
            <w:i w:val="0"/>
            <w:color w:val="auto"/>
          </w:rPr>
          <w:object w:dxaOrig="3472" w:dyaOrig="766" w14:anchorId="6A551DCD">
            <v:shape id="_x0000_i1028" type="#_x0000_t75" style="width:173pt;height:38.15pt" o:ole="">
              <v:imagedata r:id="rId149" o:title=""/>
            </v:shape>
            <o:OLEObject Type="Embed" ProgID="Package" ShapeID="_x0000_i1028" DrawAspect="Content" ObjectID="_1687243448" r:id="rId150"/>
          </w:object>
        </w:r>
        <w:bookmarkStart w:id="14030" w:name="_Toc66781654"/>
        <w:bookmarkStart w:id="14031" w:name="_Toc67314766"/>
        <w:bookmarkStart w:id="14032" w:name="_Toc67315399"/>
        <w:bookmarkStart w:id="14033" w:name="_Toc67322696"/>
        <w:bookmarkStart w:id="14034" w:name="_Toc67323333"/>
        <w:bookmarkStart w:id="14035" w:name="_Toc67406377"/>
        <w:bookmarkStart w:id="14036" w:name="_Toc67407014"/>
        <w:bookmarkStart w:id="14037" w:name="_Toc69823532"/>
        <w:bookmarkStart w:id="14038" w:name="_Toc69824239"/>
        <w:bookmarkStart w:id="14039" w:name="_Toc69913199"/>
        <w:bookmarkStart w:id="14040" w:name="_Toc69913916"/>
        <w:bookmarkStart w:id="14041" w:name="_Toc70329880"/>
        <w:bookmarkStart w:id="14042" w:name="_Toc70330290"/>
        <w:bookmarkStart w:id="14043" w:name="_Toc70330625"/>
        <w:bookmarkStart w:id="14044" w:name="_Toc7033095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del>
    </w:p>
    <w:p w14:paraId="1BACCDFC" w14:textId="05F69A6A" w:rsidR="00BA073D" w:rsidRPr="00BC0D53" w:rsidDel="001D72D9" w:rsidRDefault="00BA073D">
      <w:pPr>
        <w:numPr>
          <w:ilvl w:val="0"/>
          <w:numId w:val="111"/>
        </w:numPr>
        <w:rPr>
          <w:del w:id="14045" w:author="Liam Coleman (Student - STC)" w:date="2021-03-15T16:44:00Z"/>
          <w:rStyle w:val="ReviewNotesChar"/>
          <w:i w:val="0"/>
          <w:color w:val="auto"/>
        </w:rPr>
        <w:pPrChange w:id="14046" w:author="Liam Coleman" w:date="2021-04-26T11:43:00Z">
          <w:pPr/>
        </w:pPrChange>
      </w:pPr>
      <w:bookmarkStart w:id="14047" w:name="_Toc66781655"/>
      <w:bookmarkStart w:id="14048" w:name="_Toc67314767"/>
      <w:bookmarkStart w:id="14049" w:name="_Toc67315400"/>
      <w:bookmarkStart w:id="14050" w:name="_Toc67322697"/>
      <w:bookmarkStart w:id="14051" w:name="_Toc67323334"/>
      <w:bookmarkStart w:id="14052" w:name="_Toc67406378"/>
      <w:bookmarkStart w:id="14053" w:name="_Toc67407015"/>
      <w:bookmarkStart w:id="14054" w:name="_Toc69823533"/>
      <w:bookmarkStart w:id="14055" w:name="_Toc69824240"/>
      <w:bookmarkStart w:id="14056" w:name="_Toc69913200"/>
      <w:bookmarkStart w:id="14057" w:name="_Toc69913917"/>
      <w:bookmarkStart w:id="14058" w:name="_Toc70329881"/>
      <w:bookmarkStart w:id="14059" w:name="_Toc70330291"/>
      <w:bookmarkStart w:id="14060" w:name="_Toc70330626"/>
      <w:bookmarkStart w:id="14061" w:name="_Toc70330960"/>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p>
    <w:p w14:paraId="4F66EF93" w14:textId="608E8E80" w:rsidR="00BA073D" w:rsidDel="001D72D9" w:rsidRDefault="00BA073D">
      <w:pPr>
        <w:numPr>
          <w:ilvl w:val="0"/>
          <w:numId w:val="111"/>
        </w:numPr>
        <w:rPr>
          <w:del w:id="14062" w:author="Liam Coleman (Student - STC)" w:date="2021-03-15T16:44:00Z"/>
        </w:rPr>
        <w:pPrChange w:id="14063" w:author="Liam Coleman" w:date="2021-04-26T11:43:00Z">
          <w:pPr/>
        </w:pPrChange>
      </w:pPr>
      <w:bookmarkStart w:id="14064" w:name="_Toc66781656"/>
      <w:bookmarkStart w:id="14065" w:name="_Toc67314768"/>
      <w:bookmarkStart w:id="14066" w:name="_Toc67315401"/>
      <w:bookmarkStart w:id="14067" w:name="_Toc67322698"/>
      <w:bookmarkStart w:id="14068" w:name="_Toc67323335"/>
      <w:bookmarkStart w:id="14069" w:name="_Toc67406379"/>
      <w:bookmarkStart w:id="14070" w:name="_Toc67407016"/>
      <w:bookmarkStart w:id="14071" w:name="_Toc69823534"/>
      <w:bookmarkStart w:id="14072" w:name="_Toc69824241"/>
      <w:bookmarkStart w:id="14073" w:name="_Toc69913201"/>
      <w:bookmarkStart w:id="14074" w:name="_Toc69913918"/>
      <w:bookmarkStart w:id="14075" w:name="_Toc70329882"/>
      <w:bookmarkStart w:id="14076" w:name="_Toc70330292"/>
      <w:bookmarkStart w:id="14077" w:name="_Toc70330627"/>
      <w:bookmarkStart w:id="14078" w:name="_Toc70330961"/>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p>
    <w:p w14:paraId="3B01A8A1" w14:textId="57FDB4F7" w:rsidR="00BA073D" w:rsidDel="001D72D9" w:rsidRDefault="00BA073D">
      <w:pPr>
        <w:numPr>
          <w:ilvl w:val="0"/>
          <w:numId w:val="111"/>
        </w:numPr>
        <w:rPr>
          <w:del w:id="14079" w:author="Liam Coleman (Student - STC)" w:date="2021-03-15T16:44:00Z"/>
        </w:rPr>
        <w:pPrChange w:id="14080" w:author="Liam Coleman" w:date="2021-04-26T11:43:00Z">
          <w:pPr/>
        </w:pPrChange>
      </w:pPr>
      <w:bookmarkStart w:id="14081" w:name="_Toc66781657"/>
      <w:bookmarkStart w:id="14082" w:name="_Toc67314769"/>
      <w:bookmarkStart w:id="14083" w:name="_Toc67315402"/>
      <w:bookmarkStart w:id="14084" w:name="_Toc67322699"/>
      <w:bookmarkStart w:id="14085" w:name="_Toc67323336"/>
      <w:bookmarkStart w:id="14086" w:name="_Toc67406380"/>
      <w:bookmarkStart w:id="14087" w:name="_Toc67407017"/>
      <w:bookmarkStart w:id="14088" w:name="_Toc69823535"/>
      <w:bookmarkStart w:id="14089" w:name="_Toc69824242"/>
      <w:bookmarkStart w:id="14090" w:name="_Toc69913202"/>
      <w:bookmarkStart w:id="14091" w:name="_Toc69913919"/>
      <w:bookmarkStart w:id="14092" w:name="_Toc70329883"/>
      <w:bookmarkStart w:id="14093" w:name="_Toc70330293"/>
      <w:bookmarkStart w:id="14094" w:name="_Toc70330628"/>
      <w:bookmarkStart w:id="14095" w:name="_Toc70330962"/>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p>
    <w:p w14:paraId="49AEF43E" w14:textId="3B145A39" w:rsidR="005B278F" w:rsidDel="001D72D9" w:rsidRDefault="005B278F">
      <w:pPr>
        <w:numPr>
          <w:ilvl w:val="0"/>
          <w:numId w:val="111"/>
        </w:numPr>
        <w:rPr>
          <w:del w:id="14096" w:author="Liam Coleman (Student - STC)" w:date="2021-03-15T16:44:00Z"/>
        </w:rPr>
        <w:pPrChange w:id="14097" w:author="Liam Coleman" w:date="2021-04-26T11:43:00Z">
          <w:pPr/>
        </w:pPrChange>
      </w:pPr>
      <w:bookmarkStart w:id="14098" w:name="_Toc66781658"/>
      <w:bookmarkStart w:id="14099" w:name="_Toc67314770"/>
      <w:bookmarkStart w:id="14100" w:name="_Toc67315403"/>
      <w:bookmarkStart w:id="14101" w:name="_Toc67322700"/>
      <w:bookmarkStart w:id="14102" w:name="_Toc67323337"/>
      <w:bookmarkStart w:id="14103" w:name="_Toc67406381"/>
      <w:bookmarkStart w:id="14104" w:name="_Toc67407018"/>
      <w:bookmarkStart w:id="14105" w:name="_Toc69823536"/>
      <w:bookmarkStart w:id="14106" w:name="_Toc69824243"/>
      <w:bookmarkStart w:id="14107" w:name="_Toc69913203"/>
      <w:bookmarkStart w:id="14108" w:name="_Toc69913920"/>
      <w:bookmarkStart w:id="14109" w:name="_Toc70329884"/>
      <w:bookmarkStart w:id="14110" w:name="_Toc70330294"/>
      <w:bookmarkStart w:id="14111" w:name="_Toc70330629"/>
      <w:bookmarkStart w:id="14112" w:name="_Toc70330963"/>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p>
    <w:p w14:paraId="57DCBA80" w14:textId="598D93A5" w:rsidR="000B7CA5" w:rsidRDefault="003D6979">
      <w:pPr>
        <w:pStyle w:val="Heading1"/>
        <w:numPr>
          <w:ilvl w:val="0"/>
          <w:numId w:val="0"/>
        </w:numPr>
        <w:rPr>
          <w:ins w:id="14113" w:author="Liam Coleman" w:date="2021-03-22T15:43:00Z"/>
        </w:rPr>
        <w:pPrChange w:id="14114" w:author="Liam Coleman" w:date="2021-04-26T12:14:00Z">
          <w:pPr>
            <w:pStyle w:val="Heading1"/>
          </w:pPr>
        </w:pPrChange>
      </w:pPr>
      <w:bookmarkStart w:id="14115" w:name="_Ref383682624"/>
      <w:bookmarkStart w:id="14116" w:name="_Ref383682631"/>
      <w:bookmarkStart w:id="14117" w:name="_Toc76630294"/>
      <w:ins w:id="14118" w:author="Liam Coleman" w:date="2021-04-26T12:14:00Z">
        <w:r>
          <w:lastRenderedPageBreak/>
          <w:t>1</w:t>
        </w:r>
      </w:ins>
      <w:ins w:id="14119" w:author="Liam Coleman" w:date="2021-05-24T16:02:00Z">
        <w:r w:rsidR="00223816">
          <w:t>2</w:t>
        </w:r>
      </w:ins>
      <w:ins w:id="14120" w:author="Liam Coleman" w:date="2021-04-26T12:14:00Z">
        <w:r>
          <w:t xml:space="preserve"> </w:t>
        </w:r>
      </w:ins>
      <w:r w:rsidR="000B7CA5">
        <w:t>Contingency and Unknowns</w:t>
      </w:r>
      <w:bookmarkEnd w:id="14115"/>
      <w:bookmarkEnd w:id="14116"/>
      <w:bookmarkEnd w:id="14117"/>
    </w:p>
    <w:p w14:paraId="48C401D3" w14:textId="77777777" w:rsidR="00D9102B" w:rsidRDefault="00D9102B" w:rsidP="00D9102B">
      <w:pPr>
        <w:rPr>
          <w:ins w:id="14121" w:author="Liam Coleman" w:date="2021-03-22T15:43:00Z"/>
        </w:rPr>
      </w:pPr>
    </w:p>
    <w:p w14:paraId="28E45E04" w14:textId="050CCB95" w:rsidR="00D9102B" w:rsidRPr="006D1413" w:rsidRDefault="00D9102B">
      <w:pPr>
        <w:pPrChange w:id="14122" w:author="Liam Coleman" w:date="2021-03-22T15:43:00Z">
          <w:pPr>
            <w:pStyle w:val="Heading1"/>
          </w:pPr>
        </w:pPrChange>
      </w:pPr>
      <w:ins w:id="14123" w:author="Liam Coleman" w:date="2021-03-22T15:43:00Z">
        <w:r>
          <w:t>none</w:t>
        </w:r>
      </w:ins>
    </w:p>
    <w:p w14:paraId="49EBA162" w14:textId="32345D4B" w:rsidR="00E02875" w:rsidRPr="00BC0D53" w:rsidDel="001D72D9" w:rsidRDefault="00E02875">
      <w:pPr>
        <w:numPr>
          <w:ilvl w:val="0"/>
          <w:numId w:val="111"/>
        </w:numPr>
        <w:rPr>
          <w:del w:id="14124" w:author="Liam Coleman (Student - STC)" w:date="2021-03-15T16:44:00Z"/>
          <w:i/>
          <w:color w:val="C00000"/>
        </w:rPr>
        <w:pPrChange w:id="14125" w:author="Liam Coleman" w:date="2021-04-26T11:43:00Z">
          <w:pPr/>
        </w:pPrChange>
      </w:pPr>
      <w:del w:id="14126" w:author="Liam Coleman (Student - STC)" w:date="2021-03-15T16:44:00Z">
        <w:r w:rsidRPr="00BC0D53" w:rsidDel="001D72D9">
          <w:rPr>
            <w:i/>
            <w:color w:val="C00000"/>
          </w:rPr>
          <w:delText>All have been</w:delText>
        </w:r>
        <w:r w:rsidDel="001D72D9">
          <w:rPr>
            <w:i/>
            <w:color w:val="C00000"/>
          </w:rPr>
          <w:delText xml:space="preserve"> discussed &amp; </w:delText>
        </w:r>
        <w:r w:rsidRPr="00BC0D53" w:rsidDel="001D72D9">
          <w:rPr>
            <w:i/>
            <w:color w:val="C00000"/>
          </w:rPr>
          <w:delText>accepted at SDS review meeting.</w:delText>
        </w:r>
        <w:bookmarkStart w:id="14127" w:name="_Toc66781660"/>
        <w:bookmarkStart w:id="14128" w:name="_Toc67314772"/>
        <w:bookmarkStart w:id="14129" w:name="_Toc67315405"/>
        <w:bookmarkStart w:id="14130" w:name="_Toc67322702"/>
        <w:bookmarkStart w:id="14131" w:name="_Toc67323339"/>
        <w:bookmarkStart w:id="14132" w:name="_Toc67406383"/>
        <w:bookmarkStart w:id="14133" w:name="_Toc67407020"/>
        <w:bookmarkStart w:id="14134" w:name="_Toc69823538"/>
        <w:bookmarkStart w:id="14135" w:name="_Toc69824245"/>
        <w:bookmarkStart w:id="14136" w:name="_Toc69913205"/>
        <w:bookmarkStart w:id="14137" w:name="_Toc69913922"/>
        <w:bookmarkStart w:id="14138" w:name="_Toc70329886"/>
        <w:bookmarkStart w:id="14139" w:name="_Toc70330296"/>
        <w:bookmarkStart w:id="14140" w:name="_Toc70330631"/>
        <w:bookmarkStart w:id="14141" w:name="_Toc70330965"/>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del>
    </w:p>
    <w:p w14:paraId="6F9B011E" w14:textId="764084CD" w:rsidR="000B7CA5" w:rsidDel="001D72D9" w:rsidRDefault="000B7CA5">
      <w:pPr>
        <w:numPr>
          <w:ilvl w:val="0"/>
          <w:numId w:val="111"/>
        </w:numPr>
        <w:rPr>
          <w:del w:id="14142" w:author="Liam Coleman (Student - STC)" w:date="2021-03-15T16:44:00Z"/>
        </w:rPr>
        <w:pPrChange w:id="14143" w:author="Liam Coleman" w:date="2021-04-26T11:43:00Z">
          <w:pPr/>
        </w:pPrChange>
      </w:pPr>
      <w:del w:id="14144" w:author="Liam Coleman (Student - STC)" w:date="2021-03-15T16:44:00Z">
        <w:r w:rsidDel="001D72D9">
          <w:delText xml:space="preserve">This sections contains the known “Unknowns” which the developer needs to resolve when starting development. </w:delText>
        </w:r>
        <w:bookmarkStart w:id="14145" w:name="_Toc66781661"/>
        <w:bookmarkStart w:id="14146" w:name="_Toc67314773"/>
        <w:bookmarkStart w:id="14147" w:name="_Toc67315406"/>
        <w:bookmarkStart w:id="14148" w:name="_Toc67322703"/>
        <w:bookmarkStart w:id="14149" w:name="_Toc67323340"/>
        <w:bookmarkStart w:id="14150" w:name="_Toc67406384"/>
        <w:bookmarkStart w:id="14151" w:name="_Toc67407021"/>
        <w:bookmarkStart w:id="14152" w:name="_Toc69823539"/>
        <w:bookmarkStart w:id="14153" w:name="_Toc69824246"/>
        <w:bookmarkStart w:id="14154" w:name="_Toc69913206"/>
        <w:bookmarkStart w:id="14155" w:name="_Toc69913923"/>
        <w:bookmarkStart w:id="14156" w:name="_Toc70329887"/>
        <w:bookmarkStart w:id="14157" w:name="_Toc70330297"/>
        <w:bookmarkStart w:id="14158" w:name="_Toc70330632"/>
        <w:bookmarkStart w:id="14159" w:name="_Toc70330966"/>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del>
    </w:p>
    <w:p w14:paraId="2886D7E8" w14:textId="65BD1509" w:rsidR="000B7CA5" w:rsidDel="001D72D9" w:rsidRDefault="00302C05">
      <w:pPr>
        <w:numPr>
          <w:ilvl w:val="0"/>
          <w:numId w:val="111"/>
        </w:numPr>
        <w:rPr>
          <w:del w:id="14160" w:author="Liam Coleman (Student - STC)" w:date="2021-03-15T16:44:00Z"/>
        </w:rPr>
        <w:pPrChange w:id="14161" w:author="Liam Coleman" w:date="2021-04-26T11:43:00Z">
          <w:pPr/>
        </w:pPrChange>
      </w:pPr>
      <w:del w:id="14162" w:author="Liam Coleman (Student - STC)" w:date="2021-03-15T16:44:00Z">
        <w:r w:rsidDel="001D72D9">
          <w:delText>Also listed are potential issue that required contingency planning</w:delText>
        </w:r>
        <w:r w:rsidR="000B7CA5" w:rsidDel="001D72D9">
          <w:delText>.</w:delText>
        </w:r>
        <w:bookmarkStart w:id="14163" w:name="_Toc66781662"/>
        <w:bookmarkStart w:id="14164" w:name="_Toc67314774"/>
        <w:bookmarkStart w:id="14165" w:name="_Toc67315407"/>
        <w:bookmarkStart w:id="14166" w:name="_Toc67322704"/>
        <w:bookmarkStart w:id="14167" w:name="_Toc67323341"/>
        <w:bookmarkStart w:id="14168" w:name="_Toc67406385"/>
        <w:bookmarkStart w:id="14169" w:name="_Toc67407022"/>
        <w:bookmarkStart w:id="14170" w:name="_Toc69823540"/>
        <w:bookmarkStart w:id="14171" w:name="_Toc69824247"/>
        <w:bookmarkStart w:id="14172" w:name="_Toc69913207"/>
        <w:bookmarkStart w:id="14173" w:name="_Toc69913924"/>
        <w:bookmarkStart w:id="14174" w:name="_Toc70329888"/>
        <w:bookmarkStart w:id="14175" w:name="_Toc70330298"/>
        <w:bookmarkStart w:id="14176" w:name="_Toc70330633"/>
        <w:bookmarkStart w:id="14177" w:name="_Toc70330967"/>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del>
    </w:p>
    <w:p w14:paraId="5815AA6F" w14:textId="3B82A23D" w:rsidR="00302C05" w:rsidDel="001D72D9" w:rsidRDefault="00302C05">
      <w:pPr>
        <w:numPr>
          <w:ilvl w:val="0"/>
          <w:numId w:val="111"/>
        </w:numPr>
        <w:rPr>
          <w:del w:id="14178" w:author="Liam Coleman (Student - STC)" w:date="2021-03-15T16:44:00Z"/>
        </w:rPr>
        <w:pPrChange w:id="14179" w:author="Liam Coleman" w:date="2021-04-26T11:43:00Z">
          <w:pPr/>
        </w:pPrChange>
      </w:pPr>
      <w:del w:id="14180" w:author="Liam Coleman (Student - STC)" w:date="2021-03-15T16:44:00Z">
        <w:r w:rsidDel="001D72D9">
          <w:delText>Both Contingencies &amp; Unknowns could have an effect on the estimated schedule and should be accommodated by all project Stakeholders.</w:delText>
        </w:r>
        <w:bookmarkStart w:id="14181" w:name="_Toc66781663"/>
        <w:bookmarkStart w:id="14182" w:name="_Toc67314775"/>
        <w:bookmarkStart w:id="14183" w:name="_Toc67315408"/>
        <w:bookmarkStart w:id="14184" w:name="_Toc67322705"/>
        <w:bookmarkStart w:id="14185" w:name="_Toc67323342"/>
        <w:bookmarkStart w:id="14186" w:name="_Toc67406386"/>
        <w:bookmarkStart w:id="14187" w:name="_Toc67407023"/>
        <w:bookmarkStart w:id="14188" w:name="_Toc69823541"/>
        <w:bookmarkStart w:id="14189" w:name="_Toc69824248"/>
        <w:bookmarkStart w:id="14190" w:name="_Toc69913208"/>
        <w:bookmarkStart w:id="14191" w:name="_Toc69913925"/>
        <w:bookmarkStart w:id="14192" w:name="_Toc70329889"/>
        <w:bookmarkStart w:id="14193" w:name="_Toc70330299"/>
        <w:bookmarkStart w:id="14194" w:name="_Toc70330634"/>
        <w:bookmarkStart w:id="14195" w:name="_Toc70330968"/>
        <w:bookmarkEnd w:id="14181"/>
        <w:bookmarkEnd w:id="14182"/>
        <w:bookmarkEnd w:id="14183"/>
        <w:bookmarkEnd w:id="14184"/>
        <w:bookmarkEnd w:id="14185"/>
        <w:bookmarkEnd w:id="14186"/>
        <w:bookmarkEnd w:id="14187"/>
        <w:bookmarkEnd w:id="14188"/>
        <w:bookmarkEnd w:id="14189"/>
        <w:bookmarkEnd w:id="14190"/>
        <w:bookmarkEnd w:id="14191"/>
        <w:bookmarkEnd w:id="14192"/>
        <w:bookmarkEnd w:id="14193"/>
        <w:bookmarkEnd w:id="14194"/>
        <w:bookmarkEnd w:id="14195"/>
      </w:del>
    </w:p>
    <w:p w14:paraId="52384548" w14:textId="25C83B4E" w:rsidR="000B7CA5" w:rsidDel="001D72D9" w:rsidRDefault="000B7CA5">
      <w:pPr>
        <w:pStyle w:val="Heading2"/>
        <w:numPr>
          <w:ilvl w:val="1"/>
          <w:numId w:val="111"/>
        </w:numPr>
        <w:ind w:left="1134" w:hanging="1134"/>
        <w:rPr>
          <w:del w:id="14196" w:author="Liam Coleman (Student - STC)" w:date="2021-03-15T16:44:00Z"/>
        </w:rPr>
        <w:pPrChange w:id="14197" w:author="Liam Coleman" w:date="2021-04-26T11:43:00Z">
          <w:pPr>
            <w:pStyle w:val="Heading2"/>
          </w:pPr>
        </w:pPrChange>
      </w:pPr>
      <w:del w:id="14198" w:author="Liam Coleman (Student - STC)" w:date="2021-03-15T16:44:00Z">
        <w:r w:rsidDel="001D72D9">
          <w:delText>Unknowns</w:delText>
        </w:r>
        <w:bookmarkStart w:id="14199" w:name="_Toc66781664"/>
        <w:bookmarkStart w:id="14200" w:name="_Toc67314776"/>
        <w:bookmarkStart w:id="14201" w:name="_Toc67315409"/>
        <w:bookmarkStart w:id="14202" w:name="_Toc67322706"/>
        <w:bookmarkStart w:id="14203" w:name="_Toc67323343"/>
        <w:bookmarkStart w:id="14204" w:name="_Toc67406387"/>
        <w:bookmarkStart w:id="14205" w:name="_Toc67407024"/>
        <w:bookmarkStart w:id="14206" w:name="_Toc69823542"/>
        <w:bookmarkStart w:id="14207" w:name="_Toc69824249"/>
        <w:bookmarkStart w:id="14208" w:name="_Toc69913209"/>
        <w:bookmarkStart w:id="14209" w:name="_Toc69913926"/>
        <w:bookmarkStart w:id="14210" w:name="_Toc70329890"/>
        <w:bookmarkStart w:id="14211" w:name="_Toc70330300"/>
        <w:bookmarkStart w:id="14212" w:name="_Toc70330635"/>
        <w:bookmarkStart w:id="14213" w:name="_Toc70330969"/>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del>
    </w:p>
    <w:p w14:paraId="53C6B6A5" w14:textId="7FDF14E3" w:rsidR="000B7CA5" w:rsidRPr="00BC0D53" w:rsidDel="001D72D9" w:rsidRDefault="000B7CA5">
      <w:pPr>
        <w:pStyle w:val="ListParagraph"/>
        <w:numPr>
          <w:ilvl w:val="0"/>
          <w:numId w:val="111"/>
        </w:numPr>
        <w:rPr>
          <w:del w:id="14214" w:author="Liam Coleman (Student - STC)" w:date="2021-03-15T16:44:00Z"/>
          <w:rStyle w:val="ReviewNotesChar"/>
        </w:rPr>
        <w:pPrChange w:id="14215" w:author="Liam Coleman" w:date="2021-04-26T11:43:00Z">
          <w:pPr>
            <w:pStyle w:val="ListParagraph"/>
            <w:numPr>
              <w:numId w:val="74"/>
            </w:numPr>
            <w:ind w:hanging="360"/>
          </w:pPr>
        </w:pPrChange>
      </w:pPr>
      <w:del w:id="14216" w:author="Liam Coleman (Student - STC)" w:date="2021-03-15T16:44:00Z">
        <w:r w:rsidDel="001D72D9">
          <w:delText>When do CG Error Events fire, during or after Function call. This may require a threading model</w:delText>
        </w:r>
        <w:r w:rsidR="00BA073D" w:rsidDel="001D72D9">
          <w:delText xml:space="preserve">. </w:delText>
        </w:r>
        <w:r w:rsidR="00BA073D" w:rsidRPr="00BC0D53" w:rsidDel="001D72D9">
          <w:rPr>
            <w:rStyle w:val="ReviewNotesChar"/>
          </w:rPr>
          <w:delText>[TG] Cash ok with model.</w:delText>
        </w:r>
        <w:bookmarkStart w:id="14217" w:name="_Toc66781665"/>
        <w:bookmarkStart w:id="14218" w:name="_Toc67314777"/>
        <w:bookmarkStart w:id="14219" w:name="_Toc67315410"/>
        <w:bookmarkStart w:id="14220" w:name="_Toc67322707"/>
        <w:bookmarkStart w:id="14221" w:name="_Toc67323344"/>
        <w:bookmarkStart w:id="14222" w:name="_Toc67406388"/>
        <w:bookmarkStart w:id="14223" w:name="_Toc67407025"/>
        <w:bookmarkStart w:id="14224" w:name="_Toc69823543"/>
        <w:bookmarkStart w:id="14225" w:name="_Toc69824250"/>
        <w:bookmarkStart w:id="14226" w:name="_Toc69913210"/>
        <w:bookmarkStart w:id="14227" w:name="_Toc69913927"/>
        <w:bookmarkStart w:id="14228" w:name="_Toc70329891"/>
        <w:bookmarkStart w:id="14229" w:name="_Toc70330301"/>
        <w:bookmarkStart w:id="14230" w:name="_Toc70330636"/>
        <w:bookmarkStart w:id="14231" w:name="_Toc70330970"/>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del>
    </w:p>
    <w:p w14:paraId="0959A978" w14:textId="774DD601" w:rsidR="000B7CA5" w:rsidDel="001D72D9" w:rsidRDefault="000B7CA5">
      <w:pPr>
        <w:pStyle w:val="ListParagraph"/>
        <w:numPr>
          <w:ilvl w:val="0"/>
          <w:numId w:val="111"/>
        </w:numPr>
        <w:rPr>
          <w:del w:id="14232" w:author="Liam Coleman (Student - STC)" w:date="2021-03-15T16:44:00Z"/>
        </w:rPr>
        <w:pPrChange w:id="14233" w:author="Liam Coleman" w:date="2021-04-26T11:43:00Z">
          <w:pPr>
            <w:pStyle w:val="ListParagraph"/>
            <w:numPr>
              <w:numId w:val="74"/>
            </w:numPr>
            <w:ind w:hanging="360"/>
          </w:pPr>
        </w:pPrChange>
      </w:pPr>
      <w:del w:id="14234" w:author="Liam Coleman (Student - STC)" w:date="2021-03-15T16:44:00Z">
        <w:r w:rsidDel="001D72D9">
          <w:delText>Understanding of _Read_Key inner working, training required.</w:delText>
        </w:r>
        <w:bookmarkStart w:id="14235" w:name="_Toc66781666"/>
        <w:bookmarkStart w:id="14236" w:name="_Toc67314778"/>
        <w:bookmarkStart w:id="14237" w:name="_Toc67315411"/>
        <w:bookmarkStart w:id="14238" w:name="_Toc67322708"/>
        <w:bookmarkStart w:id="14239" w:name="_Toc67323345"/>
        <w:bookmarkStart w:id="14240" w:name="_Toc67406389"/>
        <w:bookmarkStart w:id="14241" w:name="_Toc67407026"/>
        <w:bookmarkStart w:id="14242" w:name="_Toc69823544"/>
        <w:bookmarkStart w:id="14243" w:name="_Toc69824251"/>
        <w:bookmarkStart w:id="14244" w:name="_Toc69913211"/>
        <w:bookmarkStart w:id="14245" w:name="_Toc69913928"/>
        <w:bookmarkStart w:id="14246" w:name="_Toc70329892"/>
        <w:bookmarkStart w:id="14247" w:name="_Toc70330302"/>
        <w:bookmarkStart w:id="14248" w:name="_Toc70330637"/>
        <w:bookmarkStart w:id="14249" w:name="_Toc70330971"/>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del>
    </w:p>
    <w:p w14:paraId="4FC705AF" w14:textId="63F54061" w:rsidR="000B7CA5" w:rsidDel="001D72D9" w:rsidRDefault="000B7CA5">
      <w:pPr>
        <w:pStyle w:val="ListParagraph"/>
        <w:numPr>
          <w:ilvl w:val="0"/>
          <w:numId w:val="111"/>
        </w:numPr>
        <w:rPr>
          <w:del w:id="14250" w:author="Liam Coleman (Student - STC)" w:date="2021-03-15T16:44:00Z"/>
        </w:rPr>
        <w:pPrChange w:id="14251" w:author="Liam Coleman" w:date="2021-04-26T11:43:00Z">
          <w:pPr>
            <w:pStyle w:val="ListParagraph"/>
            <w:numPr>
              <w:numId w:val="74"/>
            </w:numPr>
            <w:ind w:hanging="360"/>
          </w:pPr>
        </w:pPrChange>
      </w:pPr>
      <w:del w:id="14252" w:author="Liam Coleman (Student - STC)" w:date="2021-03-15T16:44:00Z">
        <w:r w:rsidDel="001D72D9">
          <w:delText>Areas in Code where the Drawer kicks</w:delText>
        </w:r>
        <w:bookmarkStart w:id="14253" w:name="_Toc66781667"/>
        <w:bookmarkStart w:id="14254" w:name="_Toc67314779"/>
        <w:bookmarkStart w:id="14255" w:name="_Toc67315412"/>
        <w:bookmarkStart w:id="14256" w:name="_Toc67322709"/>
        <w:bookmarkStart w:id="14257" w:name="_Toc67323346"/>
        <w:bookmarkStart w:id="14258" w:name="_Toc67406390"/>
        <w:bookmarkStart w:id="14259" w:name="_Toc67407027"/>
        <w:bookmarkStart w:id="14260" w:name="_Toc69823545"/>
        <w:bookmarkStart w:id="14261" w:name="_Toc69824252"/>
        <w:bookmarkStart w:id="14262" w:name="_Toc69913212"/>
        <w:bookmarkStart w:id="14263" w:name="_Toc69913929"/>
        <w:bookmarkStart w:id="14264" w:name="_Toc70329893"/>
        <w:bookmarkStart w:id="14265" w:name="_Toc70330303"/>
        <w:bookmarkStart w:id="14266" w:name="_Toc70330638"/>
        <w:bookmarkStart w:id="14267" w:name="_Toc7033097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del>
    </w:p>
    <w:p w14:paraId="2131E10B" w14:textId="3118CB45" w:rsidR="000B7CA5" w:rsidDel="001D72D9" w:rsidRDefault="000B7CA5">
      <w:pPr>
        <w:pStyle w:val="ListParagraph"/>
        <w:numPr>
          <w:ilvl w:val="0"/>
          <w:numId w:val="111"/>
        </w:numPr>
        <w:rPr>
          <w:del w:id="14268" w:author="Liam Coleman (Student - STC)" w:date="2021-03-15T16:44:00Z"/>
        </w:rPr>
        <w:pPrChange w:id="14269" w:author="Liam Coleman" w:date="2021-04-26T11:43:00Z">
          <w:pPr>
            <w:pStyle w:val="ListParagraph"/>
            <w:numPr>
              <w:numId w:val="74"/>
            </w:numPr>
            <w:ind w:hanging="360"/>
          </w:pPr>
        </w:pPrChange>
      </w:pPr>
      <w:del w:id="14270" w:author="Liam Coleman (Student - STC)" w:date="2021-03-15T16:44:00Z">
        <w:r w:rsidDel="001D72D9">
          <w:delText>All other features that can be effect by single drawer</w:delText>
        </w:r>
        <w:bookmarkStart w:id="14271" w:name="_Toc66781668"/>
        <w:bookmarkStart w:id="14272" w:name="_Toc67314780"/>
        <w:bookmarkStart w:id="14273" w:name="_Toc67315413"/>
        <w:bookmarkStart w:id="14274" w:name="_Toc67322710"/>
        <w:bookmarkStart w:id="14275" w:name="_Toc67323347"/>
        <w:bookmarkStart w:id="14276" w:name="_Toc67406391"/>
        <w:bookmarkStart w:id="14277" w:name="_Toc67407028"/>
        <w:bookmarkStart w:id="14278" w:name="_Toc69823546"/>
        <w:bookmarkStart w:id="14279" w:name="_Toc69824253"/>
        <w:bookmarkStart w:id="14280" w:name="_Toc69913213"/>
        <w:bookmarkStart w:id="14281" w:name="_Toc69913930"/>
        <w:bookmarkStart w:id="14282" w:name="_Toc70329894"/>
        <w:bookmarkStart w:id="14283" w:name="_Toc70330304"/>
        <w:bookmarkStart w:id="14284" w:name="_Toc70330639"/>
        <w:bookmarkStart w:id="14285" w:name="_Toc70330973"/>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del>
    </w:p>
    <w:p w14:paraId="11932E01" w14:textId="676B40EF" w:rsidR="000B7CA5" w:rsidDel="001D72D9" w:rsidRDefault="000B7CA5">
      <w:pPr>
        <w:pStyle w:val="ListParagraph"/>
        <w:numPr>
          <w:ilvl w:val="0"/>
          <w:numId w:val="111"/>
        </w:numPr>
        <w:rPr>
          <w:del w:id="14286" w:author="Liam Coleman (Student - STC)" w:date="2021-03-15T16:44:00Z"/>
        </w:rPr>
        <w:pPrChange w:id="14287" w:author="Liam Coleman" w:date="2021-04-26T11:43:00Z">
          <w:pPr>
            <w:pStyle w:val="ListParagraph"/>
            <w:numPr>
              <w:numId w:val="74"/>
            </w:numPr>
            <w:ind w:hanging="360"/>
          </w:pPr>
        </w:pPrChange>
      </w:pPr>
      <w:del w:id="14288" w:author="Liam Coleman (Student - STC)" w:date="2021-03-15T16:44:00Z">
        <w:r w:rsidDel="001D72D9">
          <w:delText>What design pattern to use to call CG function in one central place</w:delText>
        </w:r>
        <w:r w:rsidRPr="00BC0D53" w:rsidDel="001D72D9">
          <w:rPr>
            <w:rStyle w:val="ReviewNotesChar"/>
          </w:rPr>
          <w:delText>.</w:delText>
        </w:r>
        <w:r w:rsidR="00BA073D" w:rsidRPr="00BC0D53" w:rsidDel="001D72D9">
          <w:rPr>
            <w:rStyle w:val="ReviewNotesChar"/>
          </w:rPr>
          <w:delText xml:space="preserve"> [TG] Strategy Pattern to be used.</w:delText>
        </w:r>
        <w:bookmarkStart w:id="14289" w:name="_Toc66781669"/>
        <w:bookmarkStart w:id="14290" w:name="_Toc67314781"/>
        <w:bookmarkStart w:id="14291" w:name="_Toc67315414"/>
        <w:bookmarkStart w:id="14292" w:name="_Toc67322711"/>
        <w:bookmarkStart w:id="14293" w:name="_Toc67323348"/>
        <w:bookmarkStart w:id="14294" w:name="_Toc67406392"/>
        <w:bookmarkStart w:id="14295" w:name="_Toc67407029"/>
        <w:bookmarkStart w:id="14296" w:name="_Toc69823547"/>
        <w:bookmarkStart w:id="14297" w:name="_Toc69824254"/>
        <w:bookmarkStart w:id="14298" w:name="_Toc69913214"/>
        <w:bookmarkStart w:id="14299" w:name="_Toc69913931"/>
        <w:bookmarkStart w:id="14300" w:name="_Toc70329895"/>
        <w:bookmarkStart w:id="14301" w:name="_Toc70330305"/>
        <w:bookmarkStart w:id="14302" w:name="_Toc70330640"/>
        <w:bookmarkStart w:id="14303" w:name="_Toc70330974"/>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del>
    </w:p>
    <w:p w14:paraId="56588905" w14:textId="0F3B9682" w:rsidR="0022572A" w:rsidDel="001D72D9" w:rsidRDefault="0022572A">
      <w:pPr>
        <w:pStyle w:val="ListParagraph"/>
        <w:numPr>
          <w:ilvl w:val="0"/>
          <w:numId w:val="111"/>
        </w:numPr>
        <w:rPr>
          <w:del w:id="14304" w:author="Liam Coleman (Student - STC)" w:date="2021-03-15T16:44:00Z"/>
        </w:rPr>
        <w:pPrChange w:id="14305" w:author="Liam Coleman" w:date="2021-04-26T11:43:00Z">
          <w:pPr>
            <w:pStyle w:val="ListParagraph"/>
            <w:numPr>
              <w:numId w:val="74"/>
            </w:numPr>
            <w:ind w:hanging="360"/>
          </w:pPr>
        </w:pPrChange>
      </w:pPr>
      <w:del w:id="14306" w:author="Liam Coleman (Student - STC)" w:date="2021-03-15T16:44:00Z">
        <w:r w:rsidDel="001D72D9">
          <w:delText>The adjustments to the CBE_Addons dll for CG logging requirement</w:delText>
        </w:r>
        <w:r w:rsidR="00395CD8" w:rsidDel="001D72D9">
          <w:delText>s</w:delText>
        </w:r>
        <w:r w:rsidDel="001D72D9">
          <w:delText>.</w:delText>
        </w:r>
        <w:bookmarkStart w:id="14307" w:name="_Toc66781670"/>
        <w:bookmarkStart w:id="14308" w:name="_Toc67314782"/>
        <w:bookmarkStart w:id="14309" w:name="_Toc67315415"/>
        <w:bookmarkStart w:id="14310" w:name="_Toc67322712"/>
        <w:bookmarkStart w:id="14311" w:name="_Toc67323349"/>
        <w:bookmarkStart w:id="14312" w:name="_Toc67406393"/>
        <w:bookmarkStart w:id="14313" w:name="_Toc67407030"/>
        <w:bookmarkStart w:id="14314" w:name="_Toc69823548"/>
        <w:bookmarkStart w:id="14315" w:name="_Toc69824255"/>
        <w:bookmarkStart w:id="14316" w:name="_Toc69913215"/>
        <w:bookmarkStart w:id="14317" w:name="_Toc69913932"/>
        <w:bookmarkStart w:id="14318" w:name="_Toc70329896"/>
        <w:bookmarkStart w:id="14319" w:name="_Toc70330306"/>
        <w:bookmarkStart w:id="14320" w:name="_Toc70330641"/>
        <w:bookmarkStart w:id="14321" w:name="_Toc70330975"/>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del>
    </w:p>
    <w:p w14:paraId="1D8D688C" w14:textId="4828E3E0" w:rsidR="00875712" w:rsidRPr="00BC0D53" w:rsidDel="001D72D9" w:rsidRDefault="00875712">
      <w:pPr>
        <w:pStyle w:val="ListParagraph"/>
        <w:numPr>
          <w:ilvl w:val="0"/>
          <w:numId w:val="111"/>
        </w:numPr>
        <w:rPr>
          <w:del w:id="14322" w:author="Liam Coleman (Student - STC)" w:date="2021-03-15T16:44:00Z"/>
          <w:i/>
          <w:color w:val="C00000"/>
        </w:rPr>
        <w:pPrChange w:id="14323" w:author="Liam Coleman" w:date="2021-04-26T11:43:00Z">
          <w:pPr>
            <w:pStyle w:val="ListParagraph"/>
            <w:numPr>
              <w:numId w:val="74"/>
            </w:numPr>
            <w:ind w:hanging="360"/>
          </w:pPr>
        </w:pPrChange>
      </w:pPr>
      <w:del w:id="14324" w:author="Liam Coleman (Student - STC)" w:date="2021-03-15T16:44:00Z">
        <w:r w:rsidRPr="00BC0D53" w:rsidDel="001D72D9">
          <w:rPr>
            <w:i/>
            <w:color w:val="C00000"/>
          </w:rPr>
          <w:delText xml:space="preserve">Research using dual currency to display </w:delText>
        </w:r>
        <w:r w:rsidRPr="00BC0D53" w:rsidDel="001D72D9">
          <w:rPr>
            <w:b/>
            <w:i/>
            <w:color w:val="C00000"/>
          </w:rPr>
          <w:delText>Amount</w:delText>
        </w:r>
        <w:r w:rsidR="00A7131C" w:rsidDel="001D72D9">
          <w:rPr>
            <w:b/>
            <w:i/>
            <w:color w:val="C00000"/>
          </w:rPr>
          <w:delText>Insert</w:delText>
        </w:r>
        <w:r w:rsidRPr="00BC0D53" w:rsidDel="001D72D9">
          <w:rPr>
            <w:b/>
            <w:i/>
            <w:color w:val="C00000"/>
          </w:rPr>
          <w:delText>ed</w:delText>
        </w:r>
        <w:r w:rsidRPr="00BC0D53" w:rsidDel="001D72D9">
          <w:rPr>
            <w:i/>
            <w:color w:val="C00000"/>
          </w:rPr>
          <w:delText xml:space="preserve"> and </w:delText>
        </w:r>
        <w:r w:rsidRPr="00BC0D53" w:rsidDel="001D72D9">
          <w:rPr>
            <w:b/>
            <w:i/>
            <w:color w:val="C00000"/>
          </w:rPr>
          <w:delText>SaleTotal.</w:delText>
        </w:r>
        <w:bookmarkStart w:id="14325" w:name="_Toc66781671"/>
        <w:bookmarkStart w:id="14326" w:name="_Toc67314783"/>
        <w:bookmarkStart w:id="14327" w:name="_Toc67315416"/>
        <w:bookmarkStart w:id="14328" w:name="_Toc67322713"/>
        <w:bookmarkStart w:id="14329" w:name="_Toc67323350"/>
        <w:bookmarkStart w:id="14330" w:name="_Toc67406394"/>
        <w:bookmarkStart w:id="14331" w:name="_Toc67407031"/>
        <w:bookmarkStart w:id="14332" w:name="_Toc69823549"/>
        <w:bookmarkStart w:id="14333" w:name="_Toc69824256"/>
        <w:bookmarkStart w:id="14334" w:name="_Toc69913216"/>
        <w:bookmarkStart w:id="14335" w:name="_Toc69913933"/>
        <w:bookmarkStart w:id="14336" w:name="_Toc70329897"/>
        <w:bookmarkStart w:id="14337" w:name="_Toc70330307"/>
        <w:bookmarkStart w:id="14338" w:name="_Toc70330642"/>
        <w:bookmarkStart w:id="14339" w:name="_Toc70330976"/>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del>
    </w:p>
    <w:p w14:paraId="54F093A2" w14:textId="24997FB4" w:rsidR="000B7CA5" w:rsidDel="001D72D9" w:rsidRDefault="000B7CA5">
      <w:pPr>
        <w:pStyle w:val="Heading2"/>
        <w:numPr>
          <w:ilvl w:val="1"/>
          <w:numId w:val="111"/>
        </w:numPr>
        <w:ind w:left="1134" w:hanging="1134"/>
        <w:rPr>
          <w:del w:id="14340" w:author="Liam Coleman (Student - STC)" w:date="2021-03-15T16:44:00Z"/>
        </w:rPr>
        <w:pPrChange w:id="14341" w:author="Liam Coleman" w:date="2021-04-26T11:43:00Z">
          <w:pPr>
            <w:pStyle w:val="Heading2"/>
          </w:pPr>
        </w:pPrChange>
      </w:pPr>
      <w:del w:id="14342" w:author="Liam Coleman (Student - STC)" w:date="2021-03-15T16:44:00Z">
        <w:r w:rsidDel="001D72D9">
          <w:delText>Contingency</w:delText>
        </w:r>
        <w:bookmarkStart w:id="14343" w:name="_Toc66781672"/>
        <w:bookmarkStart w:id="14344" w:name="_Toc67314784"/>
        <w:bookmarkStart w:id="14345" w:name="_Toc67315417"/>
        <w:bookmarkStart w:id="14346" w:name="_Toc67322714"/>
        <w:bookmarkStart w:id="14347" w:name="_Toc67323351"/>
        <w:bookmarkStart w:id="14348" w:name="_Toc67406395"/>
        <w:bookmarkStart w:id="14349" w:name="_Toc67407032"/>
        <w:bookmarkStart w:id="14350" w:name="_Toc69823550"/>
        <w:bookmarkStart w:id="14351" w:name="_Toc69824257"/>
        <w:bookmarkStart w:id="14352" w:name="_Toc69913217"/>
        <w:bookmarkStart w:id="14353" w:name="_Toc69913934"/>
        <w:bookmarkStart w:id="14354" w:name="_Toc70329898"/>
        <w:bookmarkStart w:id="14355" w:name="_Toc70330308"/>
        <w:bookmarkStart w:id="14356" w:name="_Toc70330643"/>
        <w:bookmarkStart w:id="14357" w:name="_Toc70330977"/>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del>
    </w:p>
    <w:p w14:paraId="2C5C8059" w14:textId="2FE2613B" w:rsidR="000B7CA5" w:rsidRPr="000B7CA5" w:rsidDel="001D72D9" w:rsidRDefault="000B7CA5">
      <w:pPr>
        <w:numPr>
          <w:ilvl w:val="0"/>
          <w:numId w:val="111"/>
        </w:numPr>
        <w:rPr>
          <w:del w:id="14358" w:author="Liam Coleman (Student - STC)" w:date="2021-03-15T16:44:00Z"/>
        </w:rPr>
        <w:pPrChange w:id="14359" w:author="Liam Coleman" w:date="2021-04-26T11:43:00Z">
          <w:pPr/>
        </w:pPrChange>
      </w:pPr>
      <w:del w:id="14360" w:author="Liam Coleman (Student - STC)" w:date="2021-03-15T16:44:00Z">
        <w:r w:rsidDel="001D72D9">
          <w:delText>The following highlight areas which may require contingency planning</w:delText>
        </w:r>
        <w:bookmarkStart w:id="14361" w:name="_Toc66781673"/>
        <w:bookmarkStart w:id="14362" w:name="_Toc67314785"/>
        <w:bookmarkStart w:id="14363" w:name="_Toc67315418"/>
        <w:bookmarkStart w:id="14364" w:name="_Toc67322715"/>
        <w:bookmarkStart w:id="14365" w:name="_Toc67323352"/>
        <w:bookmarkStart w:id="14366" w:name="_Toc67406396"/>
        <w:bookmarkStart w:id="14367" w:name="_Toc67407033"/>
        <w:bookmarkStart w:id="14368" w:name="_Toc69823551"/>
        <w:bookmarkStart w:id="14369" w:name="_Toc69824258"/>
        <w:bookmarkStart w:id="14370" w:name="_Toc69913218"/>
        <w:bookmarkStart w:id="14371" w:name="_Toc69913935"/>
        <w:bookmarkStart w:id="14372" w:name="_Toc70329899"/>
        <w:bookmarkStart w:id="14373" w:name="_Toc70330309"/>
        <w:bookmarkStart w:id="14374" w:name="_Toc70330644"/>
        <w:bookmarkStart w:id="14375" w:name="_Toc70330978"/>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del>
    </w:p>
    <w:p w14:paraId="73B4AFA5" w14:textId="41CDD9CB" w:rsidR="000B7CA5" w:rsidDel="001D72D9" w:rsidRDefault="000B7CA5">
      <w:pPr>
        <w:pStyle w:val="ListParagraph"/>
        <w:numPr>
          <w:ilvl w:val="0"/>
          <w:numId w:val="111"/>
        </w:numPr>
        <w:rPr>
          <w:del w:id="14376" w:author="Liam Coleman (Student - STC)" w:date="2021-03-15T16:44:00Z"/>
        </w:rPr>
        <w:pPrChange w:id="14377" w:author="Liam Coleman" w:date="2021-04-26T11:43:00Z">
          <w:pPr>
            <w:pStyle w:val="ListParagraph"/>
            <w:numPr>
              <w:numId w:val="75"/>
            </w:numPr>
            <w:ind w:hanging="360"/>
          </w:pPr>
        </w:pPrChange>
      </w:pPr>
      <w:del w:id="14378" w:author="Liam Coleman (Student - STC)" w:date="2021-03-15T16:44:00Z">
        <w:r w:rsidDel="001D72D9">
          <w:delText>Unknowns take long time to resolve</w:delText>
        </w:r>
        <w:bookmarkStart w:id="14379" w:name="_Toc66781674"/>
        <w:bookmarkStart w:id="14380" w:name="_Toc67314786"/>
        <w:bookmarkStart w:id="14381" w:name="_Toc67315419"/>
        <w:bookmarkStart w:id="14382" w:name="_Toc67322716"/>
        <w:bookmarkStart w:id="14383" w:name="_Toc67323353"/>
        <w:bookmarkStart w:id="14384" w:name="_Toc67406397"/>
        <w:bookmarkStart w:id="14385" w:name="_Toc67407034"/>
        <w:bookmarkStart w:id="14386" w:name="_Toc69823552"/>
        <w:bookmarkStart w:id="14387" w:name="_Toc69824259"/>
        <w:bookmarkStart w:id="14388" w:name="_Toc69913219"/>
        <w:bookmarkStart w:id="14389" w:name="_Toc69913936"/>
        <w:bookmarkStart w:id="14390" w:name="_Toc70329900"/>
        <w:bookmarkStart w:id="14391" w:name="_Toc70330310"/>
        <w:bookmarkStart w:id="14392" w:name="_Toc70330645"/>
        <w:bookmarkStart w:id="14393" w:name="_Toc70330979"/>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del>
    </w:p>
    <w:p w14:paraId="75C33A8F" w14:textId="71F07286" w:rsidR="000B7CA5" w:rsidDel="001D72D9" w:rsidRDefault="000B7CA5">
      <w:pPr>
        <w:pStyle w:val="ListParagraph"/>
        <w:numPr>
          <w:ilvl w:val="0"/>
          <w:numId w:val="111"/>
        </w:numPr>
        <w:rPr>
          <w:del w:id="14394" w:author="Liam Coleman (Student - STC)" w:date="2021-03-15T16:44:00Z"/>
        </w:rPr>
        <w:pPrChange w:id="14395" w:author="Liam Coleman" w:date="2021-04-26T11:43:00Z">
          <w:pPr>
            <w:pStyle w:val="ListParagraph"/>
            <w:numPr>
              <w:numId w:val="75"/>
            </w:numPr>
            <w:ind w:hanging="360"/>
          </w:pPr>
        </w:pPrChange>
      </w:pPr>
      <w:del w:id="14396" w:author="Liam Coleman (Student - STC)" w:date="2021-03-15T16:44:00Z">
        <w:r w:rsidDel="001D72D9">
          <w:delText>CG failing to provide CBE with hardware CashGuard system on time.</w:delText>
        </w:r>
        <w:bookmarkStart w:id="14397" w:name="_Toc66781675"/>
        <w:bookmarkStart w:id="14398" w:name="_Toc67314787"/>
        <w:bookmarkStart w:id="14399" w:name="_Toc67315420"/>
        <w:bookmarkStart w:id="14400" w:name="_Toc67322717"/>
        <w:bookmarkStart w:id="14401" w:name="_Toc67323354"/>
        <w:bookmarkStart w:id="14402" w:name="_Toc67406398"/>
        <w:bookmarkStart w:id="14403" w:name="_Toc67407035"/>
        <w:bookmarkStart w:id="14404" w:name="_Toc69823553"/>
        <w:bookmarkStart w:id="14405" w:name="_Toc69824260"/>
        <w:bookmarkStart w:id="14406" w:name="_Toc69913220"/>
        <w:bookmarkStart w:id="14407" w:name="_Toc69913937"/>
        <w:bookmarkStart w:id="14408" w:name="_Toc70329901"/>
        <w:bookmarkStart w:id="14409" w:name="_Toc70330311"/>
        <w:bookmarkStart w:id="14410" w:name="_Toc70330646"/>
        <w:bookmarkStart w:id="14411" w:name="_Toc70330980"/>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del>
    </w:p>
    <w:p w14:paraId="5DAA7642" w14:textId="2EE3F43E" w:rsidR="000B7CA5" w:rsidDel="001D72D9" w:rsidRDefault="000B7CA5">
      <w:pPr>
        <w:pStyle w:val="ListParagraph"/>
        <w:numPr>
          <w:ilvl w:val="0"/>
          <w:numId w:val="111"/>
        </w:numPr>
        <w:rPr>
          <w:del w:id="14412" w:author="Liam Coleman (Student - STC)" w:date="2021-03-15T16:44:00Z"/>
        </w:rPr>
        <w:pPrChange w:id="14413" w:author="Liam Coleman" w:date="2021-04-26T11:43:00Z">
          <w:pPr>
            <w:pStyle w:val="ListParagraph"/>
            <w:numPr>
              <w:numId w:val="75"/>
            </w:numPr>
            <w:ind w:hanging="360"/>
          </w:pPr>
        </w:pPrChange>
      </w:pPr>
      <w:del w:id="14414" w:author="Liam Coleman (Student - STC)" w:date="2021-03-15T16:44:00Z">
        <w:r w:rsidDel="001D72D9">
          <w:delText>Decision to add reports mid development.</w:delText>
        </w:r>
        <w:bookmarkStart w:id="14415" w:name="_Toc66781676"/>
        <w:bookmarkStart w:id="14416" w:name="_Toc67314788"/>
        <w:bookmarkStart w:id="14417" w:name="_Toc67315421"/>
        <w:bookmarkStart w:id="14418" w:name="_Toc67322718"/>
        <w:bookmarkStart w:id="14419" w:name="_Toc67323355"/>
        <w:bookmarkStart w:id="14420" w:name="_Toc67406399"/>
        <w:bookmarkStart w:id="14421" w:name="_Toc67407036"/>
        <w:bookmarkStart w:id="14422" w:name="_Toc69823554"/>
        <w:bookmarkStart w:id="14423" w:name="_Toc69824261"/>
        <w:bookmarkStart w:id="14424" w:name="_Toc69913221"/>
        <w:bookmarkStart w:id="14425" w:name="_Toc69913938"/>
        <w:bookmarkStart w:id="14426" w:name="_Toc70329902"/>
        <w:bookmarkStart w:id="14427" w:name="_Toc70330312"/>
        <w:bookmarkStart w:id="14428" w:name="_Toc70330647"/>
        <w:bookmarkStart w:id="14429" w:name="_Toc70330981"/>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del>
    </w:p>
    <w:p w14:paraId="6F87BAFC" w14:textId="00E88BD7" w:rsidR="00DF217B" w:rsidDel="001D72D9" w:rsidRDefault="00DF217B">
      <w:pPr>
        <w:pStyle w:val="Heading1"/>
        <w:numPr>
          <w:ilvl w:val="0"/>
          <w:numId w:val="111"/>
        </w:numPr>
        <w:ind w:left="1134" w:hanging="1134"/>
        <w:rPr>
          <w:del w:id="14430" w:author="Liam Coleman (Student - STC)" w:date="2021-03-15T16:44:00Z"/>
        </w:rPr>
        <w:pPrChange w:id="14431" w:author="Liam Coleman" w:date="2021-04-26T11:43:00Z">
          <w:pPr>
            <w:pStyle w:val="Heading1"/>
          </w:pPr>
        </w:pPrChange>
      </w:pPr>
      <w:bookmarkStart w:id="14432" w:name="_Ref383682640"/>
      <w:del w:id="14433" w:author="Liam Coleman (Student - STC)" w:date="2021-03-15T16:44:00Z">
        <w:r w:rsidDel="001D72D9">
          <w:delText>SDS Review</w:delText>
        </w:r>
        <w:bookmarkStart w:id="14434" w:name="_Toc66781677"/>
        <w:bookmarkStart w:id="14435" w:name="_Toc67314789"/>
        <w:bookmarkStart w:id="14436" w:name="_Toc67315422"/>
        <w:bookmarkStart w:id="14437" w:name="_Toc67322719"/>
        <w:bookmarkStart w:id="14438" w:name="_Toc67323356"/>
        <w:bookmarkStart w:id="14439" w:name="_Toc67406400"/>
        <w:bookmarkStart w:id="14440" w:name="_Toc67407037"/>
        <w:bookmarkStart w:id="14441" w:name="_Toc69823555"/>
        <w:bookmarkStart w:id="14442" w:name="_Toc69824262"/>
        <w:bookmarkStart w:id="14443" w:name="_Toc69913222"/>
        <w:bookmarkStart w:id="14444" w:name="_Toc69913939"/>
        <w:bookmarkStart w:id="14445" w:name="_Toc70329903"/>
        <w:bookmarkStart w:id="14446" w:name="_Toc70330313"/>
        <w:bookmarkStart w:id="14447" w:name="_Toc70330648"/>
        <w:bookmarkStart w:id="14448" w:name="_Toc70330982"/>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del>
    </w:p>
    <w:p w14:paraId="451D3CCC" w14:textId="60EDAA26" w:rsidR="00E02875" w:rsidRPr="00E02875" w:rsidDel="001D72D9" w:rsidRDefault="00E02875">
      <w:pPr>
        <w:numPr>
          <w:ilvl w:val="0"/>
          <w:numId w:val="111"/>
        </w:numPr>
        <w:rPr>
          <w:del w:id="14449" w:author="Liam Coleman (Student - STC)" w:date="2021-03-15T16:44:00Z"/>
        </w:rPr>
        <w:pPrChange w:id="14450" w:author="Liam Coleman" w:date="2021-04-26T11:43:00Z">
          <w:pPr/>
        </w:pPrChange>
      </w:pPr>
      <w:del w:id="14451" w:author="Liam Coleman (Student - STC)" w:date="2021-03-15T16:44:00Z">
        <w:r w:rsidDel="001D72D9">
          <w:delText>Below are the details of the SDS review meeting(s). Notes are added inline to the document.</w:delText>
        </w:r>
        <w:bookmarkStart w:id="14452" w:name="_Toc66781678"/>
        <w:bookmarkStart w:id="14453" w:name="_Toc67314790"/>
        <w:bookmarkStart w:id="14454" w:name="_Toc67315423"/>
        <w:bookmarkStart w:id="14455" w:name="_Toc67322720"/>
        <w:bookmarkStart w:id="14456" w:name="_Toc67323357"/>
        <w:bookmarkStart w:id="14457" w:name="_Toc67406401"/>
        <w:bookmarkStart w:id="14458" w:name="_Toc67407038"/>
        <w:bookmarkStart w:id="14459" w:name="_Toc69823556"/>
        <w:bookmarkStart w:id="14460" w:name="_Toc69824263"/>
        <w:bookmarkStart w:id="14461" w:name="_Toc69913223"/>
        <w:bookmarkStart w:id="14462" w:name="_Toc69913940"/>
        <w:bookmarkStart w:id="14463" w:name="_Toc70329904"/>
        <w:bookmarkStart w:id="14464" w:name="_Toc70330314"/>
        <w:bookmarkStart w:id="14465" w:name="_Toc70330649"/>
        <w:bookmarkStart w:id="14466" w:name="_Toc70330983"/>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del>
    </w:p>
    <w:p w14:paraId="0DB243A4" w14:textId="1F9EBF28" w:rsidR="00E02875" w:rsidDel="001D72D9" w:rsidRDefault="00DF217B">
      <w:pPr>
        <w:pStyle w:val="Heading2"/>
        <w:numPr>
          <w:ilvl w:val="1"/>
          <w:numId w:val="111"/>
        </w:numPr>
        <w:ind w:left="1134" w:hanging="1134"/>
        <w:rPr>
          <w:del w:id="14467" w:author="Liam Coleman (Student - STC)" w:date="2021-03-15T16:44:00Z"/>
        </w:rPr>
        <w:pPrChange w:id="14468" w:author="Liam Coleman" w:date="2021-04-26T11:43:00Z">
          <w:pPr>
            <w:pStyle w:val="Heading2"/>
          </w:pPr>
        </w:pPrChange>
      </w:pPr>
      <w:del w:id="14469" w:author="Liam Coleman (Student - STC)" w:date="2021-03-15T16:44:00Z">
        <w:r w:rsidDel="001D72D9">
          <w:delText>First Review</w:delText>
        </w:r>
        <w:bookmarkStart w:id="14470" w:name="_Toc66781679"/>
        <w:bookmarkStart w:id="14471" w:name="_Toc67314791"/>
        <w:bookmarkStart w:id="14472" w:name="_Toc67315424"/>
        <w:bookmarkStart w:id="14473" w:name="_Toc67322721"/>
        <w:bookmarkStart w:id="14474" w:name="_Toc67323358"/>
        <w:bookmarkStart w:id="14475" w:name="_Toc67406402"/>
        <w:bookmarkStart w:id="14476" w:name="_Toc67407039"/>
        <w:bookmarkStart w:id="14477" w:name="_Toc69823557"/>
        <w:bookmarkStart w:id="14478" w:name="_Toc69824264"/>
        <w:bookmarkStart w:id="14479" w:name="_Toc69913224"/>
        <w:bookmarkStart w:id="14480" w:name="_Toc69913941"/>
        <w:bookmarkStart w:id="14481" w:name="_Toc70329905"/>
        <w:bookmarkStart w:id="14482" w:name="_Toc70330315"/>
        <w:bookmarkStart w:id="14483" w:name="_Toc70330650"/>
        <w:bookmarkStart w:id="14484" w:name="_Toc70330984"/>
        <w:bookmarkEnd w:id="14470"/>
        <w:bookmarkEnd w:id="14471"/>
        <w:bookmarkEnd w:id="14472"/>
        <w:bookmarkEnd w:id="14473"/>
        <w:bookmarkEnd w:id="14474"/>
        <w:bookmarkEnd w:id="14475"/>
        <w:bookmarkEnd w:id="14476"/>
        <w:bookmarkEnd w:id="14477"/>
        <w:bookmarkEnd w:id="14478"/>
        <w:bookmarkEnd w:id="14479"/>
        <w:bookmarkEnd w:id="14480"/>
        <w:bookmarkEnd w:id="14481"/>
        <w:bookmarkEnd w:id="14482"/>
        <w:bookmarkEnd w:id="14483"/>
        <w:bookmarkEnd w:id="14484"/>
      </w:del>
    </w:p>
    <w:p w14:paraId="0AD9A2C7" w14:textId="6850E605" w:rsidR="00E02875" w:rsidRPr="00BC0D53" w:rsidDel="001D72D9" w:rsidRDefault="00E02875">
      <w:pPr>
        <w:pStyle w:val="ReviewNotes"/>
        <w:numPr>
          <w:ilvl w:val="0"/>
          <w:numId w:val="111"/>
        </w:numPr>
        <w:rPr>
          <w:del w:id="14485" w:author="Liam Coleman (Student - STC)" w:date="2021-03-15T16:44:00Z"/>
        </w:rPr>
        <w:pPrChange w:id="14486" w:author="Liam Coleman" w:date="2021-04-26T11:43:00Z">
          <w:pPr>
            <w:pStyle w:val="ReviewNotes"/>
          </w:pPr>
        </w:pPrChange>
      </w:pPr>
      <w:del w:id="14487" w:author="Liam Coleman (Student - STC)" w:date="2021-03-15T16:44:00Z">
        <w:r w:rsidRPr="00BC0D53" w:rsidDel="001D72D9">
          <w:rPr>
            <w:b/>
            <w:i w:val="0"/>
            <w:color w:val="auto"/>
          </w:rPr>
          <w:delText xml:space="preserve">NOTATION: </w:delText>
        </w:r>
        <w:r w:rsidDel="001D72D9">
          <w:delText>Review Notes appear in this format throughout this Document.</w:delText>
        </w:r>
        <w:bookmarkStart w:id="14488" w:name="_Toc66781680"/>
        <w:bookmarkStart w:id="14489" w:name="_Toc67314792"/>
        <w:bookmarkStart w:id="14490" w:name="_Toc67315425"/>
        <w:bookmarkStart w:id="14491" w:name="_Toc67322722"/>
        <w:bookmarkStart w:id="14492" w:name="_Toc67323359"/>
        <w:bookmarkStart w:id="14493" w:name="_Toc67406403"/>
        <w:bookmarkStart w:id="14494" w:name="_Toc67407040"/>
        <w:bookmarkStart w:id="14495" w:name="_Toc69823558"/>
        <w:bookmarkStart w:id="14496" w:name="_Toc69824265"/>
        <w:bookmarkStart w:id="14497" w:name="_Toc69913225"/>
        <w:bookmarkStart w:id="14498" w:name="_Toc69913942"/>
        <w:bookmarkStart w:id="14499" w:name="_Toc70329906"/>
        <w:bookmarkStart w:id="14500" w:name="_Toc70330316"/>
        <w:bookmarkStart w:id="14501" w:name="_Toc70330651"/>
        <w:bookmarkStart w:id="14502" w:name="_Toc70330985"/>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del>
    </w:p>
    <w:p w14:paraId="5A46689C" w14:textId="38A3C4DE" w:rsidR="00DF217B" w:rsidDel="001D72D9" w:rsidRDefault="00DF217B">
      <w:pPr>
        <w:numPr>
          <w:ilvl w:val="0"/>
          <w:numId w:val="111"/>
        </w:numPr>
        <w:rPr>
          <w:del w:id="14503" w:author="Liam Coleman (Student - STC)" w:date="2021-03-15T16:44:00Z"/>
        </w:rPr>
        <w:pPrChange w:id="14504" w:author="Liam Coleman" w:date="2021-04-26T11:43:00Z">
          <w:pPr/>
        </w:pPrChange>
      </w:pPr>
      <w:del w:id="14505" w:author="Liam Coleman (Student - STC)" w:date="2021-03-15T16:44:00Z">
        <w:r w:rsidRPr="00587C9D" w:rsidDel="001D72D9">
          <w:rPr>
            <w:b/>
          </w:rPr>
          <w:delText>Reviewed On</w:delText>
        </w:r>
        <w:r w:rsidDel="001D72D9">
          <w:delText>:</w:delText>
        </w:r>
        <w:r w:rsidDel="001D72D9">
          <w:tab/>
          <w:delText>27</w:delText>
        </w:r>
        <w:r w:rsidRPr="00587C9D" w:rsidDel="001D72D9">
          <w:rPr>
            <w:vertAlign w:val="superscript"/>
          </w:rPr>
          <w:delText>th</w:delText>
        </w:r>
        <w:r w:rsidDel="001D72D9">
          <w:delText xml:space="preserve"> March 2014</w:delText>
        </w:r>
        <w:bookmarkStart w:id="14506" w:name="_Toc66781681"/>
        <w:bookmarkStart w:id="14507" w:name="_Toc67314793"/>
        <w:bookmarkStart w:id="14508" w:name="_Toc67315426"/>
        <w:bookmarkStart w:id="14509" w:name="_Toc67322723"/>
        <w:bookmarkStart w:id="14510" w:name="_Toc67323360"/>
        <w:bookmarkStart w:id="14511" w:name="_Toc67406404"/>
        <w:bookmarkStart w:id="14512" w:name="_Toc67407041"/>
        <w:bookmarkStart w:id="14513" w:name="_Toc69823559"/>
        <w:bookmarkStart w:id="14514" w:name="_Toc69824266"/>
        <w:bookmarkStart w:id="14515" w:name="_Toc69913226"/>
        <w:bookmarkStart w:id="14516" w:name="_Toc69913943"/>
        <w:bookmarkStart w:id="14517" w:name="_Toc70329907"/>
        <w:bookmarkStart w:id="14518" w:name="_Toc70330317"/>
        <w:bookmarkStart w:id="14519" w:name="_Toc70330652"/>
        <w:bookmarkStart w:id="14520" w:name="_Toc70330986"/>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del>
    </w:p>
    <w:p w14:paraId="5A280AFA" w14:textId="04813FDD" w:rsidR="00DF217B" w:rsidDel="001D72D9" w:rsidRDefault="00DF217B">
      <w:pPr>
        <w:numPr>
          <w:ilvl w:val="0"/>
          <w:numId w:val="111"/>
        </w:numPr>
        <w:rPr>
          <w:del w:id="14521" w:author="Liam Coleman (Student - STC)" w:date="2021-03-15T16:44:00Z"/>
        </w:rPr>
        <w:pPrChange w:id="14522" w:author="Liam Coleman" w:date="2021-04-26T11:43:00Z">
          <w:pPr/>
        </w:pPrChange>
      </w:pPr>
      <w:del w:id="14523" w:author="Liam Coleman (Student - STC)" w:date="2021-03-15T16:44:00Z">
        <w:r w:rsidRPr="00587C9D" w:rsidDel="001D72D9">
          <w:rPr>
            <w:b/>
          </w:rPr>
          <w:delText>Attendees</w:delText>
        </w:r>
        <w:r w:rsidDel="001D72D9">
          <w:delText xml:space="preserve">: </w:delText>
        </w:r>
        <w:r w:rsidDel="001D72D9">
          <w:tab/>
          <w:delText>James Forde</w:delText>
        </w:r>
        <w:bookmarkStart w:id="14524" w:name="_Toc66781682"/>
        <w:bookmarkStart w:id="14525" w:name="_Toc67314794"/>
        <w:bookmarkStart w:id="14526" w:name="_Toc67315427"/>
        <w:bookmarkStart w:id="14527" w:name="_Toc67322724"/>
        <w:bookmarkStart w:id="14528" w:name="_Toc67323361"/>
        <w:bookmarkStart w:id="14529" w:name="_Toc67406405"/>
        <w:bookmarkStart w:id="14530" w:name="_Toc67407042"/>
        <w:bookmarkStart w:id="14531" w:name="_Toc69823560"/>
        <w:bookmarkStart w:id="14532" w:name="_Toc69824267"/>
        <w:bookmarkStart w:id="14533" w:name="_Toc69913227"/>
        <w:bookmarkStart w:id="14534" w:name="_Toc69913944"/>
        <w:bookmarkStart w:id="14535" w:name="_Toc70329908"/>
        <w:bookmarkStart w:id="14536" w:name="_Toc70330318"/>
        <w:bookmarkStart w:id="14537" w:name="_Toc70330653"/>
        <w:bookmarkStart w:id="14538" w:name="_Toc70330987"/>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del>
    </w:p>
    <w:p w14:paraId="4D39FEA6" w14:textId="3B854005" w:rsidR="00DF217B" w:rsidDel="001D72D9" w:rsidRDefault="00DF217B">
      <w:pPr>
        <w:numPr>
          <w:ilvl w:val="0"/>
          <w:numId w:val="111"/>
        </w:numPr>
        <w:rPr>
          <w:del w:id="14539" w:author="Liam Coleman (Student - STC)" w:date="2021-03-15T16:44:00Z"/>
        </w:rPr>
        <w:pPrChange w:id="14540" w:author="Liam Coleman" w:date="2021-04-26T11:43:00Z">
          <w:pPr>
            <w:ind w:left="720" w:firstLine="720"/>
          </w:pPr>
        </w:pPrChange>
      </w:pPr>
      <w:del w:id="14541" w:author="Liam Coleman (Student - STC)" w:date="2021-03-15T16:44:00Z">
        <w:r w:rsidDel="001D72D9">
          <w:delText>TJ McHugh</w:delText>
        </w:r>
        <w:bookmarkStart w:id="14542" w:name="_Toc66781683"/>
        <w:bookmarkStart w:id="14543" w:name="_Toc67314795"/>
        <w:bookmarkStart w:id="14544" w:name="_Toc67315428"/>
        <w:bookmarkStart w:id="14545" w:name="_Toc67322725"/>
        <w:bookmarkStart w:id="14546" w:name="_Toc67323362"/>
        <w:bookmarkStart w:id="14547" w:name="_Toc67406406"/>
        <w:bookmarkStart w:id="14548" w:name="_Toc67407043"/>
        <w:bookmarkStart w:id="14549" w:name="_Toc69823561"/>
        <w:bookmarkStart w:id="14550" w:name="_Toc69824268"/>
        <w:bookmarkStart w:id="14551" w:name="_Toc69913228"/>
        <w:bookmarkStart w:id="14552" w:name="_Toc69913945"/>
        <w:bookmarkStart w:id="14553" w:name="_Toc70329909"/>
        <w:bookmarkStart w:id="14554" w:name="_Toc70330319"/>
        <w:bookmarkStart w:id="14555" w:name="_Toc70330654"/>
        <w:bookmarkStart w:id="14556" w:name="_Toc70330988"/>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del>
    </w:p>
    <w:p w14:paraId="44EAFA60" w14:textId="4C19BCD4" w:rsidR="00DF217B" w:rsidDel="001D72D9" w:rsidRDefault="00DF217B">
      <w:pPr>
        <w:numPr>
          <w:ilvl w:val="0"/>
          <w:numId w:val="111"/>
        </w:numPr>
        <w:rPr>
          <w:del w:id="14557" w:author="Liam Coleman (Student - STC)" w:date="2021-03-15T16:44:00Z"/>
        </w:rPr>
        <w:pPrChange w:id="14558" w:author="Liam Coleman" w:date="2021-04-26T11:43:00Z">
          <w:pPr>
            <w:ind w:left="1134" w:firstLine="306"/>
          </w:pPr>
        </w:pPrChange>
      </w:pPr>
      <w:del w:id="14559" w:author="Liam Coleman (Student - STC)" w:date="2021-03-15T16:44:00Z">
        <w:r w:rsidDel="001D72D9">
          <w:delText>Keith Flanagan</w:delText>
        </w:r>
        <w:bookmarkStart w:id="14560" w:name="_Toc66781684"/>
        <w:bookmarkStart w:id="14561" w:name="_Toc67314796"/>
        <w:bookmarkStart w:id="14562" w:name="_Toc67315429"/>
        <w:bookmarkStart w:id="14563" w:name="_Toc67322726"/>
        <w:bookmarkStart w:id="14564" w:name="_Toc67323363"/>
        <w:bookmarkStart w:id="14565" w:name="_Toc67406407"/>
        <w:bookmarkStart w:id="14566" w:name="_Toc67407044"/>
        <w:bookmarkStart w:id="14567" w:name="_Toc69823562"/>
        <w:bookmarkStart w:id="14568" w:name="_Toc69824269"/>
        <w:bookmarkStart w:id="14569" w:name="_Toc69913229"/>
        <w:bookmarkStart w:id="14570" w:name="_Toc69913946"/>
        <w:bookmarkStart w:id="14571" w:name="_Toc70329910"/>
        <w:bookmarkStart w:id="14572" w:name="_Toc70330320"/>
        <w:bookmarkStart w:id="14573" w:name="_Toc70330655"/>
        <w:bookmarkStart w:id="14574" w:name="_Toc7033098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del>
    </w:p>
    <w:p w14:paraId="05940713" w14:textId="354489D0" w:rsidR="00DF217B" w:rsidDel="001D72D9" w:rsidRDefault="00DF217B">
      <w:pPr>
        <w:numPr>
          <w:ilvl w:val="0"/>
          <w:numId w:val="111"/>
        </w:numPr>
        <w:rPr>
          <w:del w:id="14575" w:author="Liam Coleman (Student - STC)" w:date="2021-03-15T16:44:00Z"/>
        </w:rPr>
        <w:pPrChange w:id="14576" w:author="Liam Coleman" w:date="2021-04-26T11:43:00Z">
          <w:pPr>
            <w:ind w:left="1134" w:firstLine="306"/>
          </w:pPr>
        </w:pPrChange>
      </w:pPr>
      <w:del w:id="14577" w:author="Liam Coleman (Student - STC)" w:date="2021-03-15T16:44:00Z">
        <w:r w:rsidDel="001D72D9">
          <w:delText>Keith McAndrew</w:delText>
        </w:r>
        <w:bookmarkStart w:id="14578" w:name="_Toc66781685"/>
        <w:bookmarkStart w:id="14579" w:name="_Toc67314797"/>
        <w:bookmarkStart w:id="14580" w:name="_Toc67315430"/>
        <w:bookmarkStart w:id="14581" w:name="_Toc67322727"/>
        <w:bookmarkStart w:id="14582" w:name="_Toc67323364"/>
        <w:bookmarkStart w:id="14583" w:name="_Toc67406408"/>
        <w:bookmarkStart w:id="14584" w:name="_Toc67407045"/>
        <w:bookmarkStart w:id="14585" w:name="_Toc69823563"/>
        <w:bookmarkStart w:id="14586" w:name="_Toc69824270"/>
        <w:bookmarkStart w:id="14587" w:name="_Toc69913230"/>
        <w:bookmarkStart w:id="14588" w:name="_Toc69913947"/>
        <w:bookmarkStart w:id="14589" w:name="_Toc70329911"/>
        <w:bookmarkStart w:id="14590" w:name="_Toc70330321"/>
        <w:bookmarkStart w:id="14591" w:name="_Toc70330656"/>
        <w:bookmarkStart w:id="14592" w:name="_Toc70330990"/>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del>
    </w:p>
    <w:p w14:paraId="1AE02159" w14:textId="22B346C9" w:rsidR="00DF217B" w:rsidDel="001D72D9" w:rsidRDefault="00DF217B">
      <w:pPr>
        <w:numPr>
          <w:ilvl w:val="0"/>
          <w:numId w:val="111"/>
        </w:numPr>
        <w:rPr>
          <w:del w:id="14593" w:author="Liam Coleman (Student - STC)" w:date="2021-03-15T16:44:00Z"/>
        </w:rPr>
        <w:pPrChange w:id="14594" w:author="Liam Coleman" w:date="2021-04-26T11:43:00Z">
          <w:pPr>
            <w:ind w:left="1134" w:firstLine="306"/>
          </w:pPr>
        </w:pPrChange>
      </w:pPr>
      <w:del w:id="14595" w:author="Liam Coleman (Student - STC)" w:date="2021-03-15T16:44:00Z">
        <w:r w:rsidDel="001D72D9">
          <w:delText>Tom Ryan</w:delText>
        </w:r>
        <w:bookmarkStart w:id="14596" w:name="_Toc66781686"/>
        <w:bookmarkStart w:id="14597" w:name="_Toc67314798"/>
        <w:bookmarkStart w:id="14598" w:name="_Toc67315431"/>
        <w:bookmarkStart w:id="14599" w:name="_Toc67322728"/>
        <w:bookmarkStart w:id="14600" w:name="_Toc67323365"/>
        <w:bookmarkStart w:id="14601" w:name="_Toc67406409"/>
        <w:bookmarkStart w:id="14602" w:name="_Toc67407046"/>
        <w:bookmarkStart w:id="14603" w:name="_Toc69823564"/>
        <w:bookmarkStart w:id="14604" w:name="_Toc69824271"/>
        <w:bookmarkStart w:id="14605" w:name="_Toc69913231"/>
        <w:bookmarkStart w:id="14606" w:name="_Toc69913948"/>
        <w:bookmarkStart w:id="14607" w:name="_Toc70329912"/>
        <w:bookmarkStart w:id="14608" w:name="_Toc70330322"/>
        <w:bookmarkStart w:id="14609" w:name="_Toc70330657"/>
        <w:bookmarkStart w:id="14610" w:name="_Toc70330991"/>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del>
    </w:p>
    <w:p w14:paraId="236C04B6" w14:textId="2BF32FA6" w:rsidR="00DF217B" w:rsidDel="001D72D9" w:rsidRDefault="00DF217B">
      <w:pPr>
        <w:numPr>
          <w:ilvl w:val="0"/>
          <w:numId w:val="111"/>
        </w:numPr>
        <w:rPr>
          <w:del w:id="14611" w:author="Liam Coleman (Student - STC)" w:date="2021-03-15T16:44:00Z"/>
        </w:rPr>
        <w:pPrChange w:id="14612" w:author="Liam Coleman" w:date="2021-04-26T11:43:00Z">
          <w:pPr>
            <w:ind w:left="1134" w:firstLine="306"/>
          </w:pPr>
        </w:pPrChange>
      </w:pPr>
      <w:del w:id="14613" w:author="Liam Coleman (Student - STC)" w:date="2021-03-15T16:44:00Z">
        <w:r w:rsidDel="001D72D9">
          <w:delText>Tom Gaughan</w:delText>
        </w:r>
        <w:bookmarkStart w:id="14614" w:name="_Toc66781687"/>
        <w:bookmarkStart w:id="14615" w:name="_Toc67314799"/>
        <w:bookmarkStart w:id="14616" w:name="_Toc67315432"/>
        <w:bookmarkStart w:id="14617" w:name="_Toc67322729"/>
        <w:bookmarkStart w:id="14618" w:name="_Toc67323366"/>
        <w:bookmarkStart w:id="14619" w:name="_Toc67406410"/>
        <w:bookmarkStart w:id="14620" w:name="_Toc67407047"/>
        <w:bookmarkStart w:id="14621" w:name="_Toc69823565"/>
        <w:bookmarkStart w:id="14622" w:name="_Toc69824272"/>
        <w:bookmarkStart w:id="14623" w:name="_Toc69913232"/>
        <w:bookmarkStart w:id="14624" w:name="_Toc69913949"/>
        <w:bookmarkStart w:id="14625" w:name="_Toc70329913"/>
        <w:bookmarkStart w:id="14626" w:name="_Toc70330323"/>
        <w:bookmarkStart w:id="14627" w:name="_Toc70330658"/>
        <w:bookmarkStart w:id="14628" w:name="_Toc70330992"/>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del>
    </w:p>
    <w:p w14:paraId="01FD887F" w14:textId="63ADDDC1" w:rsidR="00DF217B" w:rsidDel="001D72D9" w:rsidRDefault="00DF217B">
      <w:pPr>
        <w:pStyle w:val="Heading3"/>
        <w:numPr>
          <w:ilvl w:val="2"/>
          <w:numId w:val="111"/>
        </w:numPr>
        <w:ind w:left="1134" w:hanging="1134"/>
        <w:rPr>
          <w:del w:id="14629" w:author="Liam Coleman (Student - STC)" w:date="2021-03-15T16:44:00Z"/>
        </w:rPr>
        <w:pPrChange w:id="14630" w:author="Liam Coleman" w:date="2021-04-26T11:43:00Z">
          <w:pPr>
            <w:pStyle w:val="Heading3"/>
          </w:pPr>
        </w:pPrChange>
      </w:pPr>
      <w:bookmarkStart w:id="14631" w:name="_Toc381792062"/>
      <w:del w:id="14632" w:author="Liam Coleman (Student - STC)" w:date="2021-03-15T16:44:00Z">
        <w:r w:rsidDel="001D72D9">
          <w:delText>Main Points</w:delText>
        </w:r>
        <w:bookmarkStart w:id="14633" w:name="_Toc66781688"/>
        <w:bookmarkStart w:id="14634" w:name="_Toc67314800"/>
        <w:bookmarkStart w:id="14635" w:name="_Toc67315433"/>
        <w:bookmarkStart w:id="14636" w:name="_Toc67322730"/>
        <w:bookmarkStart w:id="14637" w:name="_Toc67323367"/>
        <w:bookmarkStart w:id="14638" w:name="_Toc67406411"/>
        <w:bookmarkStart w:id="14639" w:name="_Toc67407048"/>
        <w:bookmarkStart w:id="14640" w:name="_Toc69823566"/>
        <w:bookmarkStart w:id="14641" w:name="_Toc69824273"/>
        <w:bookmarkStart w:id="14642" w:name="_Toc69913233"/>
        <w:bookmarkStart w:id="14643" w:name="_Toc69913950"/>
        <w:bookmarkStart w:id="14644" w:name="_Toc70329914"/>
        <w:bookmarkStart w:id="14645" w:name="_Toc70330324"/>
        <w:bookmarkStart w:id="14646" w:name="_Toc70330659"/>
        <w:bookmarkStart w:id="14647" w:name="_Toc70330993"/>
        <w:bookmarkEnd w:id="14631"/>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del>
    </w:p>
    <w:p w14:paraId="766A2376" w14:textId="31979DAC" w:rsidR="00DF217B" w:rsidDel="001D72D9" w:rsidRDefault="00DF217B">
      <w:pPr>
        <w:pStyle w:val="ListParagraph"/>
        <w:numPr>
          <w:ilvl w:val="0"/>
          <w:numId w:val="111"/>
        </w:numPr>
        <w:rPr>
          <w:del w:id="14648" w:author="Liam Coleman (Student - STC)" w:date="2021-03-15T16:44:00Z"/>
        </w:rPr>
        <w:pPrChange w:id="14649" w:author="Liam Coleman" w:date="2021-04-26T11:43:00Z">
          <w:pPr>
            <w:pStyle w:val="ListParagraph"/>
            <w:numPr>
              <w:numId w:val="82"/>
            </w:numPr>
            <w:ind w:hanging="360"/>
          </w:pPr>
        </w:pPrChange>
      </w:pPr>
      <w:del w:id="14650" w:author="Liam Coleman (Student - STC)" w:date="2021-03-15T16:44:00Z">
        <w:r w:rsidDel="001D72D9">
          <w:delText>No Translog Entries required at all</w:delText>
        </w:r>
        <w:bookmarkStart w:id="14651" w:name="_Toc66781689"/>
        <w:bookmarkStart w:id="14652" w:name="_Toc67314801"/>
        <w:bookmarkStart w:id="14653" w:name="_Toc67315434"/>
        <w:bookmarkStart w:id="14654" w:name="_Toc67322731"/>
        <w:bookmarkStart w:id="14655" w:name="_Toc67323368"/>
        <w:bookmarkStart w:id="14656" w:name="_Toc67406412"/>
        <w:bookmarkStart w:id="14657" w:name="_Toc67407049"/>
        <w:bookmarkStart w:id="14658" w:name="_Toc69823567"/>
        <w:bookmarkStart w:id="14659" w:name="_Toc69824274"/>
        <w:bookmarkStart w:id="14660" w:name="_Toc69913234"/>
        <w:bookmarkStart w:id="14661" w:name="_Toc69913951"/>
        <w:bookmarkStart w:id="14662" w:name="_Toc70329915"/>
        <w:bookmarkStart w:id="14663" w:name="_Toc70330325"/>
        <w:bookmarkStart w:id="14664" w:name="_Toc70330660"/>
        <w:bookmarkStart w:id="14665" w:name="_Toc70330994"/>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del>
    </w:p>
    <w:p w14:paraId="60DF4FF7" w14:textId="3505B023" w:rsidR="00DF217B" w:rsidDel="001D72D9" w:rsidRDefault="00DF217B">
      <w:pPr>
        <w:pStyle w:val="ListParagraph"/>
        <w:numPr>
          <w:ilvl w:val="0"/>
          <w:numId w:val="111"/>
        </w:numPr>
        <w:rPr>
          <w:del w:id="14666" w:author="Liam Coleman (Student - STC)" w:date="2021-03-15T16:44:00Z"/>
        </w:rPr>
        <w:pPrChange w:id="14667" w:author="Liam Coleman" w:date="2021-04-26T11:43:00Z">
          <w:pPr>
            <w:pStyle w:val="ListParagraph"/>
            <w:numPr>
              <w:numId w:val="82"/>
            </w:numPr>
            <w:ind w:hanging="360"/>
          </w:pPr>
        </w:pPrChange>
      </w:pPr>
      <w:del w:id="14668" w:author="Liam Coleman (Student - STC)" w:date="2021-03-15T16:44:00Z">
        <w:r w:rsidDel="001D72D9">
          <w:delText>No CashGuard session report to be printed but support event and logged data.</w:delText>
        </w:r>
        <w:bookmarkStart w:id="14669" w:name="_Toc66781690"/>
        <w:bookmarkStart w:id="14670" w:name="_Toc67314802"/>
        <w:bookmarkStart w:id="14671" w:name="_Toc67315435"/>
        <w:bookmarkStart w:id="14672" w:name="_Toc67322732"/>
        <w:bookmarkStart w:id="14673" w:name="_Toc67323369"/>
        <w:bookmarkStart w:id="14674" w:name="_Toc67406413"/>
        <w:bookmarkStart w:id="14675" w:name="_Toc67407050"/>
        <w:bookmarkStart w:id="14676" w:name="_Toc69823568"/>
        <w:bookmarkStart w:id="14677" w:name="_Toc69824275"/>
        <w:bookmarkStart w:id="14678" w:name="_Toc69913235"/>
        <w:bookmarkStart w:id="14679" w:name="_Toc69913952"/>
        <w:bookmarkStart w:id="14680" w:name="_Toc70329916"/>
        <w:bookmarkStart w:id="14681" w:name="_Toc70330326"/>
        <w:bookmarkStart w:id="14682" w:name="_Toc70330661"/>
        <w:bookmarkStart w:id="14683" w:name="_Toc70330995"/>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del>
    </w:p>
    <w:p w14:paraId="720BAF70" w14:textId="097E0BC1" w:rsidR="009B3C85" w:rsidDel="001D72D9" w:rsidRDefault="009B3C85">
      <w:pPr>
        <w:pStyle w:val="ListParagraph"/>
        <w:numPr>
          <w:ilvl w:val="0"/>
          <w:numId w:val="111"/>
        </w:numPr>
        <w:rPr>
          <w:del w:id="14684" w:author="Liam Coleman (Student - STC)" w:date="2021-03-15T16:44:00Z"/>
        </w:rPr>
        <w:pPrChange w:id="14685" w:author="Liam Coleman" w:date="2021-04-26T11:43:00Z">
          <w:pPr>
            <w:pStyle w:val="ListParagraph"/>
            <w:numPr>
              <w:numId w:val="82"/>
            </w:numPr>
            <w:ind w:hanging="360"/>
          </w:pPr>
        </w:pPrChange>
      </w:pPr>
      <w:del w:id="14686" w:author="Liam Coleman (Student - STC)" w:date="2021-03-15T16:44:00Z">
        <w:r w:rsidDel="001D72D9">
          <w:delText xml:space="preserve">No entry of Multi-Tender amount needs to be supported, it is agreed that all monies </w:delText>
        </w:r>
        <w:r w:rsidR="00A7131C" w:rsidDel="001D72D9">
          <w:delText>insert</w:delText>
        </w:r>
        <w:r w:rsidDel="001D72D9">
          <w:delText>ed will be tendered on pressing the CG tender button.</w:delText>
        </w:r>
        <w:bookmarkStart w:id="14687" w:name="_Toc66781691"/>
        <w:bookmarkStart w:id="14688" w:name="_Toc67314803"/>
        <w:bookmarkStart w:id="14689" w:name="_Toc67315436"/>
        <w:bookmarkStart w:id="14690" w:name="_Toc67322733"/>
        <w:bookmarkStart w:id="14691" w:name="_Toc67323370"/>
        <w:bookmarkStart w:id="14692" w:name="_Toc67406414"/>
        <w:bookmarkStart w:id="14693" w:name="_Toc67407051"/>
        <w:bookmarkStart w:id="14694" w:name="_Toc69823569"/>
        <w:bookmarkStart w:id="14695" w:name="_Toc69824276"/>
        <w:bookmarkStart w:id="14696" w:name="_Toc69913236"/>
        <w:bookmarkStart w:id="14697" w:name="_Toc69913953"/>
        <w:bookmarkStart w:id="14698" w:name="_Toc70329917"/>
        <w:bookmarkStart w:id="14699" w:name="_Toc70330327"/>
        <w:bookmarkStart w:id="14700" w:name="_Toc70330662"/>
        <w:bookmarkStart w:id="14701" w:name="_Toc7033099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del>
    </w:p>
    <w:p w14:paraId="45564D6E" w14:textId="5F61C7F9" w:rsidR="007A0D08" w:rsidDel="001D72D9" w:rsidRDefault="007A0D08">
      <w:pPr>
        <w:pStyle w:val="ListParagraph"/>
        <w:numPr>
          <w:ilvl w:val="0"/>
          <w:numId w:val="111"/>
        </w:numPr>
        <w:rPr>
          <w:del w:id="14702" w:author="Liam Coleman (Student - STC)" w:date="2021-03-15T16:44:00Z"/>
        </w:rPr>
        <w:pPrChange w:id="14703" w:author="Liam Coleman" w:date="2021-04-26T11:43:00Z">
          <w:pPr>
            <w:pStyle w:val="ListParagraph"/>
            <w:numPr>
              <w:numId w:val="82"/>
            </w:numPr>
            <w:ind w:hanging="360"/>
          </w:pPr>
        </w:pPrChange>
      </w:pPr>
      <w:del w:id="14704" w:author="Liam Coleman (Student - STC)" w:date="2021-03-15T16:44:00Z">
        <w:r w:rsidDel="001D72D9">
          <w:delText>Should customer require change they can sort this with Ashier &amp; CG device after transaction which is then a non CBE concern</w:delText>
        </w:r>
        <w:bookmarkStart w:id="14705" w:name="_Toc66781692"/>
        <w:bookmarkStart w:id="14706" w:name="_Toc67314804"/>
        <w:bookmarkStart w:id="14707" w:name="_Toc67315437"/>
        <w:bookmarkStart w:id="14708" w:name="_Toc67322734"/>
        <w:bookmarkStart w:id="14709" w:name="_Toc67323371"/>
        <w:bookmarkStart w:id="14710" w:name="_Toc67406415"/>
        <w:bookmarkStart w:id="14711" w:name="_Toc67407052"/>
        <w:bookmarkStart w:id="14712" w:name="_Toc69823570"/>
        <w:bookmarkStart w:id="14713" w:name="_Toc69824277"/>
        <w:bookmarkStart w:id="14714" w:name="_Toc69913237"/>
        <w:bookmarkStart w:id="14715" w:name="_Toc69913954"/>
        <w:bookmarkStart w:id="14716" w:name="_Toc70329918"/>
        <w:bookmarkStart w:id="14717" w:name="_Toc70330328"/>
        <w:bookmarkStart w:id="14718" w:name="_Toc70330663"/>
        <w:bookmarkStart w:id="14719" w:name="_Toc70330997"/>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del>
    </w:p>
    <w:p w14:paraId="1AE5449D" w14:textId="01C3A8D8" w:rsidR="00DF217B" w:rsidDel="001D72D9" w:rsidRDefault="000B4E71">
      <w:pPr>
        <w:pStyle w:val="Heading3"/>
        <w:numPr>
          <w:ilvl w:val="2"/>
          <w:numId w:val="111"/>
        </w:numPr>
        <w:ind w:left="1134" w:hanging="1134"/>
        <w:rPr>
          <w:del w:id="14720" w:author="Liam Coleman (Student - STC)" w:date="2021-03-15T16:44:00Z"/>
        </w:rPr>
        <w:pPrChange w:id="14721" w:author="Liam Coleman" w:date="2021-04-26T11:43:00Z">
          <w:pPr>
            <w:pStyle w:val="Heading3"/>
          </w:pPr>
        </w:pPrChange>
      </w:pPr>
      <w:del w:id="14722" w:author="Liam Coleman (Student - STC)" w:date="2021-03-15T16:44:00Z">
        <w:r w:rsidDel="001D72D9">
          <w:delText>Cash Guard Questions:</w:delText>
        </w:r>
        <w:bookmarkStart w:id="14723" w:name="_Toc66781693"/>
        <w:bookmarkStart w:id="14724" w:name="_Toc67314805"/>
        <w:bookmarkStart w:id="14725" w:name="_Toc67315438"/>
        <w:bookmarkStart w:id="14726" w:name="_Toc67322735"/>
        <w:bookmarkStart w:id="14727" w:name="_Toc67323372"/>
        <w:bookmarkStart w:id="14728" w:name="_Toc67406416"/>
        <w:bookmarkStart w:id="14729" w:name="_Toc67407053"/>
        <w:bookmarkStart w:id="14730" w:name="_Toc69823571"/>
        <w:bookmarkStart w:id="14731" w:name="_Toc69824278"/>
        <w:bookmarkStart w:id="14732" w:name="_Toc69913238"/>
        <w:bookmarkStart w:id="14733" w:name="_Toc69913955"/>
        <w:bookmarkStart w:id="14734" w:name="_Toc70329919"/>
        <w:bookmarkStart w:id="14735" w:name="_Toc70330329"/>
        <w:bookmarkStart w:id="14736" w:name="_Toc70330664"/>
        <w:bookmarkStart w:id="14737" w:name="_Toc70330998"/>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del>
    </w:p>
    <w:p w14:paraId="6885F1BB" w14:textId="17458678" w:rsidR="000B4E71" w:rsidDel="001D72D9" w:rsidRDefault="000B4E71">
      <w:pPr>
        <w:pStyle w:val="ListParagraph"/>
        <w:numPr>
          <w:ilvl w:val="0"/>
          <w:numId w:val="111"/>
        </w:numPr>
        <w:rPr>
          <w:del w:id="14738" w:author="Liam Coleman (Student - STC)" w:date="2021-03-15T16:44:00Z"/>
        </w:rPr>
        <w:pPrChange w:id="14739" w:author="Liam Coleman" w:date="2021-04-26T11:43:00Z">
          <w:pPr>
            <w:pStyle w:val="ListParagraph"/>
            <w:numPr>
              <w:numId w:val="83"/>
            </w:numPr>
            <w:ind w:hanging="360"/>
          </w:pPr>
        </w:pPrChange>
      </w:pPr>
      <w:del w:id="14740" w:author="Liam Coleman (Student - STC)" w:date="2021-03-15T16:44:00Z">
        <w:r w:rsidDel="001D72D9">
          <w:delText>What are the exact Timings for function Calls when using the live CG device as oppose to simulator.</w:delText>
        </w:r>
        <w:bookmarkStart w:id="14741" w:name="_Toc66781694"/>
        <w:bookmarkStart w:id="14742" w:name="_Toc67314806"/>
        <w:bookmarkStart w:id="14743" w:name="_Toc67315439"/>
        <w:bookmarkStart w:id="14744" w:name="_Toc67322736"/>
        <w:bookmarkStart w:id="14745" w:name="_Toc67323373"/>
        <w:bookmarkStart w:id="14746" w:name="_Toc67406417"/>
        <w:bookmarkStart w:id="14747" w:name="_Toc67407054"/>
        <w:bookmarkStart w:id="14748" w:name="_Toc69823572"/>
        <w:bookmarkStart w:id="14749" w:name="_Toc69824279"/>
        <w:bookmarkStart w:id="14750" w:name="_Toc69913239"/>
        <w:bookmarkStart w:id="14751" w:name="_Toc69913956"/>
        <w:bookmarkStart w:id="14752" w:name="_Toc70329920"/>
        <w:bookmarkStart w:id="14753" w:name="_Toc70330330"/>
        <w:bookmarkStart w:id="14754" w:name="_Toc70330665"/>
        <w:bookmarkStart w:id="14755" w:name="_Toc70330999"/>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del>
    </w:p>
    <w:p w14:paraId="759783B3" w14:textId="272A65DB" w:rsidR="000B4E71" w:rsidRPr="000B4E71" w:rsidDel="001D72D9" w:rsidRDefault="000B4E71">
      <w:pPr>
        <w:pStyle w:val="ListParagraph"/>
        <w:numPr>
          <w:ilvl w:val="0"/>
          <w:numId w:val="111"/>
        </w:numPr>
        <w:rPr>
          <w:del w:id="14756" w:author="Liam Coleman (Student - STC)" w:date="2021-03-15T16:44:00Z"/>
        </w:rPr>
        <w:pPrChange w:id="14757" w:author="Liam Coleman" w:date="2021-04-26T11:43:00Z">
          <w:pPr>
            <w:pStyle w:val="ListParagraph"/>
            <w:numPr>
              <w:numId w:val="83"/>
            </w:numPr>
            <w:ind w:hanging="360"/>
          </w:pPr>
        </w:pPrChange>
      </w:pPr>
      <w:del w:id="14758" w:author="Liam Coleman (Student - STC)" w:date="2021-03-15T16:44:00Z">
        <w:r w:rsidDel="001D72D9">
          <w:delText>Is EnabePayIn() call configuration on login, i.e. can DisablePayIn() be called instead or left in disabled state?</w:delText>
        </w:r>
        <w:r w:rsidR="00B11A94" w:rsidDel="001D72D9">
          <w:delText xml:space="preserve"> </w:delText>
        </w:r>
        <w:r w:rsidR="00B11A94" w:rsidRPr="00BC0D53" w:rsidDel="001D72D9">
          <w:rPr>
            <w:b/>
            <w:i/>
          </w:rPr>
          <w:delText xml:space="preserve">[Ref: </w:delText>
        </w:r>
        <w:r w:rsidR="00B11A94" w:rsidRPr="00BC0D53" w:rsidDel="001D72D9">
          <w:rPr>
            <w:b/>
            <w:i/>
          </w:rPr>
          <w:fldChar w:fldCharType="begin"/>
        </w:r>
        <w:r w:rsidR="00B11A94" w:rsidRPr="00BC0D53" w:rsidDel="001D72D9">
          <w:rPr>
            <w:b/>
            <w:i/>
          </w:rPr>
          <w:delInstrText xml:space="preserve"> REF _Ref383761222 \r \h  \* MERGEFORMAT </w:delInstrText>
        </w:r>
        <w:r w:rsidR="00B11A94" w:rsidRPr="00BC0D53" w:rsidDel="001D72D9">
          <w:rPr>
            <w:b/>
            <w:i/>
          </w:rPr>
        </w:r>
        <w:r w:rsidR="00B11A94" w:rsidRPr="00BC0D53" w:rsidDel="001D72D9">
          <w:rPr>
            <w:b/>
            <w:i/>
          </w:rPr>
          <w:fldChar w:fldCharType="separate"/>
        </w:r>
        <w:r w:rsidR="00B11A94" w:rsidRPr="00BC0D53" w:rsidDel="001D72D9">
          <w:rPr>
            <w:b/>
            <w:i/>
          </w:rPr>
          <w:delText>5.2</w:delText>
        </w:r>
        <w:r w:rsidR="00B11A94" w:rsidRPr="00BC0D53" w:rsidDel="001D72D9">
          <w:rPr>
            <w:b/>
            <w:i/>
          </w:rPr>
          <w:fldChar w:fldCharType="end"/>
        </w:r>
        <w:r w:rsidR="00B11A94" w:rsidDel="001D72D9">
          <w:rPr>
            <w:b/>
            <w:i/>
          </w:rPr>
          <w:delText xml:space="preserve"> </w:delText>
        </w:r>
        <w:r w:rsidR="00B11A94" w:rsidRPr="00BC0D53" w:rsidDel="001D72D9">
          <w:rPr>
            <w:b/>
            <w:i/>
          </w:rPr>
          <w:fldChar w:fldCharType="begin"/>
        </w:r>
        <w:r w:rsidR="00B11A94" w:rsidRPr="00BC0D53" w:rsidDel="001D72D9">
          <w:rPr>
            <w:b/>
            <w:i/>
          </w:rPr>
          <w:delInstrText xml:space="preserve"> REF _Ref383761228 \h  \* MERGEFORMAT </w:delInstrText>
        </w:r>
        <w:r w:rsidR="00B11A94" w:rsidRPr="00BC0D53" w:rsidDel="001D72D9">
          <w:rPr>
            <w:b/>
            <w:i/>
          </w:rPr>
        </w:r>
        <w:r w:rsidR="00B11A94" w:rsidRPr="00BC0D53" w:rsidDel="001D72D9">
          <w:rPr>
            <w:b/>
            <w:i/>
          </w:rPr>
          <w:fldChar w:fldCharType="separate"/>
        </w:r>
        <w:r w:rsidR="00B11A94" w:rsidRPr="00BC0D53" w:rsidDel="001D72D9">
          <w:rPr>
            <w:b/>
            <w:i/>
          </w:rPr>
          <w:delText>Initialisation &amp; Termination, Login &amp; Logout</w:delText>
        </w:r>
        <w:r w:rsidR="00B11A94" w:rsidRPr="00BC0D53" w:rsidDel="001D72D9">
          <w:rPr>
            <w:b/>
            <w:i/>
          </w:rPr>
          <w:fldChar w:fldCharType="end"/>
        </w:r>
        <w:r w:rsidR="00B11A94" w:rsidRPr="00BC0D53" w:rsidDel="001D72D9">
          <w:rPr>
            <w:b/>
            <w:i/>
          </w:rPr>
          <w:delText>]</w:delText>
        </w:r>
        <w:bookmarkStart w:id="14759" w:name="_Toc66781695"/>
        <w:bookmarkStart w:id="14760" w:name="_Toc67314807"/>
        <w:bookmarkStart w:id="14761" w:name="_Toc67315440"/>
        <w:bookmarkStart w:id="14762" w:name="_Toc67322737"/>
        <w:bookmarkStart w:id="14763" w:name="_Toc67323374"/>
        <w:bookmarkStart w:id="14764" w:name="_Toc67406418"/>
        <w:bookmarkStart w:id="14765" w:name="_Toc67407055"/>
        <w:bookmarkStart w:id="14766" w:name="_Toc69823573"/>
        <w:bookmarkStart w:id="14767" w:name="_Toc69824280"/>
        <w:bookmarkStart w:id="14768" w:name="_Toc69913240"/>
        <w:bookmarkStart w:id="14769" w:name="_Toc69913957"/>
        <w:bookmarkStart w:id="14770" w:name="_Toc70329921"/>
        <w:bookmarkStart w:id="14771" w:name="_Toc70330331"/>
        <w:bookmarkStart w:id="14772" w:name="_Toc70330666"/>
        <w:bookmarkStart w:id="14773" w:name="_Toc70331000"/>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bookmarkEnd w:id="14772"/>
        <w:bookmarkEnd w:id="14773"/>
      </w:del>
    </w:p>
    <w:p w14:paraId="50A45207" w14:textId="760F5BB5" w:rsidR="00DF217B" w:rsidDel="001D72D9" w:rsidRDefault="009300B8">
      <w:pPr>
        <w:pStyle w:val="Heading2"/>
        <w:numPr>
          <w:ilvl w:val="1"/>
          <w:numId w:val="111"/>
        </w:numPr>
        <w:ind w:left="1134" w:hanging="1134"/>
        <w:rPr>
          <w:ins w:id="14774" w:author="Thomas Gaughan" w:date="2014-05-15T16:16:00Z"/>
          <w:del w:id="14775" w:author="Liam Coleman (Student - STC)" w:date="2021-03-15T16:44:00Z"/>
        </w:rPr>
        <w:pPrChange w:id="14776" w:author="Liam Coleman" w:date="2021-04-26T11:43:00Z">
          <w:pPr/>
        </w:pPrChange>
      </w:pPr>
      <w:ins w:id="14777" w:author="Thomas Gaughan" w:date="2014-05-15T16:16:00Z">
        <w:del w:id="14778" w:author="Liam Coleman (Student - STC)" w:date="2021-03-15T16:44:00Z">
          <w:r w:rsidDel="001D72D9">
            <w:delText>Final Sign Off</w:delText>
          </w:r>
          <w:bookmarkStart w:id="14779" w:name="_Toc66781696"/>
          <w:bookmarkStart w:id="14780" w:name="_Toc67314808"/>
          <w:bookmarkStart w:id="14781" w:name="_Toc67315441"/>
          <w:bookmarkStart w:id="14782" w:name="_Toc67322738"/>
          <w:bookmarkStart w:id="14783" w:name="_Toc67323375"/>
          <w:bookmarkStart w:id="14784" w:name="_Toc67406419"/>
          <w:bookmarkStart w:id="14785" w:name="_Toc67407056"/>
          <w:bookmarkStart w:id="14786" w:name="_Toc69823574"/>
          <w:bookmarkStart w:id="14787" w:name="_Toc69824281"/>
          <w:bookmarkStart w:id="14788" w:name="_Toc69913241"/>
          <w:bookmarkStart w:id="14789" w:name="_Toc69913958"/>
          <w:bookmarkStart w:id="14790" w:name="_Toc70329922"/>
          <w:bookmarkStart w:id="14791" w:name="_Toc70330332"/>
          <w:bookmarkStart w:id="14792" w:name="_Toc70330667"/>
          <w:bookmarkStart w:id="14793" w:name="_Toc70331001"/>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del>
      </w:ins>
    </w:p>
    <w:p w14:paraId="4AEBB4E1" w14:textId="1F4EDC04" w:rsidR="009300B8" w:rsidDel="001D72D9" w:rsidRDefault="009300B8">
      <w:pPr>
        <w:numPr>
          <w:ilvl w:val="0"/>
          <w:numId w:val="111"/>
        </w:numPr>
        <w:rPr>
          <w:ins w:id="14794" w:author="Thomas Gaughan" w:date="2014-05-15T16:16:00Z"/>
          <w:del w:id="14795" w:author="Liam Coleman (Student - STC)" w:date="2021-03-15T16:44:00Z"/>
        </w:rPr>
        <w:pPrChange w:id="14796" w:author="Liam Coleman" w:date="2021-04-26T11:43:00Z">
          <w:pPr/>
        </w:pPrChange>
      </w:pPr>
      <w:ins w:id="14797" w:author="Thomas Gaughan" w:date="2014-05-15T16:16:00Z">
        <w:del w:id="14798" w:author="Liam Coleman (Student - STC)" w:date="2021-03-15T16:44:00Z">
          <w:r w:rsidRPr="00587C9D" w:rsidDel="001D72D9">
            <w:rPr>
              <w:b/>
            </w:rPr>
            <w:delText>Reviewed On</w:delText>
          </w:r>
          <w:r w:rsidDel="001D72D9">
            <w:delText>:</w:delText>
          </w:r>
          <w:r w:rsidDel="001D72D9">
            <w:tab/>
            <w:delText>15</w:delText>
          </w:r>
          <w:r w:rsidRPr="00587C9D" w:rsidDel="001D72D9">
            <w:rPr>
              <w:vertAlign w:val="superscript"/>
            </w:rPr>
            <w:delText>th</w:delText>
          </w:r>
          <w:r w:rsidDel="001D72D9">
            <w:delText xml:space="preserve"> May 2014</w:delText>
          </w:r>
          <w:bookmarkStart w:id="14799" w:name="_Toc66781697"/>
          <w:bookmarkStart w:id="14800" w:name="_Toc67314809"/>
          <w:bookmarkStart w:id="14801" w:name="_Toc67315442"/>
          <w:bookmarkStart w:id="14802" w:name="_Toc67322739"/>
          <w:bookmarkStart w:id="14803" w:name="_Toc67323376"/>
          <w:bookmarkStart w:id="14804" w:name="_Toc67406420"/>
          <w:bookmarkStart w:id="14805" w:name="_Toc67407057"/>
          <w:bookmarkStart w:id="14806" w:name="_Toc69823575"/>
          <w:bookmarkStart w:id="14807" w:name="_Toc69824282"/>
          <w:bookmarkStart w:id="14808" w:name="_Toc69913242"/>
          <w:bookmarkStart w:id="14809" w:name="_Toc69913959"/>
          <w:bookmarkStart w:id="14810" w:name="_Toc70329923"/>
          <w:bookmarkStart w:id="14811" w:name="_Toc70330333"/>
          <w:bookmarkStart w:id="14812" w:name="_Toc70330668"/>
          <w:bookmarkStart w:id="14813" w:name="_Toc70331002"/>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del>
      </w:ins>
    </w:p>
    <w:p w14:paraId="4F86E983" w14:textId="7ED5BCB2" w:rsidR="009300B8" w:rsidDel="001D72D9" w:rsidRDefault="009300B8">
      <w:pPr>
        <w:numPr>
          <w:ilvl w:val="0"/>
          <w:numId w:val="111"/>
        </w:numPr>
        <w:rPr>
          <w:ins w:id="14814" w:author="Thomas Gaughan" w:date="2014-05-15T16:16:00Z"/>
          <w:del w:id="14815" w:author="Liam Coleman (Student - STC)" w:date="2021-03-15T16:44:00Z"/>
        </w:rPr>
        <w:pPrChange w:id="14816" w:author="Liam Coleman" w:date="2021-04-26T11:43:00Z">
          <w:pPr/>
        </w:pPrChange>
      </w:pPr>
      <w:ins w:id="14817" w:author="Thomas Gaughan" w:date="2014-05-15T16:16:00Z">
        <w:del w:id="14818" w:author="Liam Coleman (Student - STC)" w:date="2021-03-15T16:44:00Z">
          <w:r w:rsidRPr="00587C9D" w:rsidDel="001D72D9">
            <w:rPr>
              <w:b/>
            </w:rPr>
            <w:delText>Attendees</w:delText>
          </w:r>
          <w:r w:rsidDel="001D72D9">
            <w:delText xml:space="preserve">: </w:delText>
          </w:r>
          <w:r w:rsidDel="001D72D9">
            <w:tab/>
            <w:delText>James Forde</w:delText>
          </w:r>
          <w:bookmarkStart w:id="14819" w:name="_Toc66781698"/>
          <w:bookmarkStart w:id="14820" w:name="_Toc67314810"/>
          <w:bookmarkStart w:id="14821" w:name="_Toc67315443"/>
          <w:bookmarkStart w:id="14822" w:name="_Toc67322740"/>
          <w:bookmarkStart w:id="14823" w:name="_Toc67323377"/>
          <w:bookmarkStart w:id="14824" w:name="_Toc67406421"/>
          <w:bookmarkStart w:id="14825" w:name="_Toc67407058"/>
          <w:bookmarkStart w:id="14826" w:name="_Toc69823576"/>
          <w:bookmarkStart w:id="14827" w:name="_Toc69824283"/>
          <w:bookmarkStart w:id="14828" w:name="_Toc69913243"/>
          <w:bookmarkStart w:id="14829" w:name="_Toc69913960"/>
          <w:bookmarkStart w:id="14830" w:name="_Toc70329924"/>
          <w:bookmarkStart w:id="14831" w:name="_Toc70330334"/>
          <w:bookmarkStart w:id="14832" w:name="_Toc70330669"/>
          <w:bookmarkStart w:id="14833" w:name="_Toc70331003"/>
          <w:bookmarkEnd w:id="14819"/>
          <w:bookmarkEnd w:id="14820"/>
          <w:bookmarkEnd w:id="14821"/>
          <w:bookmarkEnd w:id="14822"/>
          <w:bookmarkEnd w:id="14823"/>
          <w:bookmarkEnd w:id="14824"/>
          <w:bookmarkEnd w:id="14825"/>
          <w:bookmarkEnd w:id="14826"/>
          <w:bookmarkEnd w:id="14827"/>
          <w:bookmarkEnd w:id="14828"/>
          <w:bookmarkEnd w:id="14829"/>
          <w:bookmarkEnd w:id="14830"/>
          <w:bookmarkEnd w:id="14831"/>
          <w:bookmarkEnd w:id="14832"/>
          <w:bookmarkEnd w:id="14833"/>
        </w:del>
      </w:ins>
    </w:p>
    <w:p w14:paraId="05B93543" w14:textId="7FEA8358" w:rsidR="009300B8" w:rsidDel="001D72D9" w:rsidRDefault="009300B8">
      <w:pPr>
        <w:numPr>
          <w:ilvl w:val="0"/>
          <w:numId w:val="111"/>
        </w:numPr>
        <w:rPr>
          <w:ins w:id="14834" w:author="Thomas Gaughan" w:date="2014-05-15T16:16:00Z"/>
          <w:del w:id="14835" w:author="Liam Coleman (Student - STC)" w:date="2021-03-15T16:44:00Z"/>
        </w:rPr>
        <w:pPrChange w:id="14836" w:author="Liam Coleman" w:date="2021-04-26T11:43:00Z">
          <w:pPr>
            <w:ind w:left="1134" w:firstLine="306"/>
          </w:pPr>
        </w:pPrChange>
      </w:pPr>
      <w:ins w:id="14837" w:author="Thomas Gaughan" w:date="2014-05-15T16:16:00Z">
        <w:del w:id="14838" w:author="Liam Coleman (Student - STC)" w:date="2021-03-15T16:44:00Z">
          <w:r w:rsidDel="001D72D9">
            <w:delText>Keith Flanagan</w:delText>
          </w:r>
          <w:bookmarkStart w:id="14839" w:name="_Toc66781699"/>
          <w:bookmarkStart w:id="14840" w:name="_Toc67314811"/>
          <w:bookmarkStart w:id="14841" w:name="_Toc67315444"/>
          <w:bookmarkStart w:id="14842" w:name="_Toc67322741"/>
          <w:bookmarkStart w:id="14843" w:name="_Toc67323378"/>
          <w:bookmarkStart w:id="14844" w:name="_Toc67406422"/>
          <w:bookmarkStart w:id="14845" w:name="_Toc67407059"/>
          <w:bookmarkStart w:id="14846" w:name="_Toc69823577"/>
          <w:bookmarkStart w:id="14847" w:name="_Toc69824284"/>
          <w:bookmarkStart w:id="14848" w:name="_Toc69913244"/>
          <w:bookmarkStart w:id="14849" w:name="_Toc69913961"/>
          <w:bookmarkStart w:id="14850" w:name="_Toc70329925"/>
          <w:bookmarkStart w:id="14851" w:name="_Toc70330335"/>
          <w:bookmarkStart w:id="14852" w:name="_Toc70330670"/>
          <w:bookmarkStart w:id="14853" w:name="_Toc70331004"/>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del>
      </w:ins>
    </w:p>
    <w:p w14:paraId="2D3D09AF" w14:textId="231930FB" w:rsidR="009300B8" w:rsidDel="001D72D9" w:rsidRDefault="009300B8">
      <w:pPr>
        <w:numPr>
          <w:ilvl w:val="0"/>
          <w:numId w:val="111"/>
        </w:numPr>
        <w:rPr>
          <w:ins w:id="14854" w:author="Thomas Gaughan" w:date="2014-05-15T16:16:00Z"/>
          <w:del w:id="14855" w:author="Liam Coleman (Student - STC)" w:date="2021-03-15T16:44:00Z"/>
        </w:rPr>
        <w:pPrChange w:id="14856" w:author="Liam Coleman" w:date="2021-04-26T11:43:00Z">
          <w:pPr>
            <w:ind w:left="1134" w:firstLine="306"/>
          </w:pPr>
        </w:pPrChange>
      </w:pPr>
      <w:ins w:id="14857" w:author="Thomas Gaughan" w:date="2014-05-15T16:16:00Z">
        <w:del w:id="14858" w:author="Liam Coleman (Student - STC)" w:date="2021-03-15T16:44:00Z">
          <w:r w:rsidDel="001D72D9">
            <w:delText>Tom Gaughan</w:delText>
          </w:r>
          <w:bookmarkStart w:id="14859" w:name="_Toc66781700"/>
          <w:bookmarkStart w:id="14860" w:name="_Toc67314812"/>
          <w:bookmarkStart w:id="14861" w:name="_Toc67315445"/>
          <w:bookmarkStart w:id="14862" w:name="_Toc67322742"/>
          <w:bookmarkStart w:id="14863" w:name="_Toc67323379"/>
          <w:bookmarkStart w:id="14864" w:name="_Toc67406423"/>
          <w:bookmarkStart w:id="14865" w:name="_Toc67407060"/>
          <w:bookmarkStart w:id="14866" w:name="_Toc69823578"/>
          <w:bookmarkStart w:id="14867" w:name="_Toc69824285"/>
          <w:bookmarkStart w:id="14868" w:name="_Toc69913245"/>
          <w:bookmarkStart w:id="14869" w:name="_Toc69913962"/>
          <w:bookmarkStart w:id="14870" w:name="_Toc70329926"/>
          <w:bookmarkStart w:id="14871" w:name="_Toc70330336"/>
          <w:bookmarkStart w:id="14872" w:name="_Toc70330671"/>
          <w:bookmarkStart w:id="14873" w:name="_Toc70331005"/>
          <w:bookmarkEnd w:id="14859"/>
          <w:bookmarkEnd w:id="14860"/>
          <w:bookmarkEnd w:id="14861"/>
          <w:bookmarkEnd w:id="14862"/>
          <w:bookmarkEnd w:id="14863"/>
          <w:bookmarkEnd w:id="14864"/>
          <w:bookmarkEnd w:id="14865"/>
          <w:bookmarkEnd w:id="14866"/>
          <w:bookmarkEnd w:id="14867"/>
          <w:bookmarkEnd w:id="14868"/>
          <w:bookmarkEnd w:id="14869"/>
          <w:bookmarkEnd w:id="14870"/>
          <w:bookmarkEnd w:id="14871"/>
          <w:bookmarkEnd w:id="14872"/>
          <w:bookmarkEnd w:id="14873"/>
        </w:del>
      </w:ins>
    </w:p>
    <w:p w14:paraId="19A936D9" w14:textId="6F8F29DA" w:rsidR="009300B8" w:rsidDel="001D72D9" w:rsidRDefault="009300B8">
      <w:pPr>
        <w:pStyle w:val="Heading3"/>
        <w:numPr>
          <w:ilvl w:val="2"/>
          <w:numId w:val="111"/>
        </w:numPr>
        <w:ind w:left="1134" w:hanging="1134"/>
        <w:rPr>
          <w:ins w:id="14874" w:author="Thomas Gaughan" w:date="2014-05-15T16:17:00Z"/>
          <w:del w:id="14875" w:author="Liam Coleman (Student - STC)" w:date="2021-03-15T16:44:00Z"/>
        </w:rPr>
        <w:pPrChange w:id="14876" w:author="Liam Coleman" w:date="2021-04-26T11:43:00Z">
          <w:pPr>
            <w:pStyle w:val="Heading3"/>
          </w:pPr>
        </w:pPrChange>
      </w:pPr>
      <w:ins w:id="14877" w:author="Thomas Gaughan" w:date="2014-05-15T16:17:00Z">
        <w:del w:id="14878" w:author="Liam Coleman (Student - STC)" w:date="2021-03-15T16:44:00Z">
          <w:r w:rsidDel="001D72D9">
            <w:delText>Main Points</w:delText>
          </w:r>
          <w:bookmarkStart w:id="14879" w:name="_Toc66781701"/>
          <w:bookmarkStart w:id="14880" w:name="_Toc67314813"/>
          <w:bookmarkStart w:id="14881" w:name="_Toc67315446"/>
          <w:bookmarkStart w:id="14882" w:name="_Toc67322743"/>
          <w:bookmarkStart w:id="14883" w:name="_Toc67323380"/>
          <w:bookmarkStart w:id="14884" w:name="_Toc67406424"/>
          <w:bookmarkStart w:id="14885" w:name="_Toc67407061"/>
          <w:bookmarkStart w:id="14886" w:name="_Toc69823579"/>
          <w:bookmarkStart w:id="14887" w:name="_Toc69824286"/>
          <w:bookmarkStart w:id="14888" w:name="_Toc69913246"/>
          <w:bookmarkStart w:id="14889" w:name="_Toc69913963"/>
          <w:bookmarkStart w:id="14890" w:name="_Toc70329927"/>
          <w:bookmarkStart w:id="14891" w:name="_Toc70330337"/>
          <w:bookmarkStart w:id="14892" w:name="_Toc70330672"/>
          <w:bookmarkStart w:id="14893" w:name="_Toc70331006"/>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del>
      </w:ins>
    </w:p>
    <w:p w14:paraId="0BA9E61F" w14:textId="21E6C90C" w:rsidR="009300B8" w:rsidDel="001D72D9" w:rsidRDefault="009300B8">
      <w:pPr>
        <w:pStyle w:val="ListParagraph"/>
        <w:numPr>
          <w:ilvl w:val="0"/>
          <w:numId w:val="111"/>
        </w:numPr>
        <w:rPr>
          <w:ins w:id="14894" w:author="Thomas Gaughan" w:date="2014-05-15T16:17:00Z"/>
          <w:del w:id="14895" w:author="Liam Coleman (Student - STC)" w:date="2021-03-15T16:44:00Z"/>
        </w:rPr>
        <w:pPrChange w:id="14896" w:author="Liam Coleman" w:date="2021-04-26T11:43:00Z">
          <w:pPr/>
        </w:pPrChange>
      </w:pPr>
      <w:ins w:id="14897" w:author="Thomas Gaughan" w:date="2014-05-15T16:17:00Z">
        <w:del w:id="14898" w:author="Liam Coleman (Student - STC)" w:date="2021-03-15T16:44:00Z">
          <w:r w:rsidDel="001D72D9">
            <w:delText>Add logger sample to respective SDS section</w:delText>
          </w:r>
          <w:bookmarkStart w:id="14899" w:name="_Toc66781702"/>
          <w:bookmarkStart w:id="14900" w:name="_Toc67314814"/>
          <w:bookmarkStart w:id="14901" w:name="_Toc67315447"/>
          <w:bookmarkStart w:id="14902" w:name="_Toc67322744"/>
          <w:bookmarkStart w:id="14903" w:name="_Toc67323381"/>
          <w:bookmarkStart w:id="14904" w:name="_Toc67406425"/>
          <w:bookmarkStart w:id="14905" w:name="_Toc67407062"/>
          <w:bookmarkStart w:id="14906" w:name="_Toc69823580"/>
          <w:bookmarkStart w:id="14907" w:name="_Toc69824287"/>
          <w:bookmarkStart w:id="14908" w:name="_Toc69913247"/>
          <w:bookmarkStart w:id="14909" w:name="_Toc69913964"/>
          <w:bookmarkStart w:id="14910" w:name="_Toc70329928"/>
          <w:bookmarkStart w:id="14911" w:name="_Toc70330338"/>
          <w:bookmarkStart w:id="14912" w:name="_Toc70330673"/>
          <w:bookmarkStart w:id="14913" w:name="_Toc70331007"/>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del>
      </w:ins>
    </w:p>
    <w:p w14:paraId="0FEDEB16" w14:textId="114AD03B" w:rsidR="009300B8" w:rsidDel="001D72D9" w:rsidRDefault="009300B8">
      <w:pPr>
        <w:pStyle w:val="ListParagraph"/>
        <w:numPr>
          <w:ilvl w:val="0"/>
          <w:numId w:val="111"/>
        </w:numPr>
        <w:rPr>
          <w:ins w:id="14914" w:author="Thomas Gaughan" w:date="2014-05-15T16:17:00Z"/>
          <w:del w:id="14915" w:author="Liam Coleman (Student - STC)" w:date="2021-03-15T16:44:00Z"/>
        </w:rPr>
        <w:pPrChange w:id="14916" w:author="Liam Coleman" w:date="2021-04-26T11:43:00Z">
          <w:pPr/>
        </w:pPrChange>
      </w:pPr>
      <w:ins w:id="14917" w:author="Thomas Gaughan" w:date="2014-05-15T16:17:00Z">
        <w:del w:id="14918" w:author="Liam Coleman (Student - STC)" w:date="2021-03-15T16:44:00Z">
          <w:r w:rsidDel="001D72D9">
            <w:delText>Request Nobert to input FutaTill messaging time.</w:delText>
          </w:r>
          <w:bookmarkStart w:id="14919" w:name="_Toc66781703"/>
          <w:bookmarkStart w:id="14920" w:name="_Toc67314815"/>
          <w:bookmarkStart w:id="14921" w:name="_Toc67315448"/>
          <w:bookmarkStart w:id="14922" w:name="_Toc67322745"/>
          <w:bookmarkStart w:id="14923" w:name="_Toc67323382"/>
          <w:bookmarkStart w:id="14924" w:name="_Toc67406426"/>
          <w:bookmarkStart w:id="14925" w:name="_Toc67407063"/>
          <w:bookmarkStart w:id="14926" w:name="_Toc69823581"/>
          <w:bookmarkStart w:id="14927" w:name="_Toc69824288"/>
          <w:bookmarkStart w:id="14928" w:name="_Toc69913248"/>
          <w:bookmarkStart w:id="14929" w:name="_Toc69913965"/>
          <w:bookmarkStart w:id="14930" w:name="_Toc70329929"/>
          <w:bookmarkStart w:id="14931" w:name="_Toc70330339"/>
          <w:bookmarkStart w:id="14932" w:name="_Toc70330674"/>
          <w:bookmarkStart w:id="14933" w:name="_Toc70331008"/>
          <w:bookmarkEnd w:id="14919"/>
          <w:bookmarkEnd w:id="14920"/>
          <w:bookmarkEnd w:id="14921"/>
          <w:bookmarkEnd w:id="14922"/>
          <w:bookmarkEnd w:id="14923"/>
          <w:bookmarkEnd w:id="14924"/>
          <w:bookmarkEnd w:id="14925"/>
          <w:bookmarkEnd w:id="14926"/>
          <w:bookmarkEnd w:id="14927"/>
          <w:bookmarkEnd w:id="14928"/>
          <w:bookmarkEnd w:id="14929"/>
          <w:bookmarkEnd w:id="14930"/>
          <w:bookmarkEnd w:id="14931"/>
          <w:bookmarkEnd w:id="14932"/>
          <w:bookmarkEnd w:id="14933"/>
        </w:del>
      </w:ins>
    </w:p>
    <w:p w14:paraId="35606AD5" w14:textId="042A18DE" w:rsidR="009300B8" w:rsidRPr="00DF217B" w:rsidDel="001D72D9" w:rsidRDefault="009300B8">
      <w:pPr>
        <w:pStyle w:val="ListParagraph"/>
        <w:numPr>
          <w:ilvl w:val="0"/>
          <w:numId w:val="111"/>
        </w:numPr>
        <w:rPr>
          <w:del w:id="14934" w:author="Liam Coleman (Student - STC)" w:date="2021-03-15T16:44:00Z"/>
        </w:rPr>
        <w:pPrChange w:id="14935" w:author="Liam Coleman" w:date="2021-04-26T11:43:00Z">
          <w:pPr/>
        </w:pPrChange>
      </w:pPr>
      <w:ins w:id="14936" w:author="Thomas Gaughan" w:date="2014-05-15T16:17:00Z">
        <w:del w:id="14937" w:author="Liam Coleman (Student - STC)" w:date="2021-03-15T16:44:00Z">
          <w:r w:rsidDel="001D72D9">
            <w:delText>Add one day for code merge.</w:delText>
          </w:r>
        </w:del>
      </w:ins>
      <w:bookmarkStart w:id="14938" w:name="_Toc66781704"/>
      <w:bookmarkStart w:id="14939" w:name="_Toc67314816"/>
      <w:bookmarkStart w:id="14940" w:name="_Toc67315449"/>
      <w:bookmarkStart w:id="14941" w:name="_Toc67322746"/>
      <w:bookmarkStart w:id="14942" w:name="_Toc67323383"/>
      <w:bookmarkStart w:id="14943" w:name="_Toc67406427"/>
      <w:bookmarkStart w:id="14944" w:name="_Toc67407064"/>
      <w:bookmarkStart w:id="14945" w:name="_Toc69823582"/>
      <w:bookmarkStart w:id="14946" w:name="_Toc69824289"/>
      <w:bookmarkStart w:id="14947" w:name="_Toc69913249"/>
      <w:bookmarkStart w:id="14948" w:name="_Toc69913966"/>
      <w:bookmarkStart w:id="14949" w:name="_Toc70329930"/>
      <w:bookmarkStart w:id="14950" w:name="_Toc70330340"/>
      <w:bookmarkStart w:id="14951" w:name="_Toc70330675"/>
      <w:bookmarkStart w:id="14952" w:name="_Toc70331009"/>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p>
    <w:p w14:paraId="4EEF3DED" w14:textId="0EB17810" w:rsidR="00302C05" w:rsidRDefault="003D6979">
      <w:pPr>
        <w:pStyle w:val="Heading1"/>
        <w:numPr>
          <w:ilvl w:val="0"/>
          <w:numId w:val="0"/>
        </w:numPr>
        <w:pPrChange w:id="14953" w:author="Liam Coleman" w:date="2021-04-26T12:14:00Z">
          <w:pPr>
            <w:pStyle w:val="Heading1"/>
          </w:pPr>
        </w:pPrChange>
      </w:pPr>
      <w:bookmarkStart w:id="14954" w:name="_Toc76630295"/>
      <w:ins w:id="14955" w:author="Liam Coleman" w:date="2021-04-26T12:14:00Z">
        <w:r>
          <w:lastRenderedPageBreak/>
          <w:t>1</w:t>
        </w:r>
      </w:ins>
      <w:ins w:id="14956" w:author="Liam Coleman" w:date="2021-05-24T16:03:00Z">
        <w:r w:rsidR="00223816">
          <w:t>3</w:t>
        </w:r>
      </w:ins>
      <w:ins w:id="14957" w:author="Liam Coleman" w:date="2021-04-26T12:14:00Z">
        <w:r w:rsidR="00355D09">
          <w:t xml:space="preserve"> </w:t>
        </w:r>
      </w:ins>
      <w:r w:rsidR="00302C05">
        <w:t xml:space="preserve">Estimate </w:t>
      </w:r>
      <w:r w:rsidR="001C2364">
        <w:t xml:space="preserve">Development </w:t>
      </w:r>
      <w:r w:rsidR="00302C05">
        <w:t>Schedule</w:t>
      </w:r>
      <w:bookmarkEnd w:id="14432"/>
      <w:bookmarkEnd w:id="14954"/>
    </w:p>
    <w:p w14:paraId="4B27910D" w14:textId="2A384728" w:rsidR="00302C05" w:rsidRDefault="00F07B90" w:rsidP="00302C05">
      <w:r>
        <w:t>Below is a</w:t>
      </w:r>
      <w:del w:id="14958" w:author="Liam Coleman" w:date="2021-03-22T16:35:00Z">
        <w:r w:rsidDel="00FE381E">
          <w:delText>n</w:delText>
        </w:r>
      </w:del>
      <w:r>
        <w:t xml:space="preserve"> list of </w:t>
      </w:r>
      <w:del w:id="14959" w:author="Liam Coleman" w:date="2021-05-24T16:03:00Z">
        <w:r w:rsidDel="00223816">
          <w:delText>task</w:delText>
        </w:r>
      </w:del>
      <w:ins w:id="14960" w:author="Liam Coleman" w:date="2021-05-24T16:03:00Z">
        <w:r w:rsidR="00223816">
          <w:t>tasks</w:t>
        </w:r>
      </w:ins>
      <w:r>
        <w:t xml:space="preserve"> and estimate duration to hand over code for </w:t>
      </w:r>
      <w:proofErr w:type="gramStart"/>
      <w:r>
        <w:t>testing</w:t>
      </w:r>
      <w:proofErr w:type="gramEnd"/>
    </w:p>
    <w:tbl>
      <w:tblPr>
        <w:tblW w:w="5455" w:type="dxa"/>
        <w:tblInd w:w="98" w:type="dxa"/>
        <w:tblLook w:val="04A0" w:firstRow="1" w:lastRow="0" w:firstColumn="1" w:lastColumn="0" w:noHBand="0" w:noVBand="1"/>
      </w:tblPr>
      <w:tblGrid>
        <w:gridCol w:w="3865"/>
        <w:gridCol w:w="1590"/>
        <w:tblGridChange w:id="14961">
          <w:tblGrid>
            <w:gridCol w:w="10"/>
            <w:gridCol w:w="3855"/>
            <w:gridCol w:w="10"/>
            <w:gridCol w:w="1580"/>
            <w:gridCol w:w="10"/>
          </w:tblGrid>
        </w:tblGridChange>
      </w:tblGrid>
      <w:tr w:rsidR="00F07B90" w:rsidRPr="00F07B90" w14:paraId="646CA9A9" w14:textId="77777777" w:rsidTr="00BC0D53">
        <w:trPr>
          <w:trHeight w:val="254"/>
        </w:trPr>
        <w:tc>
          <w:tcPr>
            <w:tcW w:w="3865" w:type="dxa"/>
            <w:tcBorders>
              <w:top w:val="single" w:sz="8" w:space="0" w:color="auto"/>
              <w:left w:val="single" w:sz="8" w:space="0" w:color="auto"/>
              <w:bottom w:val="single" w:sz="4" w:space="0" w:color="auto"/>
              <w:right w:val="single" w:sz="4" w:space="0" w:color="auto"/>
            </w:tcBorders>
            <w:shd w:val="clear" w:color="000000" w:fill="000000"/>
            <w:noWrap/>
            <w:hideMark/>
          </w:tcPr>
          <w:p w14:paraId="47F48566" w14:textId="77777777" w:rsidR="00F07B90" w:rsidRPr="00F07B90" w:rsidRDefault="00F07B90" w:rsidP="00F07B90">
            <w:pPr>
              <w:spacing w:before="0" w:after="0" w:line="240" w:lineRule="auto"/>
              <w:jc w:val="left"/>
              <w:rPr>
                <w:rFonts w:eastAsia="Times New Roman" w:cs="Times New Roman"/>
                <w:b/>
                <w:bCs/>
                <w:color w:val="FFFFFF"/>
                <w:sz w:val="22"/>
                <w:lang w:eastAsia="en-IE"/>
              </w:rPr>
            </w:pPr>
            <w:r w:rsidRPr="00F07B90">
              <w:rPr>
                <w:rFonts w:eastAsia="Times New Roman" w:cs="Times New Roman"/>
                <w:b/>
                <w:bCs/>
                <w:color w:val="FFFFFF"/>
                <w:sz w:val="22"/>
                <w:lang w:eastAsia="en-IE"/>
              </w:rPr>
              <w:t>Tasks</w:t>
            </w:r>
          </w:p>
        </w:tc>
        <w:tc>
          <w:tcPr>
            <w:tcW w:w="1590" w:type="dxa"/>
            <w:tcBorders>
              <w:top w:val="single" w:sz="8" w:space="0" w:color="auto"/>
              <w:left w:val="nil"/>
              <w:bottom w:val="single" w:sz="4" w:space="0" w:color="auto"/>
              <w:right w:val="single" w:sz="8" w:space="0" w:color="auto"/>
            </w:tcBorders>
            <w:shd w:val="clear" w:color="000000" w:fill="000000"/>
            <w:noWrap/>
            <w:hideMark/>
          </w:tcPr>
          <w:p w14:paraId="0AAE868E" w14:textId="77777777" w:rsidR="00F07B90" w:rsidRPr="00F07B90" w:rsidRDefault="00F07B90" w:rsidP="00F07B90">
            <w:pPr>
              <w:spacing w:before="0" w:after="0" w:line="240" w:lineRule="auto"/>
              <w:jc w:val="center"/>
              <w:rPr>
                <w:rFonts w:eastAsia="Times New Roman" w:cs="Times New Roman"/>
                <w:b/>
                <w:bCs/>
                <w:color w:val="FFFFFF"/>
                <w:sz w:val="22"/>
                <w:lang w:eastAsia="en-IE"/>
              </w:rPr>
            </w:pPr>
            <w:r w:rsidRPr="00F07B90">
              <w:rPr>
                <w:rFonts w:eastAsia="Times New Roman" w:cs="Times New Roman"/>
                <w:b/>
                <w:bCs/>
                <w:color w:val="FFFFFF"/>
                <w:sz w:val="22"/>
                <w:lang w:eastAsia="en-IE"/>
              </w:rPr>
              <w:t>Estimate Hrs</w:t>
            </w:r>
          </w:p>
        </w:tc>
      </w:tr>
      <w:tr w:rsidR="00F07B90" w:rsidRPr="00F07B90" w14:paraId="62F38A88" w14:textId="77777777" w:rsidTr="00BC0D53">
        <w:trPr>
          <w:trHeight w:val="254"/>
        </w:trPr>
        <w:tc>
          <w:tcPr>
            <w:tcW w:w="3865" w:type="dxa"/>
            <w:tcBorders>
              <w:top w:val="nil"/>
              <w:left w:val="single" w:sz="8" w:space="0" w:color="auto"/>
              <w:bottom w:val="single" w:sz="4" w:space="0" w:color="auto"/>
              <w:right w:val="single" w:sz="4" w:space="0" w:color="auto"/>
            </w:tcBorders>
            <w:shd w:val="clear" w:color="auto" w:fill="auto"/>
            <w:noWrap/>
            <w:hideMark/>
          </w:tcPr>
          <w:p w14:paraId="37B59B73" w14:textId="77777777" w:rsidR="00F07B90" w:rsidRPr="00F07B90" w:rsidRDefault="00F07B90" w:rsidP="00F07B90">
            <w:pPr>
              <w:spacing w:before="0" w:after="0" w:line="240" w:lineRule="auto"/>
              <w:jc w:val="left"/>
              <w:rPr>
                <w:rFonts w:eastAsia="Times New Roman" w:cs="Times New Roman"/>
                <w:color w:val="000000"/>
                <w:sz w:val="22"/>
                <w:lang w:eastAsia="en-IE"/>
              </w:rPr>
            </w:pPr>
            <w:r w:rsidRPr="00F07B90">
              <w:rPr>
                <w:rFonts w:eastAsia="Times New Roman" w:cs="Times New Roman"/>
                <w:color w:val="000000"/>
                <w:sz w:val="22"/>
                <w:lang w:eastAsia="en-IE"/>
              </w:rPr>
              <w:t> </w:t>
            </w:r>
          </w:p>
        </w:tc>
        <w:tc>
          <w:tcPr>
            <w:tcW w:w="1590" w:type="dxa"/>
            <w:tcBorders>
              <w:top w:val="nil"/>
              <w:left w:val="nil"/>
              <w:bottom w:val="single" w:sz="4" w:space="0" w:color="auto"/>
              <w:right w:val="single" w:sz="8" w:space="0" w:color="auto"/>
            </w:tcBorders>
            <w:shd w:val="clear" w:color="auto" w:fill="auto"/>
            <w:noWrap/>
            <w:hideMark/>
          </w:tcPr>
          <w:p w14:paraId="4D196990" w14:textId="77777777" w:rsidR="00F07B90" w:rsidRPr="00F07B90" w:rsidRDefault="00F07B90" w:rsidP="00F07B90">
            <w:pPr>
              <w:spacing w:before="0" w:after="0" w:line="240" w:lineRule="auto"/>
              <w:jc w:val="center"/>
              <w:rPr>
                <w:rFonts w:eastAsia="Times New Roman" w:cs="Times New Roman"/>
                <w:color w:val="000000"/>
                <w:sz w:val="22"/>
                <w:lang w:eastAsia="en-IE"/>
              </w:rPr>
            </w:pPr>
            <w:r w:rsidRPr="00F07B90">
              <w:rPr>
                <w:rFonts w:eastAsia="Times New Roman" w:cs="Times New Roman"/>
                <w:color w:val="000000"/>
                <w:sz w:val="22"/>
                <w:lang w:eastAsia="en-IE"/>
              </w:rPr>
              <w:t> </w:t>
            </w:r>
          </w:p>
        </w:tc>
      </w:tr>
      <w:tr w:rsidR="00F07B90" w:rsidRPr="00F07B90" w14:paraId="31C28C0B" w14:textId="77777777" w:rsidTr="00BC0D53">
        <w:trPr>
          <w:trHeight w:val="254"/>
        </w:trPr>
        <w:tc>
          <w:tcPr>
            <w:tcW w:w="3865" w:type="dxa"/>
            <w:tcBorders>
              <w:top w:val="nil"/>
              <w:left w:val="single" w:sz="8" w:space="0" w:color="auto"/>
              <w:bottom w:val="single" w:sz="4" w:space="0" w:color="auto"/>
              <w:right w:val="single" w:sz="4" w:space="0" w:color="auto"/>
            </w:tcBorders>
            <w:shd w:val="clear" w:color="auto" w:fill="auto"/>
            <w:noWrap/>
            <w:hideMark/>
          </w:tcPr>
          <w:p w14:paraId="34167FB7" w14:textId="77777777" w:rsidR="00F07B90" w:rsidRPr="00F07B90" w:rsidRDefault="00F07B90" w:rsidP="00F07B90">
            <w:pPr>
              <w:spacing w:before="0" w:after="0" w:line="240" w:lineRule="auto"/>
              <w:jc w:val="left"/>
              <w:rPr>
                <w:rFonts w:eastAsia="Times New Roman" w:cs="Times New Roman"/>
                <w:color w:val="000000"/>
                <w:sz w:val="22"/>
                <w:lang w:eastAsia="en-IE"/>
              </w:rPr>
            </w:pPr>
            <w:r w:rsidRPr="00F07B90">
              <w:rPr>
                <w:rFonts w:eastAsia="Times New Roman" w:cs="Times New Roman"/>
                <w:color w:val="000000"/>
                <w:sz w:val="22"/>
                <w:lang w:eastAsia="en-IE"/>
              </w:rPr>
              <w:t>Address Unknowns</w:t>
            </w:r>
          </w:p>
        </w:tc>
        <w:tc>
          <w:tcPr>
            <w:tcW w:w="1590" w:type="dxa"/>
            <w:tcBorders>
              <w:top w:val="nil"/>
              <w:left w:val="nil"/>
              <w:bottom w:val="single" w:sz="4" w:space="0" w:color="auto"/>
              <w:right w:val="single" w:sz="8" w:space="0" w:color="auto"/>
            </w:tcBorders>
            <w:shd w:val="clear" w:color="auto" w:fill="auto"/>
            <w:noWrap/>
            <w:hideMark/>
          </w:tcPr>
          <w:p w14:paraId="5E2E5011" w14:textId="7FC51825" w:rsidR="00F07B90" w:rsidRPr="00F07B90" w:rsidRDefault="00E03C94" w:rsidP="006D1413">
            <w:pPr>
              <w:spacing w:before="0" w:after="0" w:line="240" w:lineRule="auto"/>
              <w:jc w:val="center"/>
              <w:rPr>
                <w:rFonts w:eastAsia="Times New Roman" w:cs="Times New Roman"/>
                <w:color w:val="000000"/>
                <w:sz w:val="22"/>
                <w:lang w:eastAsia="en-IE"/>
              </w:rPr>
            </w:pPr>
            <w:ins w:id="14962" w:author="Liam Coleman" w:date="2021-04-20T15:18:00Z">
              <w:r>
                <w:rPr>
                  <w:rFonts w:eastAsia="Times New Roman" w:cs="Times New Roman"/>
                  <w:color w:val="000000"/>
                  <w:sz w:val="22"/>
                  <w:lang w:eastAsia="en-IE"/>
                </w:rPr>
                <w:t>2</w:t>
              </w:r>
            </w:ins>
            <w:del w:id="14963" w:author="Liam Coleman" w:date="2021-03-22T15:43:00Z">
              <w:r w:rsidR="00F07B90" w:rsidRPr="00F07B90" w:rsidDel="00D9102B">
                <w:rPr>
                  <w:rFonts w:eastAsia="Times New Roman" w:cs="Times New Roman"/>
                  <w:color w:val="000000"/>
                  <w:sz w:val="22"/>
                  <w:lang w:eastAsia="en-IE"/>
                </w:rPr>
                <w:delText>8</w:delText>
              </w:r>
            </w:del>
          </w:p>
        </w:tc>
      </w:tr>
      <w:tr w:rsidR="00F07B90" w:rsidRPr="00F07B90" w14:paraId="7A1CC54A" w14:textId="77777777" w:rsidTr="00BC0D53">
        <w:trPr>
          <w:trHeight w:val="254"/>
        </w:trPr>
        <w:tc>
          <w:tcPr>
            <w:tcW w:w="3865" w:type="dxa"/>
            <w:tcBorders>
              <w:top w:val="nil"/>
              <w:left w:val="single" w:sz="8" w:space="0" w:color="auto"/>
              <w:bottom w:val="single" w:sz="4" w:space="0" w:color="auto"/>
              <w:right w:val="single" w:sz="4" w:space="0" w:color="auto"/>
            </w:tcBorders>
            <w:shd w:val="clear" w:color="000000" w:fill="808080"/>
            <w:noWrap/>
            <w:hideMark/>
          </w:tcPr>
          <w:p w14:paraId="0F83631B" w14:textId="763AA074" w:rsidR="00F07B90" w:rsidRPr="00F07B90" w:rsidRDefault="00442823" w:rsidP="00F07B90">
            <w:pPr>
              <w:spacing w:before="0" w:after="0" w:line="240" w:lineRule="auto"/>
              <w:jc w:val="left"/>
              <w:rPr>
                <w:rFonts w:eastAsia="Times New Roman" w:cs="Times New Roman"/>
                <w:b/>
                <w:bCs/>
                <w:color w:val="FFFFFF"/>
                <w:sz w:val="22"/>
                <w:lang w:eastAsia="en-IE"/>
              </w:rPr>
            </w:pPr>
            <w:ins w:id="14964" w:author="Liam Coleman" w:date="2021-04-20T15:19:00Z">
              <w:r>
                <w:rPr>
                  <w:rFonts w:eastAsia="Times New Roman" w:cs="Times New Roman"/>
                  <w:b/>
                  <w:bCs/>
                  <w:color w:val="FFFFFF"/>
                  <w:sz w:val="22"/>
                  <w:lang w:eastAsia="en-IE"/>
                </w:rPr>
                <w:t>Login Form</w:t>
              </w:r>
            </w:ins>
            <w:del w:id="14965" w:author="Liam Coleman" w:date="2021-03-22T15:43:00Z">
              <w:r w:rsidR="00F07B90" w:rsidRPr="00F07B90" w:rsidDel="00167FFE">
                <w:rPr>
                  <w:rFonts w:eastAsia="Times New Roman" w:cs="Times New Roman"/>
                  <w:b/>
                  <w:bCs/>
                  <w:color w:val="FFFFFF"/>
                  <w:sz w:val="22"/>
                  <w:lang w:eastAsia="en-IE"/>
                </w:rPr>
                <w:delText>POS2CG</w:delText>
              </w:r>
            </w:del>
            <w:del w:id="14966" w:author="Liam Coleman" w:date="2021-03-22T15:44:00Z">
              <w:r w:rsidR="00F07B90" w:rsidRPr="00F07B90" w:rsidDel="001D01FA">
                <w:rPr>
                  <w:rFonts w:eastAsia="Times New Roman" w:cs="Times New Roman"/>
                  <w:b/>
                  <w:bCs/>
                  <w:color w:val="FFFFFF"/>
                  <w:sz w:val="22"/>
                  <w:lang w:eastAsia="en-IE"/>
                </w:rPr>
                <w:delText>.Dll Middleware</w:delText>
              </w:r>
            </w:del>
          </w:p>
        </w:tc>
        <w:tc>
          <w:tcPr>
            <w:tcW w:w="1590" w:type="dxa"/>
            <w:tcBorders>
              <w:top w:val="nil"/>
              <w:left w:val="nil"/>
              <w:bottom w:val="single" w:sz="4" w:space="0" w:color="auto"/>
              <w:right w:val="single" w:sz="8" w:space="0" w:color="auto"/>
            </w:tcBorders>
            <w:shd w:val="clear" w:color="000000" w:fill="808080"/>
            <w:noWrap/>
            <w:hideMark/>
          </w:tcPr>
          <w:p w14:paraId="3E7DC5DF" w14:textId="6A7007CF" w:rsidR="00F07B90" w:rsidRPr="00F07B90" w:rsidRDefault="00F07B90" w:rsidP="006D1413">
            <w:pPr>
              <w:spacing w:before="0" w:after="0" w:line="240" w:lineRule="auto"/>
              <w:jc w:val="center"/>
              <w:rPr>
                <w:rFonts w:eastAsia="Times New Roman" w:cs="Times New Roman"/>
                <w:b/>
                <w:bCs/>
                <w:color w:val="FFFFFF"/>
                <w:sz w:val="22"/>
                <w:lang w:eastAsia="en-IE"/>
              </w:rPr>
            </w:pPr>
          </w:p>
        </w:tc>
      </w:tr>
      <w:tr w:rsidR="00F07B90" w:rsidRPr="00F07B90" w14:paraId="619F5BEA" w14:textId="77777777" w:rsidTr="00BC0D53">
        <w:trPr>
          <w:trHeight w:val="254"/>
        </w:trPr>
        <w:tc>
          <w:tcPr>
            <w:tcW w:w="3865" w:type="dxa"/>
            <w:tcBorders>
              <w:top w:val="nil"/>
              <w:left w:val="single" w:sz="8" w:space="0" w:color="auto"/>
              <w:bottom w:val="single" w:sz="4" w:space="0" w:color="auto"/>
              <w:right w:val="single" w:sz="4" w:space="0" w:color="auto"/>
            </w:tcBorders>
            <w:shd w:val="clear" w:color="auto" w:fill="auto"/>
            <w:noWrap/>
            <w:hideMark/>
          </w:tcPr>
          <w:p w14:paraId="3CC99A73" w14:textId="542B7CAC" w:rsidR="00F07B90" w:rsidRPr="00F07B90" w:rsidRDefault="00F07B90" w:rsidP="00F07B90">
            <w:pPr>
              <w:spacing w:before="0" w:after="0" w:line="240" w:lineRule="auto"/>
              <w:jc w:val="right"/>
              <w:rPr>
                <w:rFonts w:eastAsia="Times New Roman" w:cs="Times New Roman"/>
                <w:color w:val="000000"/>
                <w:sz w:val="22"/>
                <w:lang w:eastAsia="en-IE"/>
              </w:rPr>
            </w:pPr>
            <w:del w:id="14967" w:author="Liam Coleman" w:date="2021-03-22T15:44:00Z">
              <w:r w:rsidRPr="00F07B90" w:rsidDel="00167FFE">
                <w:rPr>
                  <w:rFonts w:eastAsia="Times New Roman" w:cs="Times New Roman"/>
                  <w:color w:val="000000"/>
                  <w:sz w:val="22"/>
                  <w:lang w:eastAsia="en-IE"/>
                </w:rPr>
                <w:delText>Proof Of Design Pattern Concepts</w:delText>
              </w:r>
            </w:del>
            <w:ins w:id="14968" w:author="Liam Coleman" w:date="2021-04-20T15:20:00Z">
              <w:r w:rsidR="00442823">
                <w:rPr>
                  <w:rFonts w:eastAsia="Times New Roman" w:cs="Times New Roman"/>
                  <w:color w:val="000000"/>
                  <w:sz w:val="22"/>
                  <w:lang w:eastAsia="en-IE"/>
                </w:rPr>
                <w:t>Active Directory code and test</w:t>
              </w:r>
            </w:ins>
            <w:ins w:id="14969" w:author="Liam Coleman" w:date="2021-03-22T15:44:00Z">
              <w:r w:rsidR="00167FFE">
                <w:rPr>
                  <w:rFonts w:eastAsia="Times New Roman" w:cs="Times New Roman"/>
                  <w:color w:val="000000"/>
                  <w:sz w:val="22"/>
                  <w:lang w:eastAsia="en-IE"/>
                </w:rPr>
                <w:t xml:space="preserve"> </w:t>
              </w:r>
            </w:ins>
          </w:p>
        </w:tc>
        <w:tc>
          <w:tcPr>
            <w:tcW w:w="1590" w:type="dxa"/>
            <w:tcBorders>
              <w:top w:val="nil"/>
              <w:left w:val="nil"/>
              <w:bottom w:val="single" w:sz="4" w:space="0" w:color="auto"/>
              <w:right w:val="single" w:sz="8" w:space="0" w:color="auto"/>
            </w:tcBorders>
            <w:shd w:val="clear" w:color="auto" w:fill="auto"/>
            <w:noWrap/>
            <w:hideMark/>
          </w:tcPr>
          <w:p w14:paraId="1D36FD47" w14:textId="7DE54B8B" w:rsidR="00F07B90" w:rsidRPr="00F07B90" w:rsidRDefault="00442823">
            <w:pPr>
              <w:tabs>
                <w:tab w:val="left" w:pos="496"/>
                <w:tab w:val="center" w:pos="687"/>
              </w:tabs>
              <w:spacing w:before="0" w:after="0" w:line="240" w:lineRule="auto"/>
              <w:jc w:val="center"/>
              <w:rPr>
                <w:rFonts w:eastAsia="Times New Roman" w:cs="Times New Roman"/>
                <w:color w:val="000000"/>
                <w:sz w:val="22"/>
                <w:lang w:eastAsia="en-IE"/>
              </w:rPr>
              <w:pPrChange w:id="14970" w:author="Liam Coleman" w:date="2021-04-20T15:31:00Z">
                <w:pPr>
                  <w:spacing w:before="0" w:after="0" w:line="240" w:lineRule="auto"/>
                  <w:jc w:val="center"/>
                </w:pPr>
              </w:pPrChange>
            </w:pPr>
            <w:ins w:id="14971" w:author="Liam Coleman" w:date="2021-04-20T15:20:00Z">
              <w:r>
                <w:rPr>
                  <w:rFonts w:eastAsia="Times New Roman" w:cs="Times New Roman"/>
                  <w:color w:val="000000"/>
                  <w:sz w:val="22"/>
                  <w:lang w:eastAsia="en-IE"/>
                </w:rPr>
                <w:t>3</w:t>
              </w:r>
            </w:ins>
            <w:del w:id="14972" w:author="Liam Coleman" w:date="2021-03-22T15:53:00Z">
              <w:r w:rsidR="00F07B90" w:rsidRPr="00F07B90" w:rsidDel="00825E86">
                <w:rPr>
                  <w:rFonts w:eastAsia="Times New Roman" w:cs="Times New Roman"/>
                  <w:color w:val="000000"/>
                  <w:sz w:val="22"/>
                  <w:lang w:eastAsia="en-IE"/>
                </w:rPr>
                <w:delText>25</w:delText>
              </w:r>
            </w:del>
          </w:p>
        </w:tc>
      </w:tr>
      <w:tr w:rsidR="00F07B90" w:rsidRPr="00F07B90" w14:paraId="1E5DFFC5" w14:textId="77777777" w:rsidTr="00F0236C">
        <w:tblPrEx>
          <w:tblW w:w="5455" w:type="dxa"/>
          <w:tblInd w:w="98" w:type="dxa"/>
          <w:tblPrExChange w:id="14973" w:author="Liam Coleman" w:date="2021-03-22T15:45:00Z">
            <w:tblPrEx>
              <w:tblW w:w="5455" w:type="dxa"/>
              <w:tblInd w:w="98" w:type="dxa"/>
            </w:tblPrEx>
          </w:tblPrExChange>
        </w:tblPrEx>
        <w:trPr>
          <w:trHeight w:val="254"/>
          <w:trPrChange w:id="14974"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4975"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39961905" w14:textId="24FCEECF" w:rsidR="00F07B90" w:rsidRPr="00F07B90" w:rsidRDefault="00FB2F20" w:rsidP="00F07B90">
            <w:pPr>
              <w:spacing w:before="0" w:after="0" w:line="240" w:lineRule="auto"/>
              <w:jc w:val="right"/>
              <w:rPr>
                <w:rFonts w:eastAsia="Times New Roman" w:cs="Times New Roman"/>
                <w:color w:val="000000"/>
                <w:sz w:val="22"/>
                <w:lang w:eastAsia="en-IE"/>
              </w:rPr>
            </w:pPr>
            <w:ins w:id="14976" w:author="Liam Coleman" w:date="2021-04-20T15:20:00Z">
              <w:r>
                <w:rPr>
                  <w:rFonts w:eastAsia="Times New Roman" w:cs="Times New Roman"/>
                  <w:color w:val="000000"/>
                  <w:sz w:val="22"/>
                  <w:lang w:eastAsia="en-IE"/>
                </w:rPr>
                <w:t>Form creation</w:t>
              </w:r>
            </w:ins>
            <w:del w:id="14977" w:author="Liam Coleman" w:date="2021-03-22T15:45:00Z">
              <w:r w:rsidR="00F07B90" w:rsidRPr="00F07B90" w:rsidDel="00F0236C">
                <w:rPr>
                  <w:rFonts w:eastAsia="Times New Roman" w:cs="Times New Roman"/>
                  <w:color w:val="000000"/>
                  <w:sz w:val="22"/>
                  <w:lang w:eastAsia="en-IE"/>
                </w:rPr>
                <w:delText>CG ActiveX Class</w:delText>
              </w:r>
            </w:del>
          </w:p>
        </w:tc>
        <w:tc>
          <w:tcPr>
            <w:tcW w:w="1590" w:type="dxa"/>
            <w:tcBorders>
              <w:top w:val="nil"/>
              <w:left w:val="nil"/>
              <w:bottom w:val="single" w:sz="4" w:space="0" w:color="auto"/>
              <w:right w:val="single" w:sz="8" w:space="0" w:color="auto"/>
            </w:tcBorders>
            <w:shd w:val="clear" w:color="auto" w:fill="auto"/>
            <w:noWrap/>
            <w:tcPrChange w:id="14978"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4E4A95B4" w14:textId="16623918" w:rsidR="00F07B90" w:rsidRPr="00F07B90" w:rsidRDefault="00F07B90" w:rsidP="006D1413">
            <w:pPr>
              <w:spacing w:before="0" w:after="0" w:line="240" w:lineRule="auto"/>
              <w:jc w:val="center"/>
              <w:rPr>
                <w:rFonts w:eastAsia="Times New Roman" w:cs="Times New Roman"/>
                <w:color w:val="000000"/>
                <w:sz w:val="22"/>
                <w:lang w:eastAsia="en-IE"/>
              </w:rPr>
            </w:pPr>
            <w:del w:id="14979" w:author="Liam Coleman" w:date="2021-03-22T15:45:00Z">
              <w:r w:rsidRPr="00F07B90" w:rsidDel="00F0236C">
                <w:rPr>
                  <w:rFonts w:eastAsia="Times New Roman" w:cs="Times New Roman"/>
                  <w:color w:val="000000"/>
                  <w:sz w:val="22"/>
                  <w:lang w:eastAsia="en-IE"/>
                </w:rPr>
                <w:delText>18</w:delText>
              </w:r>
            </w:del>
            <w:ins w:id="14980" w:author="Liam Coleman" w:date="2021-04-20T15:20:00Z">
              <w:r w:rsidR="00FB2F20">
                <w:rPr>
                  <w:rFonts w:eastAsia="Times New Roman" w:cs="Times New Roman"/>
                  <w:color w:val="000000"/>
                  <w:sz w:val="22"/>
                  <w:lang w:eastAsia="en-IE"/>
                </w:rPr>
                <w:t>1</w:t>
              </w:r>
            </w:ins>
          </w:p>
        </w:tc>
      </w:tr>
      <w:tr w:rsidR="00F07B90" w:rsidRPr="00F07B90" w14:paraId="615A57FA" w14:textId="77777777" w:rsidTr="00F0236C">
        <w:tblPrEx>
          <w:tblW w:w="5455" w:type="dxa"/>
          <w:tblInd w:w="98" w:type="dxa"/>
          <w:tblPrExChange w:id="14981" w:author="Liam Coleman" w:date="2021-03-22T15:45:00Z">
            <w:tblPrEx>
              <w:tblW w:w="5455" w:type="dxa"/>
              <w:tblInd w:w="98" w:type="dxa"/>
            </w:tblPrEx>
          </w:tblPrExChange>
        </w:tblPrEx>
        <w:trPr>
          <w:trHeight w:val="254"/>
          <w:trPrChange w:id="14982"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4983"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1729F931" w14:textId="13D041DA" w:rsidR="00F07B90" w:rsidRPr="00F07B90" w:rsidRDefault="00FB2F20" w:rsidP="00F07B90">
            <w:pPr>
              <w:spacing w:before="0" w:after="0" w:line="240" w:lineRule="auto"/>
              <w:jc w:val="right"/>
              <w:rPr>
                <w:rFonts w:eastAsia="Times New Roman" w:cs="Times New Roman"/>
                <w:color w:val="000000"/>
                <w:sz w:val="22"/>
                <w:lang w:eastAsia="en-IE"/>
              </w:rPr>
            </w:pPr>
            <w:ins w:id="14984" w:author="Liam Coleman" w:date="2021-04-20T15:20:00Z">
              <w:r>
                <w:rPr>
                  <w:rFonts w:eastAsia="Times New Roman" w:cs="Times New Roman"/>
                  <w:color w:val="000000"/>
                  <w:sz w:val="22"/>
                  <w:lang w:eastAsia="en-IE"/>
                </w:rPr>
                <w:t xml:space="preserve">Login with password </w:t>
              </w:r>
            </w:ins>
            <w:ins w:id="14985" w:author="Liam Coleman" w:date="2021-04-20T15:21:00Z">
              <w:r>
                <w:rPr>
                  <w:rFonts w:eastAsia="Times New Roman" w:cs="Times New Roman"/>
                  <w:color w:val="000000"/>
                  <w:sz w:val="22"/>
                  <w:lang w:eastAsia="en-IE"/>
                </w:rPr>
                <w:t>function</w:t>
              </w:r>
            </w:ins>
            <w:del w:id="14986" w:author="Liam Coleman" w:date="2021-03-22T15:45:00Z">
              <w:r w:rsidR="00F07B90" w:rsidRPr="00F07B90" w:rsidDel="00F0236C">
                <w:rPr>
                  <w:rFonts w:eastAsia="Times New Roman" w:cs="Times New Roman"/>
                  <w:color w:val="000000"/>
                  <w:sz w:val="22"/>
                  <w:lang w:eastAsia="en-IE"/>
                </w:rPr>
                <w:delText>CBE Sim (with config file)</w:delText>
              </w:r>
            </w:del>
          </w:p>
        </w:tc>
        <w:tc>
          <w:tcPr>
            <w:tcW w:w="1590" w:type="dxa"/>
            <w:tcBorders>
              <w:top w:val="nil"/>
              <w:left w:val="nil"/>
              <w:bottom w:val="single" w:sz="4" w:space="0" w:color="auto"/>
              <w:right w:val="single" w:sz="8" w:space="0" w:color="auto"/>
            </w:tcBorders>
            <w:shd w:val="clear" w:color="auto" w:fill="auto"/>
            <w:noWrap/>
            <w:tcPrChange w:id="14987"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4049915C" w14:textId="305E9339" w:rsidR="00F07B90" w:rsidRPr="00F07B90" w:rsidRDefault="00FB2F20" w:rsidP="006D1413">
            <w:pPr>
              <w:spacing w:before="0" w:after="0" w:line="240" w:lineRule="auto"/>
              <w:jc w:val="center"/>
              <w:rPr>
                <w:rFonts w:eastAsia="Times New Roman" w:cs="Times New Roman"/>
                <w:color w:val="000000"/>
                <w:sz w:val="22"/>
                <w:lang w:eastAsia="en-IE"/>
              </w:rPr>
            </w:pPr>
            <w:ins w:id="14988" w:author="Liam Coleman" w:date="2021-04-20T15:20:00Z">
              <w:r>
                <w:rPr>
                  <w:rFonts w:eastAsia="Times New Roman" w:cs="Times New Roman"/>
                  <w:color w:val="000000"/>
                  <w:sz w:val="22"/>
                  <w:lang w:eastAsia="en-IE"/>
                </w:rPr>
                <w:t>1</w:t>
              </w:r>
            </w:ins>
            <w:del w:id="14989" w:author="Liam Coleman" w:date="2021-03-22T15:45:00Z">
              <w:r w:rsidR="00F07B90" w:rsidRPr="00F07B90" w:rsidDel="00F0236C">
                <w:rPr>
                  <w:rFonts w:eastAsia="Times New Roman" w:cs="Times New Roman"/>
                  <w:color w:val="000000"/>
                  <w:sz w:val="22"/>
                  <w:lang w:eastAsia="en-IE"/>
                </w:rPr>
                <w:delText>15</w:delText>
              </w:r>
            </w:del>
          </w:p>
        </w:tc>
      </w:tr>
      <w:tr w:rsidR="00F07B90" w:rsidRPr="00F07B90" w14:paraId="6A9269CB" w14:textId="77777777" w:rsidTr="00F0236C">
        <w:tblPrEx>
          <w:tblW w:w="5455" w:type="dxa"/>
          <w:tblInd w:w="98" w:type="dxa"/>
          <w:tblPrExChange w:id="14990" w:author="Liam Coleman" w:date="2021-03-22T15:45:00Z">
            <w:tblPrEx>
              <w:tblW w:w="5455" w:type="dxa"/>
              <w:tblInd w:w="98" w:type="dxa"/>
            </w:tblPrEx>
          </w:tblPrExChange>
        </w:tblPrEx>
        <w:trPr>
          <w:trHeight w:val="254"/>
          <w:trPrChange w:id="14991"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4992"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61EDFEB0" w14:textId="019163C0" w:rsidR="00F07B90" w:rsidRPr="00F07B90" w:rsidRDefault="00F07B90" w:rsidP="00F07B90">
            <w:pPr>
              <w:spacing w:before="0" w:after="0" w:line="240" w:lineRule="auto"/>
              <w:jc w:val="right"/>
              <w:rPr>
                <w:rFonts w:eastAsia="Times New Roman" w:cs="Times New Roman"/>
                <w:color w:val="000000"/>
                <w:sz w:val="22"/>
                <w:lang w:eastAsia="en-IE"/>
              </w:rPr>
            </w:pPr>
            <w:del w:id="14993" w:author="Liam Coleman" w:date="2021-03-22T15:45:00Z">
              <w:r w:rsidRPr="00F07B90" w:rsidDel="00F0236C">
                <w:rPr>
                  <w:rFonts w:eastAsia="Times New Roman" w:cs="Times New Roman"/>
                  <w:color w:val="000000"/>
                  <w:sz w:val="22"/>
                  <w:lang w:eastAsia="en-IE"/>
                </w:rPr>
                <w:delText>Default Sim (Training Mode)</w:delText>
              </w:r>
            </w:del>
          </w:p>
        </w:tc>
        <w:tc>
          <w:tcPr>
            <w:tcW w:w="1590" w:type="dxa"/>
            <w:tcBorders>
              <w:top w:val="nil"/>
              <w:left w:val="nil"/>
              <w:bottom w:val="single" w:sz="4" w:space="0" w:color="auto"/>
              <w:right w:val="single" w:sz="8" w:space="0" w:color="auto"/>
            </w:tcBorders>
            <w:shd w:val="clear" w:color="auto" w:fill="auto"/>
            <w:noWrap/>
            <w:tcPrChange w:id="14994"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0250A339" w14:textId="51154455" w:rsidR="00F07B90" w:rsidRPr="00F07B90" w:rsidRDefault="00D06267" w:rsidP="006D1413">
            <w:pPr>
              <w:spacing w:before="0" w:after="0" w:line="240" w:lineRule="auto"/>
              <w:jc w:val="center"/>
              <w:rPr>
                <w:rFonts w:eastAsia="Times New Roman" w:cs="Times New Roman"/>
                <w:color w:val="000000"/>
                <w:sz w:val="22"/>
                <w:lang w:eastAsia="en-IE"/>
              </w:rPr>
            </w:pPr>
            <w:ins w:id="14995" w:author="Liam Coleman" w:date="2021-04-20T15:31:00Z">
              <w:r>
                <w:rPr>
                  <w:rFonts w:eastAsia="Times New Roman" w:cs="Times New Roman"/>
                  <w:color w:val="000000"/>
                  <w:sz w:val="22"/>
                  <w:lang w:eastAsia="en-IE"/>
                </w:rPr>
                <w:t>(7)</w:t>
              </w:r>
            </w:ins>
            <w:del w:id="14996" w:author="Liam Coleman" w:date="2021-03-22T15:45:00Z">
              <w:r w:rsidR="00F07B90" w:rsidRPr="00F07B90" w:rsidDel="00F0236C">
                <w:rPr>
                  <w:rFonts w:eastAsia="Times New Roman" w:cs="Times New Roman"/>
                  <w:color w:val="000000"/>
                  <w:sz w:val="22"/>
                  <w:lang w:eastAsia="en-IE"/>
                </w:rPr>
                <w:delText>10</w:delText>
              </w:r>
            </w:del>
          </w:p>
        </w:tc>
      </w:tr>
      <w:tr w:rsidR="00F07B90" w:rsidRPr="00F07B90" w14:paraId="2E7616FF" w14:textId="77777777" w:rsidTr="00F0236C">
        <w:tblPrEx>
          <w:tblW w:w="5455" w:type="dxa"/>
          <w:tblInd w:w="98" w:type="dxa"/>
          <w:tblPrExChange w:id="14997" w:author="Liam Coleman" w:date="2021-03-22T15:45:00Z">
            <w:tblPrEx>
              <w:tblW w:w="5455" w:type="dxa"/>
              <w:tblInd w:w="98" w:type="dxa"/>
            </w:tblPrEx>
          </w:tblPrExChange>
        </w:tblPrEx>
        <w:trPr>
          <w:trHeight w:val="254"/>
          <w:trPrChange w:id="14998"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4999"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0DF17169" w14:textId="11205E50" w:rsidR="00F07B90" w:rsidRPr="00F07B90" w:rsidRDefault="00F07B90" w:rsidP="00F07B90">
            <w:pPr>
              <w:spacing w:before="0" w:after="0" w:line="240" w:lineRule="auto"/>
              <w:jc w:val="right"/>
              <w:rPr>
                <w:rFonts w:eastAsia="Times New Roman" w:cs="Times New Roman"/>
                <w:color w:val="000000"/>
                <w:sz w:val="22"/>
                <w:lang w:eastAsia="en-IE"/>
              </w:rPr>
            </w:pPr>
            <w:del w:id="15000" w:author="Liam Coleman" w:date="2021-03-22T15:45:00Z">
              <w:r w:rsidRPr="00F07B90" w:rsidDel="00F0236C">
                <w:rPr>
                  <w:rFonts w:eastAsia="Times New Roman" w:cs="Times New Roman"/>
                  <w:color w:val="000000"/>
                  <w:sz w:val="22"/>
                  <w:lang w:eastAsia="en-IE"/>
                </w:rPr>
                <w:delText>Settings</w:delText>
              </w:r>
            </w:del>
          </w:p>
        </w:tc>
        <w:tc>
          <w:tcPr>
            <w:tcW w:w="1590" w:type="dxa"/>
            <w:tcBorders>
              <w:top w:val="nil"/>
              <w:left w:val="nil"/>
              <w:bottom w:val="single" w:sz="4" w:space="0" w:color="auto"/>
              <w:right w:val="single" w:sz="8" w:space="0" w:color="auto"/>
            </w:tcBorders>
            <w:shd w:val="clear" w:color="auto" w:fill="auto"/>
            <w:noWrap/>
            <w:tcPrChange w:id="15001"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02987967" w14:textId="41AC7C11" w:rsidR="00F07B90" w:rsidRPr="00F07B90" w:rsidRDefault="00F07B90" w:rsidP="00F07B90">
            <w:pPr>
              <w:spacing w:before="0" w:after="0" w:line="240" w:lineRule="auto"/>
              <w:jc w:val="center"/>
              <w:rPr>
                <w:rFonts w:eastAsia="Times New Roman" w:cs="Times New Roman"/>
                <w:color w:val="000000"/>
                <w:sz w:val="22"/>
                <w:lang w:eastAsia="en-IE"/>
              </w:rPr>
            </w:pPr>
            <w:del w:id="15002" w:author="Liam Coleman" w:date="2021-03-22T15:45:00Z">
              <w:r w:rsidRPr="00F07B90" w:rsidDel="00F0236C">
                <w:rPr>
                  <w:rFonts w:eastAsia="Times New Roman" w:cs="Times New Roman"/>
                  <w:color w:val="000000"/>
                  <w:sz w:val="22"/>
                  <w:lang w:eastAsia="en-IE"/>
                </w:rPr>
                <w:delText>15</w:delText>
              </w:r>
            </w:del>
          </w:p>
        </w:tc>
      </w:tr>
      <w:tr w:rsidR="00F07B90" w:rsidRPr="00F07B90" w14:paraId="4AC450F0" w14:textId="77777777" w:rsidTr="00F0236C">
        <w:tblPrEx>
          <w:tblW w:w="5455" w:type="dxa"/>
          <w:tblInd w:w="98" w:type="dxa"/>
          <w:tblPrExChange w:id="15003" w:author="Liam Coleman" w:date="2021-03-22T15:45:00Z">
            <w:tblPrEx>
              <w:tblW w:w="5455" w:type="dxa"/>
              <w:tblInd w:w="98" w:type="dxa"/>
            </w:tblPrEx>
          </w:tblPrExChange>
        </w:tblPrEx>
        <w:trPr>
          <w:trHeight w:val="254"/>
          <w:trPrChange w:id="15004"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05"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035CFF6C" w14:textId="18D808FC" w:rsidR="00F07B90" w:rsidRPr="00F07B90" w:rsidRDefault="00F07B90" w:rsidP="00F07B90">
            <w:pPr>
              <w:spacing w:before="0" w:after="0" w:line="240" w:lineRule="auto"/>
              <w:jc w:val="right"/>
              <w:rPr>
                <w:rFonts w:eastAsia="Times New Roman" w:cs="Times New Roman"/>
                <w:color w:val="000000"/>
                <w:sz w:val="22"/>
                <w:lang w:eastAsia="en-IE"/>
              </w:rPr>
            </w:pPr>
            <w:del w:id="15006" w:author="Liam Coleman" w:date="2021-03-22T15:45:00Z">
              <w:r w:rsidRPr="00F07B90" w:rsidDel="00F0236C">
                <w:rPr>
                  <w:rFonts w:eastAsia="Times New Roman" w:cs="Times New Roman"/>
                  <w:color w:val="000000"/>
                  <w:sz w:val="22"/>
                  <w:lang w:eastAsia="en-IE"/>
                </w:rPr>
                <w:delText>Integrate into CBEAddOns</w:delText>
              </w:r>
            </w:del>
          </w:p>
        </w:tc>
        <w:tc>
          <w:tcPr>
            <w:tcW w:w="1590" w:type="dxa"/>
            <w:tcBorders>
              <w:top w:val="nil"/>
              <w:left w:val="nil"/>
              <w:bottom w:val="single" w:sz="4" w:space="0" w:color="auto"/>
              <w:right w:val="single" w:sz="8" w:space="0" w:color="auto"/>
            </w:tcBorders>
            <w:shd w:val="clear" w:color="auto" w:fill="auto"/>
            <w:noWrap/>
            <w:tcPrChange w:id="15007"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21BF80FE" w14:textId="21CEE29B" w:rsidR="00F07B90" w:rsidRPr="00F07B90" w:rsidRDefault="00F07B90" w:rsidP="00F07B90">
            <w:pPr>
              <w:spacing w:before="0" w:after="0" w:line="240" w:lineRule="auto"/>
              <w:jc w:val="center"/>
              <w:rPr>
                <w:rFonts w:eastAsia="Times New Roman" w:cs="Times New Roman"/>
                <w:color w:val="000000"/>
                <w:sz w:val="22"/>
                <w:lang w:eastAsia="en-IE"/>
              </w:rPr>
            </w:pPr>
            <w:del w:id="15008" w:author="Liam Coleman" w:date="2021-03-22T15:45:00Z">
              <w:r w:rsidRPr="00F07B90" w:rsidDel="00F0236C">
                <w:rPr>
                  <w:rFonts w:eastAsia="Times New Roman" w:cs="Times New Roman"/>
                  <w:color w:val="000000"/>
                  <w:sz w:val="22"/>
                  <w:lang w:eastAsia="en-IE"/>
                </w:rPr>
                <w:delText>15</w:delText>
              </w:r>
            </w:del>
          </w:p>
        </w:tc>
      </w:tr>
      <w:tr w:rsidR="00F07B90" w:rsidRPr="00F07B90" w14:paraId="3CA7B20A" w14:textId="77777777" w:rsidTr="00F0236C">
        <w:tblPrEx>
          <w:tblW w:w="5455" w:type="dxa"/>
          <w:tblInd w:w="98" w:type="dxa"/>
          <w:tblPrExChange w:id="15009" w:author="Liam Coleman" w:date="2021-03-22T15:45:00Z">
            <w:tblPrEx>
              <w:tblW w:w="5455" w:type="dxa"/>
              <w:tblInd w:w="98" w:type="dxa"/>
            </w:tblPrEx>
          </w:tblPrExChange>
        </w:tblPrEx>
        <w:trPr>
          <w:trHeight w:val="254"/>
          <w:trPrChange w:id="15010"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11"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6861D7A9" w14:textId="5D14F497" w:rsidR="00F07B90" w:rsidRPr="00F07B90" w:rsidRDefault="00F07B90" w:rsidP="00F07B90">
            <w:pPr>
              <w:spacing w:before="0" w:after="0" w:line="240" w:lineRule="auto"/>
              <w:jc w:val="right"/>
              <w:rPr>
                <w:rFonts w:eastAsia="Times New Roman" w:cs="Times New Roman"/>
                <w:color w:val="000000"/>
                <w:sz w:val="22"/>
                <w:lang w:eastAsia="en-IE"/>
              </w:rPr>
            </w:pPr>
            <w:del w:id="15012" w:author="Liam Coleman" w:date="2021-03-22T15:45:00Z">
              <w:r w:rsidRPr="00F07B90" w:rsidDel="00F0236C">
                <w:rPr>
                  <w:rFonts w:eastAsia="Times New Roman" w:cs="Times New Roman"/>
                  <w:color w:val="000000"/>
                  <w:sz w:val="22"/>
                  <w:lang w:eastAsia="en-IE"/>
                </w:rPr>
                <w:delText>Logging (Daily Log)</w:delText>
              </w:r>
            </w:del>
          </w:p>
        </w:tc>
        <w:tc>
          <w:tcPr>
            <w:tcW w:w="1590" w:type="dxa"/>
            <w:tcBorders>
              <w:top w:val="nil"/>
              <w:left w:val="nil"/>
              <w:bottom w:val="single" w:sz="4" w:space="0" w:color="auto"/>
              <w:right w:val="single" w:sz="8" w:space="0" w:color="auto"/>
            </w:tcBorders>
            <w:shd w:val="clear" w:color="auto" w:fill="auto"/>
            <w:noWrap/>
            <w:tcPrChange w:id="15013"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0C9B4B62" w14:textId="7381FEB2" w:rsidR="00F07B90" w:rsidRPr="00F07B90" w:rsidRDefault="00F07B90" w:rsidP="00F07B90">
            <w:pPr>
              <w:spacing w:before="0" w:after="0" w:line="240" w:lineRule="auto"/>
              <w:jc w:val="center"/>
              <w:rPr>
                <w:rFonts w:eastAsia="Times New Roman" w:cs="Times New Roman"/>
                <w:color w:val="000000"/>
                <w:sz w:val="22"/>
                <w:lang w:eastAsia="en-IE"/>
              </w:rPr>
            </w:pPr>
            <w:del w:id="15014" w:author="Liam Coleman" w:date="2021-03-22T15:45:00Z">
              <w:r w:rsidRPr="00F07B90" w:rsidDel="00F0236C">
                <w:rPr>
                  <w:rFonts w:eastAsia="Times New Roman" w:cs="Times New Roman"/>
                  <w:color w:val="000000"/>
                  <w:sz w:val="22"/>
                  <w:lang w:eastAsia="en-IE"/>
                </w:rPr>
                <w:delText>18</w:delText>
              </w:r>
            </w:del>
          </w:p>
        </w:tc>
      </w:tr>
      <w:tr w:rsidR="00F07B90" w:rsidRPr="00F07B90" w14:paraId="410DC12E" w14:textId="77777777" w:rsidTr="00F0236C">
        <w:tblPrEx>
          <w:tblW w:w="5455" w:type="dxa"/>
          <w:tblInd w:w="98" w:type="dxa"/>
          <w:tblPrExChange w:id="15015" w:author="Liam Coleman" w:date="2021-03-22T15:45:00Z">
            <w:tblPrEx>
              <w:tblW w:w="5455" w:type="dxa"/>
              <w:tblInd w:w="98" w:type="dxa"/>
            </w:tblPrEx>
          </w:tblPrExChange>
        </w:tblPrEx>
        <w:trPr>
          <w:trHeight w:val="254"/>
          <w:trPrChange w:id="15016"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17"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0865EF65" w14:textId="6B71861D" w:rsidR="00F07B90" w:rsidRPr="00F07B90" w:rsidRDefault="00F07B90" w:rsidP="00F07B90">
            <w:pPr>
              <w:spacing w:before="0" w:after="0" w:line="240" w:lineRule="auto"/>
              <w:jc w:val="right"/>
              <w:rPr>
                <w:rFonts w:eastAsia="Times New Roman" w:cs="Times New Roman"/>
                <w:color w:val="000000"/>
                <w:sz w:val="22"/>
                <w:lang w:eastAsia="en-IE"/>
              </w:rPr>
            </w:pPr>
            <w:del w:id="15018" w:author="Liam Coleman" w:date="2021-03-22T15:45:00Z">
              <w:r w:rsidRPr="00F07B90" w:rsidDel="00F0236C">
                <w:rPr>
                  <w:rFonts w:eastAsia="Times New Roman" w:cs="Times New Roman"/>
                  <w:color w:val="000000"/>
                  <w:sz w:val="22"/>
                  <w:lang w:eastAsia="en-IE"/>
                </w:rPr>
                <w:delText>Add Logging and Exception Handling</w:delText>
              </w:r>
            </w:del>
          </w:p>
        </w:tc>
        <w:tc>
          <w:tcPr>
            <w:tcW w:w="1590" w:type="dxa"/>
            <w:tcBorders>
              <w:top w:val="nil"/>
              <w:left w:val="nil"/>
              <w:bottom w:val="single" w:sz="4" w:space="0" w:color="auto"/>
              <w:right w:val="single" w:sz="8" w:space="0" w:color="auto"/>
            </w:tcBorders>
            <w:shd w:val="clear" w:color="auto" w:fill="auto"/>
            <w:noWrap/>
            <w:tcPrChange w:id="15019"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499DAD4A" w14:textId="45F1E1D5" w:rsidR="00F07B90" w:rsidRPr="00F07B90" w:rsidRDefault="00F07B90" w:rsidP="00F07B90">
            <w:pPr>
              <w:spacing w:before="0" w:after="0" w:line="240" w:lineRule="auto"/>
              <w:jc w:val="center"/>
              <w:rPr>
                <w:rFonts w:eastAsia="Times New Roman" w:cs="Times New Roman"/>
                <w:color w:val="000000"/>
                <w:sz w:val="22"/>
                <w:lang w:eastAsia="en-IE"/>
              </w:rPr>
            </w:pPr>
            <w:del w:id="15020" w:author="Liam Coleman" w:date="2021-03-22T15:45:00Z">
              <w:r w:rsidRPr="00F07B90" w:rsidDel="00F0236C">
                <w:rPr>
                  <w:rFonts w:eastAsia="Times New Roman" w:cs="Times New Roman"/>
                  <w:color w:val="000000"/>
                  <w:sz w:val="22"/>
                  <w:lang w:eastAsia="en-IE"/>
                </w:rPr>
                <w:delText>15</w:delText>
              </w:r>
            </w:del>
          </w:p>
        </w:tc>
      </w:tr>
      <w:tr w:rsidR="00F07B90" w:rsidRPr="00F07B90" w14:paraId="5889FD19" w14:textId="77777777" w:rsidTr="00F0236C">
        <w:tblPrEx>
          <w:tblW w:w="5455" w:type="dxa"/>
          <w:tblInd w:w="98" w:type="dxa"/>
          <w:tblPrExChange w:id="15021" w:author="Liam Coleman" w:date="2021-03-22T15:45:00Z">
            <w:tblPrEx>
              <w:tblW w:w="5455" w:type="dxa"/>
              <w:tblInd w:w="98" w:type="dxa"/>
            </w:tblPrEx>
          </w:tblPrExChange>
        </w:tblPrEx>
        <w:trPr>
          <w:trHeight w:val="254"/>
          <w:trPrChange w:id="15022"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23"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47B8DE9F" w14:textId="252CA54F" w:rsidR="00F07B90" w:rsidRPr="00F07B90" w:rsidRDefault="00F07B90" w:rsidP="00F07B90">
            <w:pPr>
              <w:spacing w:before="0" w:after="0" w:line="240" w:lineRule="auto"/>
              <w:jc w:val="right"/>
              <w:rPr>
                <w:rFonts w:eastAsia="Times New Roman" w:cs="Times New Roman"/>
                <w:color w:val="000000"/>
                <w:sz w:val="22"/>
                <w:lang w:eastAsia="en-IE"/>
              </w:rPr>
            </w:pPr>
            <w:del w:id="15024" w:author="Liam Coleman" w:date="2021-03-22T15:45:00Z">
              <w:r w:rsidRPr="00F07B90" w:rsidDel="00F0236C">
                <w:rPr>
                  <w:rFonts w:eastAsia="Times New Roman" w:cs="Times New Roman"/>
                  <w:color w:val="000000"/>
                  <w:sz w:val="22"/>
                  <w:lang w:eastAsia="en-IE"/>
                </w:rPr>
                <w:delText>SDS Review</w:delText>
              </w:r>
            </w:del>
          </w:p>
        </w:tc>
        <w:tc>
          <w:tcPr>
            <w:tcW w:w="1590" w:type="dxa"/>
            <w:tcBorders>
              <w:top w:val="nil"/>
              <w:left w:val="nil"/>
              <w:bottom w:val="single" w:sz="4" w:space="0" w:color="auto"/>
              <w:right w:val="single" w:sz="8" w:space="0" w:color="auto"/>
            </w:tcBorders>
            <w:shd w:val="clear" w:color="auto" w:fill="auto"/>
            <w:noWrap/>
            <w:tcPrChange w:id="15025"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1A415C98" w14:textId="7D32E94A" w:rsidR="00F07B90" w:rsidRPr="00F07B90" w:rsidRDefault="00F07B90" w:rsidP="00F07B90">
            <w:pPr>
              <w:spacing w:before="0" w:after="0" w:line="240" w:lineRule="auto"/>
              <w:jc w:val="center"/>
              <w:rPr>
                <w:rFonts w:eastAsia="Times New Roman" w:cs="Times New Roman"/>
                <w:color w:val="000000"/>
                <w:sz w:val="22"/>
                <w:lang w:eastAsia="en-IE"/>
              </w:rPr>
            </w:pPr>
            <w:del w:id="15026" w:author="Liam Coleman" w:date="2021-03-22T15:45:00Z">
              <w:r w:rsidRPr="00F07B90" w:rsidDel="00F0236C">
                <w:rPr>
                  <w:rFonts w:eastAsia="Times New Roman" w:cs="Times New Roman"/>
                  <w:color w:val="000000"/>
                  <w:sz w:val="22"/>
                  <w:lang w:eastAsia="en-IE"/>
                </w:rPr>
                <w:delText>3</w:delText>
              </w:r>
            </w:del>
          </w:p>
        </w:tc>
      </w:tr>
      <w:tr w:rsidR="00F07B90" w:rsidRPr="00F07B90" w14:paraId="23F179B5" w14:textId="77777777" w:rsidTr="00F0236C">
        <w:tblPrEx>
          <w:tblW w:w="5455" w:type="dxa"/>
          <w:tblInd w:w="98" w:type="dxa"/>
          <w:tblPrExChange w:id="15027" w:author="Liam Coleman" w:date="2021-03-22T15:45:00Z">
            <w:tblPrEx>
              <w:tblW w:w="5455" w:type="dxa"/>
              <w:tblInd w:w="98" w:type="dxa"/>
            </w:tblPrEx>
          </w:tblPrExChange>
        </w:tblPrEx>
        <w:trPr>
          <w:trHeight w:val="254"/>
          <w:trPrChange w:id="15028"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29"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40BF85AB" w14:textId="5B9F9941" w:rsidR="00F07B90" w:rsidRPr="00F07B90" w:rsidRDefault="00F07B90" w:rsidP="00F07B90">
            <w:pPr>
              <w:spacing w:before="0" w:after="0" w:line="240" w:lineRule="auto"/>
              <w:jc w:val="right"/>
              <w:rPr>
                <w:rFonts w:eastAsia="Times New Roman" w:cs="Times New Roman"/>
                <w:color w:val="000000"/>
                <w:sz w:val="22"/>
                <w:lang w:eastAsia="en-IE"/>
              </w:rPr>
            </w:pPr>
            <w:del w:id="15030" w:author="Liam Coleman" w:date="2021-03-22T15:45:00Z">
              <w:r w:rsidRPr="00F07B90" w:rsidDel="00F0236C">
                <w:rPr>
                  <w:rFonts w:eastAsia="Times New Roman" w:cs="Times New Roman"/>
                  <w:color w:val="000000"/>
                  <w:sz w:val="22"/>
                  <w:lang w:eastAsia="en-IE"/>
                </w:rPr>
                <w:delText>Dev Testing Review</w:delText>
              </w:r>
            </w:del>
          </w:p>
        </w:tc>
        <w:tc>
          <w:tcPr>
            <w:tcW w:w="1590" w:type="dxa"/>
            <w:tcBorders>
              <w:top w:val="nil"/>
              <w:left w:val="nil"/>
              <w:bottom w:val="single" w:sz="4" w:space="0" w:color="auto"/>
              <w:right w:val="single" w:sz="8" w:space="0" w:color="auto"/>
            </w:tcBorders>
            <w:shd w:val="clear" w:color="auto" w:fill="auto"/>
            <w:noWrap/>
            <w:tcPrChange w:id="15031"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0E77C5F1" w14:textId="3CCE910E" w:rsidR="00F07B90" w:rsidRPr="00F07B90" w:rsidRDefault="00F07B90" w:rsidP="00F07B90">
            <w:pPr>
              <w:spacing w:before="0" w:after="0" w:line="240" w:lineRule="auto"/>
              <w:jc w:val="center"/>
              <w:rPr>
                <w:rFonts w:eastAsia="Times New Roman" w:cs="Times New Roman"/>
                <w:color w:val="000000"/>
                <w:sz w:val="22"/>
                <w:lang w:eastAsia="en-IE"/>
              </w:rPr>
            </w:pPr>
            <w:del w:id="15032" w:author="Liam Coleman" w:date="2021-03-22T15:45:00Z">
              <w:r w:rsidRPr="00F07B90" w:rsidDel="00F0236C">
                <w:rPr>
                  <w:rFonts w:eastAsia="Times New Roman" w:cs="Times New Roman"/>
                  <w:color w:val="000000"/>
                  <w:sz w:val="22"/>
                  <w:lang w:eastAsia="en-IE"/>
                </w:rPr>
                <w:delText>6</w:delText>
              </w:r>
            </w:del>
          </w:p>
        </w:tc>
      </w:tr>
      <w:tr w:rsidR="00F07B90" w:rsidRPr="00F07B90" w14:paraId="50719DD0" w14:textId="77777777" w:rsidTr="00F0236C">
        <w:tblPrEx>
          <w:tblW w:w="5455" w:type="dxa"/>
          <w:tblInd w:w="98" w:type="dxa"/>
          <w:tblPrExChange w:id="15033" w:author="Liam Coleman" w:date="2021-03-22T15:45:00Z">
            <w:tblPrEx>
              <w:tblW w:w="5455" w:type="dxa"/>
              <w:tblInd w:w="98" w:type="dxa"/>
            </w:tblPrEx>
          </w:tblPrExChange>
        </w:tblPrEx>
        <w:trPr>
          <w:trHeight w:val="254"/>
          <w:trPrChange w:id="15034"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35"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01D6CF5A" w14:textId="1C0BA12F" w:rsidR="00F07B90" w:rsidRPr="00F07B90" w:rsidRDefault="00F07B90" w:rsidP="00F07B90">
            <w:pPr>
              <w:spacing w:before="0" w:after="0" w:line="240" w:lineRule="auto"/>
              <w:jc w:val="right"/>
              <w:rPr>
                <w:rFonts w:eastAsia="Times New Roman" w:cs="Times New Roman"/>
                <w:color w:val="000000"/>
                <w:sz w:val="22"/>
                <w:lang w:eastAsia="en-IE"/>
              </w:rPr>
            </w:pPr>
            <w:del w:id="15036" w:author="Liam Coleman" w:date="2021-03-22T15:45:00Z">
              <w:r w:rsidDel="00F0236C">
                <w:rPr>
                  <w:rFonts w:eastAsia="Times New Roman" w:cs="Times New Roman"/>
                  <w:color w:val="000000"/>
                  <w:sz w:val="22"/>
                  <w:lang w:eastAsia="en-IE"/>
                </w:rPr>
                <w:delText>Test harness</w:delText>
              </w:r>
              <w:r w:rsidRPr="00F07B90" w:rsidDel="00F0236C">
                <w:rPr>
                  <w:rFonts w:eastAsia="Times New Roman" w:cs="Times New Roman"/>
                  <w:color w:val="000000"/>
                  <w:sz w:val="22"/>
                  <w:lang w:eastAsia="en-IE"/>
                </w:rPr>
                <w:delText> </w:delText>
              </w:r>
            </w:del>
          </w:p>
        </w:tc>
        <w:tc>
          <w:tcPr>
            <w:tcW w:w="1590" w:type="dxa"/>
            <w:tcBorders>
              <w:top w:val="nil"/>
              <w:left w:val="nil"/>
              <w:bottom w:val="single" w:sz="4" w:space="0" w:color="auto"/>
              <w:right w:val="single" w:sz="8" w:space="0" w:color="auto"/>
            </w:tcBorders>
            <w:shd w:val="clear" w:color="auto" w:fill="auto"/>
            <w:noWrap/>
            <w:tcPrChange w:id="15037"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28DD64D2" w14:textId="14C74448" w:rsidR="00F07B90" w:rsidRPr="00F07B90" w:rsidRDefault="00F07B90" w:rsidP="00F07B90">
            <w:pPr>
              <w:spacing w:before="0" w:after="0" w:line="240" w:lineRule="auto"/>
              <w:jc w:val="center"/>
              <w:rPr>
                <w:rFonts w:eastAsia="Times New Roman" w:cs="Times New Roman"/>
                <w:color w:val="000000"/>
                <w:sz w:val="22"/>
                <w:lang w:eastAsia="en-IE"/>
              </w:rPr>
            </w:pPr>
            <w:del w:id="15038" w:author="Liam Coleman" w:date="2021-03-22T15:45:00Z">
              <w:r w:rsidDel="00F0236C">
                <w:rPr>
                  <w:rFonts w:eastAsia="Times New Roman" w:cs="Times New Roman"/>
                  <w:color w:val="000000"/>
                  <w:sz w:val="22"/>
                  <w:lang w:eastAsia="en-IE"/>
                </w:rPr>
                <w:delText>15</w:delText>
              </w:r>
            </w:del>
          </w:p>
        </w:tc>
      </w:tr>
      <w:tr w:rsidR="00F07B90" w:rsidRPr="00F07B90" w14:paraId="7BBC782B" w14:textId="77777777" w:rsidTr="00835474">
        <w:tblPrEx>
          <w:tblW w:w="5455" w:type="dxa"/>
          <w:tblInd w:w="98" w:type="dxa"/>
          <w:tblPrExChange w:id="15039" w:author="Liam Coleman" w:date="2021-03-22T16:35:00Z">
            <w:tblPrEx>
              <w:tblW w:w="5455" w:type="dxa"/>
              <w:tblInd w:w="98" w:type="dxa"/>
            </w:tblPrEx>
          </w:tblPrExChange>
        </w:tblPrEx>
        <w:trPr>
          <w:trHeight w:val="254"/>
          <w:trPrChange w:id="15040" w:author="Liam Coleman" w:date="2021-03-22T16:3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41" w:author="Liam Coleman" w:date="2021-03-22T16:3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31C01705" w14:textId="493A780F" w:rsidR="00F07B90" w:rsidRPr="00F07B90" w:rsidRDefault="00F07B90" w:rsidP="00F07B90">
            <w:pPr>
              <w:spacing w:before="0" w:after="0" w:line="240" w:lineRule="auto"/>
              <w:jc w:val="right"/>
              <w:rPr>
                <w:rFonts w:eastAsia="Times New Roman" w:cs="Times New Roman"/>
                <w:color w:val="000000"/>
                <w:sz w:val="22"/>
                <w:lang w:eastAsia="en-IE"/>
              </w:rPr>
            </w:pPr>
            <w:del w:id="15042" w:author="Liam Coleman" w:date="2021-03-22T16:35:00Z">
              <w:r w:rsidRPr="00F07B90" w:rsidDel="00835474">
                <w:rPr>
                  <w:rFonts w:eastAsia="Times New Roman" w:cs="Times New Roman"/>
                  <w:color w:val="000000"/>
                  <w:sz w:val="22"/>
                  <w:lang w:eastAsia="en-IE"/>
                </w:rPr>
                <w:delText> </w:delText>
              </w:r>
            </w:del>
          </w:p>
        </w:tc>
        <w:tc>
          <w:tcPr>
            <w:tcW w:w="1590" w:type="dxa"/>
            <w:tcBorders>
              <w:top w:val="nil"/>
              <w:left w:val="nil"/>
              <w:bottom w:val="single" w:sz="4" w:space="0" w:color="auto"/>
              <w:right w:val="single" w:sz="8" w:space="0" w:color="auto"/>
            </w:tcBorders>
            <w:shd w:val="clear" w:color="auto" w:fill="auto"/>
            <w:noWrap/>
            <w:tcPrChange w:id="15043" w:author="Liam Coleman" w:date="2021-03-22T16:35:00Z">
              <w:tcPr>
                <w:tcW w:w="1590" w:type="dxa"/>
                <w:gridSpan w:val="2"/>
                <w:tcBorders>
                  <w:top w:val="nil"/>
                  <w:left w:val="nil"/>
                  <w:bottom w:val="single" w:sz="4" w:space="0" w:color="auto"/>
                  <w:right w:val="single" w:sz="8" w:space="0" w:color="auto"/>
                </w:tcBorders>
                <w:shd w:val="clear" w:color="auto" w:fill="auto"/>
                <w:noWrap/>
              </w:tcPr>
            </w:tcPrChange>
          </w:tcPr>
          <w:p w14:paraId="313FE838" w14:textId="3566F10E" w:rsidR="00F07B90" w:rsidRPr="00F07B90" w:rsidRDefault="00F07B90" w:rsidP="00F07B90">
            <w:pPr>
              <w:spacing w:before="0" w:after="0" w:line="240" w:lineRule="auto"/>
              <w:jc w:val="center"/>
              <w:rPr>
                <w:rFonts w:eastAsia="Times New Roman" w:cs="Times New Roman"/>
                <w:color w:val="000000"/>
                <w:sz w:val="22"/>
                <w:lang w:eastAsia="en-IE"/>
              </w:rPr>
            </w:pPr>
            <w:del w:id="15044" w:author="Liam Coleman" w:date="2021-03-22T16:35:00Z">
              <w:r w:rsidRPr="00F07B90" w:rsidDel="00835474">
                <w:rPr>
                  <w:rFonts w:eastAsia="Times New Roman" w:cs="Times New Roman"/>
                  <w:color w:val="000000"/>
                  <w:sz w:val="22"/>
                  <w:lang w:eastAsia="en-IE"/>
                </w:rPr>
                <w:delText> </w:delText>
              </w:r>
            </w:del>
          </w:p>
        </w:tc>
      </w:tr>
      <w:tr w:rsidR="00F07B90" w:rsidRPr="00F07B90" w14:paraId="6DB1DC78" w14:textId="77777777" w:rsidTr="00BC0D53">
        <w:trPr>
          <w:trHeight w:val="254"/>
        </w:trPr>
        <w:tc>
          <w:tcPr>
            <w:tcW w:w="3865" w:type="dxa"/>
            <w:tcBorders>
              <w:top w:val="nil"/>
              <w:left w:val="single" w:sz="8" w:space="0" w:color="auto"/>
              <w:bottom w:val="single" w:sz="4" w:space="0" w:color="auto"/>
              <w:right w:val="single" w:sz="4" w:space="0" w:color="auto"/>
            </w:tcBorders>
            <w:shd w:val="clear" w:color="000000" w:fill="808080"/>
            <w:noWrap/>
            <w:hideMark/>
          </w:tcPr>
          <w:p w14:paraId="085B02EF" w14:textId="6CFA9859" w:rsidR="00F07B90" w:rsidRPr="00F07B90" w:rsidRDefault="00702132" w:rsidP="00F07B90">
            <w:pPr>
              <w:spacing w:before="0" w:after="0" w:line="240" w:lineRule="auto"/>
              <w:jc w:val="left"/>
              <w:rPr>
                <w:rFonts w:eastAsia="Times New Roman" w:cs="Times New Roman"/>
                <w:b/>
                <w:bCs/>
                <w:color w:val="FFFFFF"/>
                <w:sz w:val="22"/>
                <w:lang w:eastAsia="en-IE"/>
              </w:rPr>
            </w:pPr>
            <w:proofErr w:type="spellStart"/>
            <w:ins w:id="15045" w:author="Liam Coleman" w:date="2021-04-20T15:21:00Z">
              <w:r>
                <w:rPr>
                  <w:rFonts w:eastAsia="Times New Roman" w:cs="Times New Roman"/>
                  <w:b/>
                  <w:bCs/>
                  <w:color w:val="FFFFFF"/>
                  <w:sz w:val="22"/>
                  <w:lang w:eastAsia="en-IE"/>
                </w:rPr>
                <w:t>AutoTask</w:t>
              </w:r>
              <w:proofErr w:type="spellEnd"/>
              <w:r>
                <w:rPr>
                  <w:rFonts w:eastAsia="Times New Roman" w:cs="Times New Roman"/>
                  <w:b/>
                  <w:bCs/>
                  <w:color w:val="FFFFFF"/>
                  <w:sz w:val="22"/>
                  <w:lang w:eastAsia="en-IE"/>
                </w:rPr>
                <w:t xml:space="preserve"> Utility form</w:t>
              </w:r>
            </w:ins>
            <w:del w:id="15046" w:author="Liam Coleman" w:date="2021-03-22T15:45:00Z">
              <w:r w:rsidR="00F07B90" w:rsidRPr="00F07B90" w:rsidDel="00F0236C">
                <w:rPr>
                  <w:rFonts w:eastAsia="Times New Roman" w:cs="Times New Roman"/>
                  <w:b/>
                  <w:bCs/>
                  <w:color w:val="FFFFFF"/>
                  <w:sz w:val="22"/>
                  <w:lang w:eastAsia="en-IE"/>
                </w:rPr>
                <w:delText>WinEpos Integration</w:delText>
              </w:r>
            </w:del>
          </w:p>
        </w:tc>
        <w:tc>
          <w:tcPr>
            <w:tcW w:w="1590" w:type="dxa"/>
            <w:tcBorders>
              <w:top w:val="nil"/>
              <w:left w:val="nil"/>
              <w:bottom w:val="single" w:sz="4" w:space="0" w:color="auto"/>
              <w:right w:val="single" w:sz="8" w:space="0" w:color="auto"/>
            </w:tcBorders>
            <w:shd w:val="clear" w:color="000000" w:fill="808080"/>
            <w:noWrap/>
            <w:hideMark/>
          </w:tcPr>
          <w:p w14:paraId="268C414D" w14:textId="77777777" w:rsidR="00F07B90" w:rsidRPr="00F07B90" w:rsidRDefault="00F07B90" w:rsidP="00F07B90">
            <w:pPr>
              <w:spacing w:before="0" w:after="0" w:line="240" w:lineRule="auto"/>
              <w:jc w:val="center"/>
              <w:rPr>
                <w:rFonts w:eastAsia="Times New Roman" w:cs="Times New Roman"/>
                <w:b/>
                <w:bCs/>
                <w:color w:val="FFFFFF"/>
                <w:sz w:val="22"/>
                <w:lang w:eastAsia="en-IE"/>
              </w:rPr>
            </w:pPr>
            <w:r w:rsidRPr="00F07B90">
              <w:rPr>
                <w:rFonts w:eastAsia="Times New Roman" w:cs="Times New Roman"/>
                <w:b/>
                <w:bCs/>
                <w:color w:val="FFFFFF"/>
                <w:sz w:val="22"/>
                <w:lang w:eastAsia="en-IE"/>
              </w:rPr>
              <w:t> </w:t>
            </w:r>
          </w:p>
        </w:tc>
      </w:tr>
      <w:tr w:rsidR="00F07B90" w:rsidRPr="00F07B90" w14:paraId="3728AD31" w14:textId="77777777" w:rsidTr="00F0236C">
        <w:tblPrEx>
          <w:tblW w:w="5455" w:type="dxa"/>
          <w:tblInd w:w="98" w:type="dxa"/>
          <w:tblPrExChange w:id="15047" w:author="Liam Coleman" w:date="2021-03-22T15:45:00Z">
            <w:tblPrEx>
              <w:tblW w:w="5455" w:type="dxa"/>
              <w:tblInd w:w="98" w:type="dxa"/>
            </w:tblPrEx>
          </w:tblPrExChange>
        </w:tblPrEx>
        <w:trPr>
          <w:trHeight w:val="254"/>
          <w:trPrChange w:id="15048"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49"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5B63DBF5" w14:textId="6362F2D4" w:rsidR="00F07B90" w:rsidRPr="00F07B90" w:rsidRDefault="00BE07C4" w:rsidP="00F07B90">
            <w:pPr>
              <w:spacing w:before="0" w:after="0" w:line="240" w:lineRule="auto"/>
              <w:jc w:val="right"/>
              <w:rPr>
                <w:rFonts w:eastAsia="Times New Roman" w:cs="Times New Roman"/>
                <w:color w:val="000000"/>
                <w:sz w:val="22"/>
                <w:lang w:eastAsia="en-IE"/>
              </w:rPr>
            </w:pPr>
            <w:ins w:id="15050" w:author="Liam Coleman" w:date="2021-03-22T15:48:00Z">
              <w:r>
                <w:rPr>
                  <w:rFonts w:eastAsia="Times New Roman" w:cs="Times New Roman"/>
                  <w:color w:val="000000"/>
                  <w:sz w:val="22"/>
                  <w:lang w:eastAsia="en-IE"/>
                </w:rPr>
                <w:t>Form design</w:t>
              </w:r>
            </w:ins>
            <w:del w:id="15051" w:author="Liam Coleman" w:date="2021-03-22T15:45:00Z">
              <w:r w:rsidR="00F07B90" w:rsidRPr="00F07B90" w:rsidDel="00F0236C">
                <w:rPr>
                  <w:rFonts w:eastAsia="Times New Roman" w:cs="Times New Roman"/>
                  <w:color w:val="000000"/>
                  <w:sz w:val="22"/>
                  <w:lang w:eastAsia="en-IE"/>
                </w:rPr>
                <w:delText>Class Interface</w:delText>
              </w:r>
            </w:del>
          </w:p>
        </w:tc>
        <w:tc>
          <w:tcPr>
            <w:tcW w:w="1590" w:type="dxa"/>
            <w:tcBorders>
              <w:top w:val="nil"/>
              <w:left w:val="nil"/>
              <w:bottom w:val="single" w:sz="4" w:space="0" w:color="auto"/>
              <w:right w:val="single" w:sz="8" w:space="0" w:color="auto"/>
            </w:tcBorders>
            <w:shd w:val="clear" w:color="auto" w:fill="auto"/>
            <w:noWrap/>
            <w:tcPrChange w:id="15052"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20FA234B" w14:textId="56C0977B" w:rsidR="00F07B90" w:rsidRPr="00F07B90" w:rsidRDefault="00702132" w:rsidP="00F07B90">
            <w:pPr>
              <w:spacing w:before="0" w:after="0" w:line="240" w:lineRule="auto"/>
              <w:jc w:val="center"/>
              <w:rPr>
                <w:rFonts w:eastAsia="Times New Roman" w:cs="Times New Roman"/>
                <w:color w:val="000000"/>
                <w:sz w:val="22"/>
                <w:lang w:eastAsia="en-IE"/>
              </w:rPr>
            </w:pPr>
            <w:ins w:id="15053" w:author="Liam Coleman" w:date="2021-04-20T15:21:00Z">
              <w:r>
                <w:rPr>
                  <w:rFonts w:eastAsia="Times New Roman" w:cs="Times New Roman"/>
                  <w:color w:val="000000"/>
                  <w:sz w:val="22"/>
                  <w:lang w:eastAsia="en-IE"/>
                </w:rPr>
                <w:t>2</w:t>
              </w:r>
            </w:ins>
            <w:del w:id="15054" w:author="Liam Coleman" w:date="2021-03-22T15:45:00Z">
              <w:r w:rsidR="00F07B90" w:rsidRPr="00F07B90" w:rsidDel="00F0236C">
                <w:rPr>
                  <w:rFonts w:eastAsia="Times New Roman" w:cs="Times New Roman"/>
                  <w:color w:val="000000"/>
                  <w:sz w:val="22"/>
                  <w:lang w:eastAsia="en-IE"/>
                </w:rPr>
                <w:delText>12</w:delText>
              </w:r>
            </w:del>
          </w:p>
        </w:tc>
      </w:tr>
      <w:tr w:rsidR="00F07B90" w:rsidRPr="00F07B90" w14:paraId="073EE905" w14:textId="77777777" w:rsidTr="00F0236C">
        <w:tblPrEx>
          <w:tblW w:w="5455" w:type="dxa"/>
          <w:tblInd w:w="98" w:type="dxa"/>
          <w:tblPrExChange w:id="15055" w:author="Liam Coleman" w:date="2021-03-22T15:45:00Z">
            <w:tblPrEx>
              <w:tblW w:w="5455" w:type="dxa"/>
              <w:tblInd w:w="98" w:type="dxa"/>
            </w:tblPrEx>
          </w:tblPrExChange>
        </w:tblPrEx>
        <w:trPr>
          <w:trHeight w:val="254"/>
          <w:trPrChange w:id="15056"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57"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2E890C71" w14:textId="2DAFFDC2" w:rsidR="00F07B90" w:rsidRPr="00F07B90" w:rsidRDefault="00BE07C4" w:rsidP="00F07B90">
            <w:pPr>
              <w:spacing w:before="0" w:after="0" w:line="240" w:lineRule="auto"/>
              <w:jc w:val="right"/>
              <w:rPr>
                <w:rFonts w:eastAsia="Times New Roman" w:cs="Times New Roman"/>
                <w:color w:val="000000"/>
                <w:sz w:val="22"/>
                <w:lang w:eastAsia="en-IE"/>
              </w:rPr>
            </w:pPr>
            <w:ins w:id="15058" w:author="Liam Coleman" w:date="2021-03-22T15:48:00Z">
              <w:r>
                <w:rPr>
                  <w:rFonts w:eastAsia="Times New Roman" w:cs="Times New Roman"/>
                  <w:color w:val="000000"/>
                  <w:sz w:val="22"/>
                  <w:lang w:eastAsia="en-IE"/>
                </w:rPr>
                <w:t>Config Function</w:t>
              </w:r>
            </w:ins>
            <w:del w:id="15059" w:author="Liam Coleman" w:date="2021-03-22T15:45:00Z">
              <w:r w:rsidR="00F07B90" w:rsidRPr="00F07B90" w:rsidDel="00F0236C">
                <w:rPr>
                  <w:rFonts w:eastAsia="Times New Roman" w:cs="Times New Roman"/>
                  <w:color w:val="000000"/>
                  <w:sz w:val="22"/>
                  <w:lang w:eastAsia="en-IE"/>
                </w:rPr>
                <w:delText>Hook Insertions</w:delText>
              </w:r>
            </w:del>
          </w:p>
        </w:tc>
        <w:tc>
          <w:tcPr>
            <w:tcW w:w="1590" w:type="dxa"/>
            <w:tcBorders>
              <w:top w:val="nil"/>
              <w:left w:val="nil"/>
              <w:bottom w:val="single" w:sz="4" w:space="0" w:color="auto"/>
              <w:right w:val="single" w:sz="8" w:space="0" w:color="auto"/>
            </w:tcBorders>
            <w:shd w:val="clear" w:color="auto" w:fill="auto"/>
            <w:noWrap/>
            <w:tcPrChange w:id="15060"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5AAF0425" w14:textId="1BDE4768" w:rsidR="00F07B90" w:rsidRPr="00F07B90" w:rsidRDefault="00FF7764" w:rsidP="00F07B90">
            <w:pPr>
              <w:spacing w:before="0" w:after="0" w:line="240" w:lineRule="auto"/>
              <w:jc w:val="center"/>
              <w:rPr>
                <w:rFonts w:eastAsia="Times New Roman" w:cs="Times New Roman"/>
                <w:color w:val="000000"/>
                <w:sz w:val="22"/>
                <w:lang w:eastAsia="en-IE"/>
              </w:rPr>
            </w:pPr>
            <w:ins w:id="15061" w:author="Liam Coleman" w:date="2021-04-20T15:22:00Z">
              <w:r>
                <w:rPr>
                  <w:rFonts w:eastAsia="Times New Roman" w:cs="Times New Roman"/>
                  <w:color w:val="000000"/>
                  <w:sz w:val="22"/>
                  <w:lang w:eastAsia="en-IE"/>
                </w:rPr>
                <w:t>8</w:t>
              </w:r>
            </w:ins>
            <w:del w:id="15062" w:author="Liam Coleman" w:date="2021-03-22T15:45:00Z">
              <w:r w:rsidR="00F07B90" w:rsidRPr="00F07B90" w:rsidDel="00F0236C">
                <w:rPr>
                  <w:rFonts w:eastAsia="Times New Roman" w:cs="Times New Roman"/>
                  <w:color w:val="000000"/>
                  <w:sz w:val="22"/>
                  <w:lang w:eastAsia="en-IE"/>
                </w:rPr>
                <w:delText>15</w:delText>
              </w:r>
            </w:del>
          </w:p>
        </w:tc>
      </w:tr>
      <w:tr w:rsidR="00F07B90" w:rsidRPr="00F07B90" w14:paraId="3F198496" w14:textId="77777777" w:rsidTr="00F0236C">
        <w:tblPrEx>
          <w:tblW w:w="5455" w:type="dxa"/>
          <w:tblInd w:w="98" w:type="dxa"/>
          <w:tblPrExChange w:id="15063" w:author="Liam Coleman" w:date="2021-03-22T15:45:00Z">
            <w:tblPrEx>
              <w:tblW w:w="5455" w:type="dxa"/>
              <w:tblInd w:w="98" w:type="dxa"/>
            </w:tblPrEx>
          </w:tblPrExChange>
        </w:tblPrEx>
        <w:trPr>
          <w:trHeight w:val="254"/>
          <w:trPrChange w:id="15064"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65"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137E15AC" w14:textId="55643031" w:rsidR="00F07B90" w:rsidRPr="00F07B90" w:rsidRDefault="00D57A0A" w:rsidP="00F07B90">
            <w:pPr>
              <w:spacing w:before="0" w:after="0" w:line="240" w:lineRule="auto"/>
              <w:jc w:val="right"/>
              <w:rPr>
                <w:rFonts w:eastAsia="Times New Roman" w:cs="Times New Roman"/>
                <w:color w:val="000000"/>
                <w:sz w:val="22"/>
                <w:lang w:eastAsia="en-IE"/>
              </w:rPr>
            </w:pPr>
            <w:ins w:id="15066" w:author="Liam Coleman" w:date="2021-04-20T15:22:00Z">
              <w:r>
                <w:rPr>
                  <w:rFonts w:eastAsia="Times New Roman" w:cs="Times New Roman"/>
                  <w:color w:val="000000"/>
                  <w:sz w:val="22"/>
                  <w:lang w:eastAsia="en-IE"/>
                </w:rPr>
                <w:t>Paste in Receipt Function</w:t>
              </w:r>
            </w:ins>
            <w:del w:id="15067" w:author="Liam Coleman" w:date="2021-03-22T15:45:00Z">
              <w:r w:rsidR="00F07B90" w:rsidRPr="00F07B90" w:rsidDel="00F0236C">
                <w:rPr>
                  <w:rFonts w:eastAsia="Times New Roman" w:cs="Times New Roman"/>
                  <w:color w:val="000000"/>
                  <w:sz w:val="22"/>
                  <w:lang w:eastAsia="en-IE"/>
                </w:rPr>
                <w:delText>SubTotal Handling</w:delText>
              </w:r>
            </w:del>
          </w:p>
        </w:tc>
        <w:tc>
          <w:tcPr>
            <w:tcW w:w="1590" w:type="dxa"/>
            <w:tcBorders>
              <w:top w:val="nil"/>
              <w:left w:val="nil"/>
              <w:bottom w:val="single" w:sz="4" w:space="0" w:color="auto"/>
              <w:right w:val="single" w:sz="8" w:space="0" w:color="auto"/>
            </w:tcBorders>
            <w:shd w:val="clear" w:color="auto" w:fill="auto"/>
            <w:noWrap/>
            <w:tcPrChange w:id="15068"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67122B71" w14:textId="44C0D7E7" w:rsidR="00F07B90" w:rsidRPr="00F07B90" w:rsidRDefault="00D57A0A" w:rsidP="00F07B90">
            <w:pPr>
              <w:spacing w:before="0" w:after="0" w:line="240" w:lineRule="auto"/>
              <w:jc w:val="center"/>
              <w:rPr>
                <w:rFonts w:eastAsia="Times New Roman" w:cs="Times New Roman"/>
                <w:color w:val="000000"/>
                <w:sz w:val="22"/>
                <w:lang w:eastAsia="en-IE"/>
              </w:rPr>
            </w:pPr>
            <w:ins w:id="15069" w:author="Liam Coleman" w:date="2021-04-20T15:22:00Z">
              <w:r>
                <w:rPr>
                  <w:rFonts w:eastAsia="Times New Roman" w:cs="Times New Roman"/>
                  <w:color w:val="000000"/>
                  <w:sz w:val="22"/>
                  <w:lang w:eastAsia="en-IE"/>
                </w:rPr>
                <w:t>8</w:t>
              </w:r>
            </w:ins>
            <w:del w:id="15070" w:author="Liam Coleman" w:date="2021-03-22T15:45:00Z">
              <w:r w:rsidR="00F07B90" w:rsidRPr="00F07B90" w:rsidDel="00F0236C">
                <w:rPr>
                  <w:rFonts w:eastAsia="Times New Roman" w:cs="Times New Roman"/>
                  <w:color w:val="000000"/>
                  <w:sz w:val="22"/>
                  <w:lang w:eastAsia="en-IE"/>
                </w:rPr>
                <w:delText>6</w:delText>
              </w:r>
            </w:del>
          </w:p>
        </w:tc>
      </w:tr>
      <w:tr w:rsidR="00F07B90" w:rsidRPr="00F07B90" w14:paraId="2AEE60B7" w14:textId="77777777" w:rsidTr="00F0236C">
        <w:tblPrEx>
          <w:tblW w:w="5455" w:type="dxa"/>
          <w:tblInd w:w="98" w:type="dxa"/>
          <w:tblPrExChange w:id="15071" w:author="Liam Coleman" w:date="2021-03-22T15:45:00Z">
            <w:tblPrEx>
              <w:tblW w:w="5455" w:type="dxa"/>
              <w:tblInd w:w="98" w:type="dxa"/>
            </w:tblPrEx>
          </w:tblPrExChange>
        </w:tblPrEx>
        <w:trPr>
          <w:trHeight w:val="254"/>
          <w:trPrChange w:id="15072"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73"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510055F8" w14:textId="79A3C9B1" w:rsidR="00F07B90" w:rsidRPr="00F07B90" w:rsidRDefault="00BE07C4" w:rsidP="00F07B90">
            <w:pPr>
              <w:spacing w:before="0" w:after="0" w:line="240" w:lineRule="auto"/>
              <w:jc w:val="right"/>
              <w:rPr>
                <w:rFonts w:eastAsia="Times New Roman" w:cs="Times New Roman"/>
                <w:color w:val="000000"/>
                <w:sz w:val="22"/>
                <w:lang w:eastAsia="en-IE"/>
              </w:rPr>
            </w:pPr>
            <w:ins w:id="15074" w:author="Liam Coleman" w:date="2021-03-22T15:49:00Z">
              <w:r>
                <w:rPr>
                  <w:rFonts w:eastAsia="Times New Roman" w:cs="Times New Roman"/>
                  <w:color w:val="000000"/>
                  <w:sz w:val="22"/>
                  <w:lang w:eastAsia="en-IE"/>
                </w:rPr>
                <w:t xml:space="preserve">Delete </w:t>
              </w:r>
              <w:r w:rsidR="000314A0">
                <w:rPr>
                  <w:rFonts w:eastAsia="Times New Roman" w:cs="Times New Roman"/>
                  <w:color w:val="000000"/>
                  <w:sz w:val="22"/>
                  <w:lang w:eastAsia="en-IE"/>
                </w:rPr>
                <w:t>Function</w:t>
              </w:r>
            </w:ins>
            <w:del w:id="15075" w:author="Liam Coleman" w:date="2021-03-22T15:45:00Z">
              <w:r w:rsidR="00F07B90" w:rsidRPr="00F07B90" w:rsidDel="00F0236C">
                <w:rPr>
                  <w:rFonts w:eastAsia="Times New Roman" w:cs="Times New Roman"/>
                  <w:color w:val="000000"/>
                  <w:sz w:val="22"/>
                  <w:lang w:eastAsia="en-IE"/>
                </w:rPr>
                <w:delText>DirectX UI Changes</w:delText>
              </w:r>
            </w:del>
          </w:p>
        </w:tc>
        <w:tc>
          <w:tcPr>
            <w:tcW w:w="1590" w:type="dxa"/>
            <w:tcBorders>
              <w:top w:val="nil"/>
              <w:left w:val="nil"/>
              <w:bottom w:val="single" w:sz="4" w:space="0" w:color="auto"/>
              <w:right w:val="single" w:sz="8" w:space="0" w:color="auto"/>
            </w:tcBorders>
            <w:shd w:val="clear" w:color="auto" w:fill="auto"/>
            <w:noWrap/>
            <w:tcPrChange w:id="15076"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14EEDF04" w14:textId="3219E0BC" w:rsidR="00F07B90" w:rsidRPr="00F07B90" w:rsidRDefault="00AD07B0" w:rsidP="00F07B90">
            <w:pPr>
              <w:spacing w:before="0" w:after="0" w:line="240" w:lineRule="auto"/>
              <w:jc w:val="center"/>
              <w:rPr>
                <w:rFonts w:eastAsia="Times New Roman" w:cs="Times New Roman"/>
                <w:color w:val="000000"/>
                <w:sz w:val="22"/>
                <w:lang w:eastAsia="en-IE"/>
              </w:rPr>
            </w:pPr>
            <w:ins w:id="15077" w:author="Liam Coleman" w:date="2021-03-22T16:37:00Z">
              <w:r>
                <w:rPr>
                  <w:rFonts w:eastAsia="Times New Roman" w:cs="Times New Roman"/>
                  <w:color w:val="000000"/>
                  <w:sz w:val="22"/>
                  <w:lang w:eastAsia="en-IE"/>
                </w:rPr>
                <w:t>1</w:t>
              </w:r>
            </w:ins>
            <w:del w:id="15078" w:author="Liam Coleman" w:date="2021-03-22T15:45:00Z">
              <w:r w:rsidR="00F07B90" w:rsidRPr="00F07B90" w:rsidDel="00F0236C">
                <w:rPr>
                  <w:rFonts w:eastAsia="Times New Roman" w:cs="Times New Roman"/>
                  <w:color w:val="000000"/>
                  <w:sz w:val="22"/>
                  <w:lang w:eastAsia="en-IE"/>
                </w:rPr>
                <w:delText>8</w:delText>
              </w:r>
            </w:del>
          </w:p>
        </w:tc>
      </w:tr>
      <w:tr w:rsidR="00D57A0A" w:rsidRPr="00F07B90" w14:paraId="4736E8AB" w14:textId="77777777" w:rsidTr="00F0236C">
        <w:tblPrEx>
          <w:tblW w:w="5455" w:type="dxa"/>
          <w:tblInd w:w="98" w:type="dxa"/>
          <w:tblPrExChange w:id="15079" w:author="Liam Coleman" w:date="2021-03-22T15:45:00Z">
            <w:tblPrEx>
              <w:tblW w:w="5455" w:type="dxa"/>
              <w:tblInd w:w="98" w:type="dxa"/>
            </w:tblPrEx>
          </w:tblPrExChange>
        </w:tblPrEx>
        <w:trPr>
          <w:trHeight w:val="254"/>
          <w:trPrChange w:id="15080"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81"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1601122B" w14:textId="1FBD5085" w:rsidR="00D57A0A" w:rsidRPr="00F07B90" w:rsidRDefault="00D57A0A" w:rsidP="00D57A0A">
            <w:pPr>
              <w:spacing w:before="0" w:after="0" w:line="240" w:lineRule="auto"/>
              <w:jc w:val="right"/>
              <w:rPr>
                <w:rFonts w:eastAsia="Times New Roman" w:cs="Times New Roman"/>
                <w:color w:val="000000"/>
                <w:sz w:val="22"/>
                <w:lang w:eastAsia="en-IE"/>
              </w:rPr>
            </w:pPr>
            <w:ins w:id="15082" w:author="Liam Coleman" w:date="2021-04-20T15:23:00Z">
              <w:r>
                <w:rPr>
                  <w:rFonts w:eastAsia="Times New Roman" w:cs="Times New Roman"/>
                  <w:color w:val="000000"/>
                  <w:sz w:val="22"/>
                  <w:lang w:eastAsia="en-IE"/>
                </w:rPr>
                <w:t>Search Function</w:t>
              </w:r>
            </w:ins>
            <w:del w:id="15083" w:author="Liam Coleman" w:date="2021-03-22T15:45:00Z">
              <w:r w:rsidRPr="00F07B90" w:rsidDel="00F0236C">
                <w:rPr>
                  <w:rFonts w:eastAsia="Times New Roman" w:cs="Times New Roman"/>
                  <w:color w:val="000000"/>
                  <w:sz w:val="22"/>
                  <w:lang w:eastAsia="en-IE"/>
                </w:rPr>
                <w:delText>Logging (Daily Log)</w:delText>
              </w:r>
            </w:del>
          </w:p>
        </w:tc>
        <w:tc>
          <w:tcPr>
            <w:tcW w:w="1590" w:type="dxa"/>
            <w:tcBorders>
              <w:top w:val="nil"/>
              <w:left w:val="nil"/>
              <w:bottom w:val="single" w:sz="4" w:space="0" w:color="auto"/>
              <w:right w:val="single" w:sz="8" w:space="0" w:color="auto"/>
            </w:tcBorders>
            <w:shd w:val="clear" w:color="auto" w:fill="auto"/>
            <w:noWrap/>
            <w:tcPrChange w:id="15084"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4222AC40" w14:textId="4BA7345E" w:rsidR="00D57A0A" w:rsidRPr="00F07B90" w:rsidRDefault="00D57A0A" w:rsidP="00D57A0A">
            <w:pPr>
              <w:spacing w:before="0" w:after="0" w:line="240" w:lineRule="auto"/>
              <w:jc w:val="center"/>
              <w:rPr>
                <w:rFonts w:eastAsia="Times New Roman" w:cs="Times New Roman"/>
                <w:color w:val="000000"/>
                <w:sz w:val="22"/>
                <w:lang w:eastAsia="en-IE"/>
              </w:rPr>
            </w:pPr>
            <w:ins w:id="15085" w:author="Liam Coleman" w:date="2021-04-20T15:23:00Z">
              <w:r>
                <w:rPr>
                  <w:rFonts w:eastAsia="Times New Roman" w:cs="Times New Roman"/>
                  <w:color w:val="000000"/>
                  <w:sz w:val="22"/>
                  <w:lang w:eastAsia="en-IE"/>
                </w:rPr>
                <w:t>2</w:t>
              </w:r>
            </w:ins>
            <w:del w:id="15086" w:author="Liam Coleman" w:date="2021-03-22T15:45:00Z">
              <w:r w:rsidRPr="00F07B90" w:rsidDel="00F0236C">
                <w:rPr>
                  <w:rFonts w:eastAsia="Times New Roman" w:cs="Times New Roman"/>
                  <w:color w:val="000000"/>
                  <w:sz w:val="22"/>
                  <w:lang w:eastAsia="en-IE"/>
                </w:rPr>
                <w:delText>5</w:delText>
              </w:r>
            </w:del>
          </w:p>
        </w:tc>
      </w:tr>
      <w:tr w:rsidR="00D57A0A" w:rsidRPr="00F07B90" w14:paraId="5ED85916" w14:textId="77777777" w:rsidTr="00F0236C">
        <w:tblPrEx>
          <w:tblW w:w="5455" w:type="dxa"/>
          <w:tblInd w:w="98" w:type="dxa"/>
          <w:tblPrExChange w:id="15087" w:author="Liam Coleman" w:date="2021-03-22T15:45:00Z">
            <w:tblPrEx>
              <w:tblW w:w="5455" w:type="dxa"/>
              <w:tblInd w:w="98" w:type="dxa"/>
            </w:tblPrEx>
          </w:tblPrExChange>
        </w:tblPrEx>
        <w:trPr>
          <w:trHeight w:val="254"/>
          <w:trPrChange w:id="15088" w:author="Liam Coleman" w:date="2021-03-22T15:4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089" w:author="Liam Coleman" w:date="2021-03-22T15:4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2088C4A9" w14:textId="77A479DD" w:rsidR="00D57A0A" w:rsidRPr="00F07B90" w:rsidRDefault="00D57A0A" w:rsidP="00D57A0A">
            <w:pPr>
              <w:spacing w:before="0" w:after="0" w:line="240" w:lineRule="auto"/>
              <w:jc w:val="right"/>
              <w:rPr>
                <w:rFonts w:eastAsia="Times New Roman" w:cs="Times New Roman"/>
                <w:color w:val="000000"/>
                <w:sz w:val="22"/>
                <w:lang w:eastAsia="en-IE"/>
              </w:rPr>
            </w:pPr>
            <w:ins w:id="15090" w:author="Liam Coleman" w:date="2021-04-20T15:23:00Z">
              <w:r>
                <w:rPr>
                  <w:rFonts w:eastAsia="Times New Roman" w:cs="Times New Roman"/>
                  <w:color w:val="000000"/>
                  <w:sz w:val="22"/>
                  <w:lang w:eastAsia="en-IE"/>
                </w:rPr>
                <w:t>Update</w:t>
              </w:r>
            </w:ins>
            <w:ins w:id="15091" w:author="Liam Coleman" w:date="2021-03-22T15:51:00Z">
              <w:r>
                <w:rPr>
                  <w:rFonts w:eastAsia="Times New Roman" w:cs="Times New Roman"/>
                  <w:color w:val="000000"/>
                  <w:sz w:val="22"/>
                  <w:lang w:eastAsia="en-IE"/>
                </w:rPr>
                <w:t xml:space="preserve"> Function</w:t>
              </w:r>
            </w:ins>
            <w:del w:id="15092" w:author="Liam Coleman" w:date="2021-03-22T15:46:00Z">
              <w:r w:rsidRPr="00F07B90" w:rsidDel="00F0236C">
                <w:rPr>
                  <w:rFonts w:eastAsia="Times New Roman" w:cs="Times New Roman"/>
                  <w:color w:val="000000"/>
                  <w:sz w:val="22"/>
                  <w:lang w:eastAsia="en-IE"/>
                </w:rPr>
                <w:delText>Logging Archive Interface</w:delText>
              </w:r>
            </w:del>
          </w:p>
        </w:tc>
        <w:tc>
          <w:tcPr>
            <w:tcW w:w="1590" w:type="dxa"/>
            <w:tcBorders>
              <w:top w:val="nil"/>
              <w:left w:val="nil"/>
              <w:bottom w:val="single" w:sz="4" w:space="0" w:color="auto"/>
              <w:right w:val="single" w:sz="8" w:space="0" w:color="auto"/>
            </w:tcBorders>
            <w:shd w:val="clear" w:color="auto" w:fill="auto"/>
            <w:noWrap/>
            <w:tcPrChange w:id="15093" w:author="Liam Coleman" w:date="2021-03-22T15:45:00Z">
              <w:tcPr>
                <w:tcW w:w="1590" w:type="dxa"/>
                <w:gridSpan w:val="2"/>
                <w:tcBorders>
                  <w:top w:val="nil"/>
                  <w:left w:val="nil"/>
                  <w:bottom w:val="single" w:sz="4" w:space="0" w:color="auto"/>
                  <w:right w:val="single" w:sz="8" w:space="0" w:color="auto"/>
                </w:tcBorders>
                <w:shd w:val="clear" w:color="auto" w:fill="auto"/>
                <w:noWrap/>
              </w:tcPr>
            </w:tcPrChange>
          </w:tcPr>
          <w:p w14:paraId="39ED4762" w14:textId="08F85BAB" w:rsidR="00D57A0A" w:rsidRPr="00F07B90" w:rsidRDefault="000313E6" w:rsidP="00D57A0A">
            <w:pPr>
              <w:spacing w:before="0" w:after="0" w:line="240" w:lineRule="auto"/>
              <w:jc w:val="center"/>
              <w:rPr>
                <w:rFonts w:eastAsia="Times New Roman" w:cs="Times New Roman"/>
                <w:color w:val="000000"/>
                <w:sz w:val="22"/>
                <w:lang w:eastAsia="en-IE"/>
              </w:rPr>
            </w:pPr>
            <w:ins w:id="15094" w:author="Liam Coleman" w:date="2021-04-20T15:23:00Z">
              <w:r>
                <w:rPr>
                  <w:rFonts w:eastAsia="Times New Roman" w:cs="Times New Roman"/>
                  <w:color w:val="000000"/>
                  <w:sz w:val="22"/>
                  <w:lang w:eastAsia="en-IE"/>
                </w:rPr>
                <w:t>2</w:t>
              </w:r>
            </w:ins>
            <w:del w:id="15095" w:author="Liam Coleman" w:date="2021-03-22T15:45:00Z">
              <w:r w:rsidR="00D57A0A" w:rsidRPr="00F07B90" w:rsidDel="00F0236C">
                <w:rPr>
                  <w:rFonts w:eastAsia="Times New Roman" w:cs="Times New Roman"/>
                  <w:color w:val="000000"/>
                  <w:sz w:val="22"/>
                  <w:lang w:eastAsia="en-IE"/>
                </w:rPr>
                <w:delText>2</w:delText>
              </w:r>
            </w:del>
          </w:p>
        </w:tc>
      </w:tr>
      <w:tr w:rsidR="00D57A0A" w:rsidRPr="00F07B90" w14:paraId="63FD9660" w14:textId="77777777" w:rsidTr="00BC0D53">
        <w:trPr>
          <w:trHeight w:val="254"/>
          <w:ins w:id="15096" w:author="Thomas Gaughan" w:date="2014-05-15T16:16:00Z"/>
        </w:trPr>
        <w:tc>
          <w:tcPr>
            <w:tcW w:w="3865" w:type="dxa"/>
            <w:tcBorders>
              <w:top w:val="nil"/>
              <w:left w:val="single" w:sz="8" w:space="0" w:color="auto"/>
              <w:bottom w:val="single" w:sz="4" w:space="0" w:color="auto"/>
              <w:right w:val="single" w:sz="4" w:space="0" w:color="auto"/>
            </w:tcBorders>
            <w:shd w:val="clear" w:color="auto" w:fill="auto"/>
            <w:noWrap/>
          </w:tcPr>
          <w:p w14:paraId="2CDE7CB5" w14:textId="0F24FD9B" w:rsidR="00D57A0A" w:rsidRPr="00F07B90" w:rsidRDefault="000313E6" w:rsidP="00D57A0A">
            <w:pPr>
              <w:spacing w:before="0" w:after="0" w:line="240" w:lineRule="auto"/>
              <w:jc w:val="right"/>
              <w:rPr>
                <w:ins w:id="15097" w:author="Thomas Gaughan" w:date="2014-05-15T16:16:00Z"/>
                <w:rFonts w:eastAsia="Times New Roman" w:cs="Times New Roman"/>
                <w:color w:val="000000"/>
                <w:sz w:val="22"/>
                <w:lang w:eastAsia="en-IE"/>
              </w:rPr>
            </w:pPr>
            <w:ins w:id="15098" w:author="Liam Coleman" w:date="2021-04-20T15:23:00Z">
              <w:r>
                <w:rPr>
                  <w:rFonts w:eastAsia="Times New Roman" w:cs="Times New Roman"/>
                  <w:color w:val="000000"/>
                  <w:sz w:val="22"/>
                  <w:lang w:eastAsia="en-IE"/>
                </w:rPr>
                <w:t>New Function</w:t>
              </w:r>
            </w:ins>
          </w:p>
        </w:tc>
        <w:tc>
          <w:tcPr>
            <w:tcW w:w="1590" w:type="dxa"/>
            <w:tcBorders>
              <w:top w:val="nil"/>
              <w:left w:val="nil"/>
              <w:bottom w:val="single" w:sz="4" w:space="0" w:color="auto"/>
              <w:right w:val="single" w:sz="8" w:space="0" w:color="auto"/>
            </w:tcBorders>
            <w:shd w:val="clear" w:color="auto" w:fill="auto"/>
            <w:noWrap/>
          </w:tcPr>
          <w:p w14:paraId="6E62EBD1" w14:textId="41C6B3DD" w:rsidR="00D57A0A" w:rsidRPr="00F07B90" w:rsidRDefault="000313E6" w:rsidP="00D57A0A">
            <w:pPr>
              <w:spacing w:before="0" w:after="0" w:line="240" w:lineRule="auto"/>
              <w:jc w:val="center"/>
              <w:rPr>
                <w:ins w:id="15099" w:author="Thomas Gaughan" w:date="2014-05-15T16:16:00Z"/>
                <w:rFonts w:eastAsia="Times New Roman" w:cs="Times New Roman"/>
                <w:color w:val="000000"/>
                <w:sz w:val="22"/>
                <w:lang w:eastAsia="en-IE"/>
              </w:rPr>
            </w:pPr>
            <w:ins w:id="15100" w:author="Liam Coleman" w:date="2021-04-20T15:23:00Z">
              <w:r>
                <w:rPr>
                  <w:rFonts w:eastAsia="Times New Roman" w:cs="Times New Roman"/>
                  <w:color w:val="000000"/>
                  <w:sz w:val="22"/>
                  <w:lang w:eastAsia="en-IE"/>
                </w:rPr>
                <w:t>2</w:t>
              </w:r>
            </w:ins>
          </w:p>
        </w:tc>
      </w:tr>
      <w:tr w:rsidR="00D57A0A" w:rsidRPr="00F07B90" w14:paraId="49D774A3" w14:textId="77777777" w:rsidTr="00461793">
        <w:tblPrEx>
          <w:tblW w:w="5455" w:type="dxa"/>
          <w:tblInd w:w="98" w:type="dxa"/>
          <w:tblPrExChange w:id="15101" w:author="Liam Coleman" w:date="2021-03-22T16:30:00Z">
            <w:tblPrEx>
              <w:tblW w:w="5455" w:type="dxa"/>
              <w:tblInd w:w="98" w:type="dxa"/>
            </w:tblPrEx>
          </w:tblPrExChange>
        </w:tblPrEx>
        <w:trPr>
          <w:trHeight w:val="254"/>
          <w:trPrChange w:id="15102" w:author="Liam Coleman" w:date="2021-03-22T16:30: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103" w:author="Liam Coleman" w:date="2021-03-22T16:30: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127EDEFB" w14:textId="5CE3578D" w:rsidR="00D57A0A" w:rsidRPr="00F07B90" w:rsidRDefault="00CA18D5" w:rsidP="006D1413">
            <w:pPr>
              <w:spacing w:before="0" w:after="0" w:line="240" w:lineRule="auto"/>
              <w:jc w:val="right"/>
              <w:rPr>
                <w:rFonts w:eastAsia="Times New Roman" w:cs="Times New Roman"/>
                <w:color w:val="000000"/>
                <w:sz w:val="22"/>
                <w:lang w:eastAsia="en-IE"/>
              </w:rPr>
            </w:pPr>
            <w:ins w:id="15104" w:author="Liam Coleman" w:date="2021-04-20T15:24:00Z">
              <w:r>
                <w:rPr>
                  <w:rFonts w:eastAsia="Times New Roman" w:cs="Times New Roman"/>
                  <w:color w:val="000000"/>
                  <w:sz w:val="22"/>
                  <w:lang w:eastAsia="en-IE"/>
                </w:rPr>
                <w:t>Delete Function</w:t>
              </w:r>
            </w:ins>
            <w:del w:id="15105" w:author="Liam Coleman" w:date="2021-03-22T15:50:00Z">
              <w:r w:rsidR="00D57A0A" w:rsidRPr="00F07B90" w:rsidDel="0076381D">
                <w:rPr>
                  <w:rFonts w:eastAsia="Times New Roman" w:cs="Times New Roman"/>
                  <w:color w:val="000000"/>
                  <w:sz w:val="22"/>
                  <w:lang w:eastAsia="en-IE"/>
                </w:rPr>
                <w:delText>Code Review</w:delText>
              </w:r>
            </w:del>
            <w:ins w:id="15106" w:author="Thomas Gaughan" w:date="2014-05-15T16:15:00Z">
              <w:del w:id="15107" w:author="Liam Coleman" w:date="2021-03-22T15:50:00Z">
                <w:r w:rsidR="00D57A0A" w:rsidDel="0076381D">
                  <w:rPr>
                    <w:rFonts w:eastAsia="Times New Roman" w:cs="Times New Roman"/>
                    <w:color w:val="000000"/>
                    <w:sz w:val="22"/>
                    <w:lang w:eastAsia="en-IE"/>
                  </w:rPr>
                  <w:delText>Merge</w:delText>
                </w:r>
              </w:del>
            </w:ins>
          </w:p>
        </w:tc>
        <w:tc>
          <w:tcPr>
            <w:tcW w:w="1590" w:type="dxa"/>
            <w:tcBorders>
              <w:top w:val="nil"/>
              <w:left w:val="nil"/>
              <w:bottom w:val="single" w:sz="4" w:space="0" w:color="auto"/>
              <w:right w:val="single" w:sz="8" w:space="0" w:color="auto"/>
            </w:tcBorders>
            <w:shd w:val="clear" w:color="auto" w:fill="auto"/>
            <w:noWrap/>
            <w:tcPrChange w:id="15108" w:author="Liam Coleman" w:date="2021-03-22T16:30:00Z">
              <w:tcPr>
                <w:tcW w:w="1590" w:type="dxa"/>
                <w:gridSpan w:val="2"/>
                <w:tcBorders>
                  <w:top w:val="nil"/>
                  <w:left w:val="nil"/>
                  <w:bottom w:val="single" w:sz="4" w:space="0" w:color="auto"/>
                  <w:right w:val="single" w:sz="8" w:space="0" w:color="auto"/>
                </w:tcBorders>
                <w:shd w:val="clear" w:color="auto" w:fill="auto"/>
                <w:noWrap/>
              </w:tcPr>
            </w:tcPrChange>
          </w:tcPr>
          <w:p w14:paraId="283D118F" w14:textId="18A2A533" w:rsidR="00D57A0A" w:rsidRPr="00F07B90" w:rsidRDefault="00D57A0A" w:rsidP="00D57A0A">
            <w:pPr>
              <w:spacing w:before="0" w:after="0" w:line="240" w:lineRule="auto"/>
              <w:jc w:val="center"/>
              <w:rPr>
                <w:rFonts w:eastAsia="Times New Roman" w:cs="Times New Roman"/>
                <w:color w:val="000000"/>
                <w:sz w:val="22"/>
                <w:lang w:eastAsia="en-IE"/>
              </w:rPr>
            </w:pPr>
            <w:del w:id="15109" w:author="Liam Coleman" w:date="2021-03-22T15:51:00Z">
              <w:r w:rsidRPr="00F07B90" w:rsidDel="00200A7B">
                <w:rPr>
                  <w:rFonts w:eastAsia="Times New Roman" w:cs="Times New Roman"/>
                  <w:color w:val="000000"/>
                  <w:sz w:val="22"/>
                  <w:lang w:eastAsia="en-IE"/>
                </w:rPr>
                <w:delText>8</w:delText>
              </w:r>
            </w:del>
            <w:ins w:id="15110" w:author="Liam Coleman" w:date="2021-04-20T15:24:00Z">
              <w:r w:rsidR="00CA18D5">
                <w:rPr>
                  <w:rFonts w:eastAsia="Times New Roman" w:cs="Times New Roman"/>
                  <w:color w:val="000000"/>
                  <w:sz w:val="22"/>
                  <w:lang w:eastAsia="en-IE"/>
                </w:rPr>
                <w:t>1</w:t>
              </w:r>
            </w:ins>
          </w:p>
        </w:tc>
      </w:tr>
      <w:tr w:rsidR="00CA18D5" w:rsidRPr="00F07B90" w14:paraId="2CFE94AF" w14:textId="77777777" w:rsidTr="00461793">
        <w:trPr>
          <w:trHeight w:val="254"/>
          <w:ins w:id="15111" w:author="Liam Coleman" w:date="2021-04-20T15:22:00Z"/>
        </w:trPr>
        <w:tc>
          <w:tcPr>
            <w:tcW w:w="3865" w:type="dxa"/>
            <w:tcBorders>
              <w:top w:val="nil"/>
              <w:left w:val="single" w:sz="8" w:space="0" w:color="auto"/>
              <w:bottom w:val="single" w:sz="4" w:space="0" w:color="auto"/>
              <w:right w:val="single" w:sz="4" w:space="0" w:color="auto"/>
            </w:tcBorders>
            <w:shd w:val="clear" w:color="auto" w:fill="auto"/>
            <w:noWrap/>
          </w:tcPr>
          <w:p w14:paraId="61A5438D" w14:textId="41AB2CA9" w:rsidR="00CA18D5" w:rsidRDefault="00CA18D5" w:rsidP="00CA18D5">
            <w:pPr>
              <w:spacing w:before="0" w:after="0" w:line="240" w:lineRule="auto"/>
              <w:jc w:val="right"/>
              <w:rPr>
                <w:ins w:id="15112" w:author="Liam Coleman" w:date="2021-04-20T15:22:00Z"/>
                <w:rFonts w:eastAsia="Times New Roman" w:cs="Times New Roman"/>
                <w:color w:val="000000"/>
                <w:sz w:val="22"/>
                <w:lang w:eastAsia="en-IE"/>
              </w:rPr>
            </w:pPr>
            <w:ins w:id="15113" w:author="Liam Coleman" w:date="2021-04-20T15:24:00Z">
              <w:r>
                <w:rPr>
                  <w:rFonts w:eastAsia="Times New Roman" w:cs="Times New Roman"/>
                  <w:color w:val="000000"/>
                  <w:sz w:val="22"/>
                  <w:lang w:eastAsia="en-IE"/>
                </w:rPr>
                <w:t>Logging (code behind)</w:t>
              </w:r>
            </w:ins>
          </w:p>
        </w:tc>
        <w:tc>
          <w:tcPr>
            <w:tcW w:w="1590" w:type="dxa"/>
            <w:tcBorders>
              <w:top w:val="nil"/>
              <w:left w:val="nil"/>
              <w:bottom w:val="single" w:sz="4" w:space="0" w:color="auto"/>
              <w:right w:val="single" w:sz="8" w:space="0" w:color="auto"/>
            </w:tcBorders>
            <w:shd w:val="clear" w:color="auto" w:fill="auto"/>
            <w:noWrap/>
          </w:tcPr>
          <w:p w14:paraId="1C1D597B" w14:textId="5EDD22CA" w:rsidR="00CA18D5" w:rsidRDefault="00CA18D5" w:rsidP="00CA18D5">
            <w:pPr>
              <w:spacing w:before="0" w:after="0" w:line="240" w:lineRule="auto"/>
              <w:jc w:val="center"/>
              <w:rPr>
                <w:ins w:id="15114" w:author="Liam Coleman" w:date="2021-04-20T15:22:00Z"/>
                <w:rFonts w:eastAsia="Times New Roman" w:cs="Times New Roman"/>
                <w:color w:val="000000"/>
                <w:sz w:val="22"/>
                <w:lang w:eastAsia="en-IE"/>
              </w:rPr>
            </w:pPr>
            <w:ins w:id="15115" w:author="Liam Coleman" w:date="2021-04-20T15:24:00Z">
              <w:r>
                <w:rPr>
                  <w:rFonts w:eastAsia="Times New Roman" w:cs="Times New Roman"/>
                  <w:color w:val="000000"/>
                  <w:sz w:val="22"/>
                  <w:lang w:eastAsia="en-IE"/>
                </w:rPr>
                <w:t>4</w:t>
              </w:r>
            </w:ins>
          </w:p>
        </w:tc>
      </w:tr>
      <w:tr w:rsidR="00CA18D5" w:rsidRPr="00F07B90" w14:paraId="4E85B324" w14:textId="77777777" w:rsidTr="00E3482F">
        <w:tblPrEx>
          <w:tblW w:w="5455" w:type="dxa"/>
          <w:tblInd w:w="98" w:type="dxa"/>
          <w:tblPrExChange w:id="15116" w:author="Liam Coleman" w:date="2021-03-22T15:51:00Z">
            <w:tblPrEx>
              <w:tblW w:w="5455" w:type="dxa"/>
              <w:tblInd w:w="98" w:type="dxa"/>
            </w:tblPrEx>
          </w:tblPrExChange>
        </w:tblPrEx>
        <w:trPr>
          <w:trHeight w:val="254"/>
          <w:trPrChange w:id="15117" w:author="Liam Coleman" w:date="2021-03-22T15:51: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118" w:author="Liam Coleman" w:date="2021-03-22T15:51: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69A27B50" w14:textId="31D1E878" w:rsidR="00CA18D5" w:rsidRPr="00F07B90" w:rsidRDefault="00CA18D5" w:rsidP="00CA18D5">
            <w:pPr>
              <w:spacing w:before="0" w:after="0" w:line="240" w:lineRule="auto"/>
              <w:jc w:val="right"/>
              <w:rPr>
                <w:rFonts w:eastAsia="Times New Roman" w:cs="Times New Roman"/>
                <w:color w:val="000000"/>
                <w:sz w:val="22"/>
                <w:lang w:eastAsia="en-IE"/>
              </w:rPr>
            </w:pPr>
            <w:ins w:id="15119" w:author="Liam Coleman" w:date="2021-03-22T15:51:00Z">
              <w:r>
                <w:rPr>
                  <w:rFonts w:eastAsia="Times New Roman" w:cs="Times New Roman"/>
                  <w:color w:val="000000"/>
                  <w:sz w:val="22"/>
                  <w:lang w:eastAsia="en-IE"/>
                </w:rPr>
                <w:t>SDS Review</w:t>
              </w:r>
            </w:ins>
            <w:ins w:id="15120" w:author="Thomas Gaughan" w:date="2014-05-15T16:15:00Z">
              <w:del w:id="15121" w:author="Liam Coleman" w:date="2021-03-22T15:50:00Z">
                <w:r w:rsidRPr="00F07B90" w:rsidDel="0076381D">
                  <w:rPr>
                    <w:rFonts w:eastAsia="Times New Roman" w:cs="Times New Roman"/>
                    <w:color w:val="000000"/>
                    <w:sz w:val="22"/>
                    <w:lang w:eastAsia="en-IE"/>
                  </w:rPr>
                  <w:delText>Code Review</w:delText>
                </w:r>
              </w:del>
            </w:ins>
            <w:del w:id="15122" w:author="Liam Coleman" w:date="2021-03-22T15:50:00Z">
              <w:r w:rsidRPr="00F07B90" w:rsidDel="0076381D">
                <w:rPr>
                  <w:rFonts w:eastAsia="Times New Roman" w:cs="Times New Roman"/>
                  <w:color w:val="000000"/>
                  <w:sz w:val="22"/>
                  <w:lang w:eastAsia="en-IE"/>
                </w:rPr>
                <w:delText>Test HandOver</w:delText>
              </w:r>
            </w:del>
          </w:p>
        </w:tc>
        <w:tc>
          <w:tcPr>
            <w:tcW w:w="1590" w:type="dxa"/>
            <w:tcBorders>
              <w:top w:val="nil"/>
              <w:left w:val="nil"/>
              <w:bottom w:val="single" w:sz="4" w:space="0" w:color="auto"/>
              <w:right w:val="single" w:sz="8" w:space="0" w:color="auto"/>
            </w:tcBorders>
            <w:shd w:val="clear" w:color="auto" w:fill="auto"/>
            <w:noWrap/>
            <w:hideMark/>
            <w:tcPrChange w:id="15123" w:author="Liam Coleman" w:date="2021-03-22T15:51:00Z">
              <w:tcPr>
                <w:tcW w:w="1590" w:type="dxa"/>
                <w:gridSpan w:val="2"/>
                <w:tcBorders>
                  <w:top w:val="nil"/>
                  <w:left w:val="nil"/>
                  <w:bottom w:val="single" w:sz="4" w:space="0" w:color="auto"/>
                  <w:right w:val="single" w:sz="8" w:space="0" w:color="auto"/>
                </w:tcBorders>
                <w:shd w:val="clear" w:color="auto" w:fill="auto"/>
                <w:noWrap/>
                <w:hideMark/>
              </w:tcPr>
            </w:tcPrChange>
          </w:tcPr>
          <w:p w14:paraId="19618DB2" w14:textId="4BED2BC1" w:rsidR="00CA18D5" w:rsidRPr="00F07B90" w:rsidRDefault="00CA18D5" w:rsidP="00CA18D5">
            <w:pPr>
              <w:spacing w:before="0" w:after="0" w:line="240" w:lineRule="auto"/>
              <w:jc w:val="center"/>
              <w:rPr>
                <w:rFonts w:eastAsia="Times New Roman" w:cs="Times New Roman"/>
                <w:color w:val="000000"/>
                <w:sz w:val="22"/>
                <w:lang w:eastAsia="en-IE"/>
              </w:rPr>
            </w:pPr>
            <w:ins w:id="15124" w:author="Liam Coleman" w:date="2021-03-22T16:30:00Z">
              <w:r>
                <w:rPr>
                  <w:rFonts w:eastAsia="Times New Roman" w:cs="Times New Roman"/>
                  <w:color w:val="000000"/>
                  <w:sz w:val="22"/>
                  <w:lang w:eastAsia="en-IE"/>
                </w:rPr>
                <w:t>1</w:t>
              </w:r>
            </w:ins>
            <w:ins w:id="15125" w:author="Thomas Gaughan" w:date="2014-05-15T16:15:00Z">
              <w:del w:id="15126" w:author="Liam Coleman" w:date="2021-03-22T15:51:00Z">
                <w:r w:rsidRPr="00F07B90" w:rsidDel="00200A7B">
                  <w:rPr>
                    <w:rFonts w:eastAsia="Times New Roman" w:cs="Times New Roman"/>
                    <w:color w:val="000000"/>
                    <w:sz w:val="22"/>
                    <w:lang w:eastAsia="en-IE"/>
                  </w:rPr>
                  <w:delText>8</w:delText>
                </w:r>
              </w:del>
            </w:ins>
            <w:del w:id="15127" w:author="Thomas Gaughan" w:date="2014-05-15T16:15:00Z">
              <w:r w:rsidRPr="00F07B90" w:rsidDel="00FE0749">
                <w:rPr>
                  <w:rFonts w:eastAsia="Times New Roman" w:cs="Times New Roman"/>
                  <w:color w:val="000000"/>
                  <w:sz w:val="22"/>
                  <w:lang w:eastAsia="en-IE"/>
                </w:rPr>
                <w:delText>3</w:delText>
              </w:r>
            </w:del>
          </w:p>
        </w:tc>
      </w:tr>
      <w:tr w:rsidR="00CA18D5" w:rsidRPr="00F07B90" w14:paraId="1F8A0FAA" w14:textId="77777777" w:rsidTr="00E3482F">
        <w:tblPrEx>
          <w:tblW w:w="5455" w:type="dxa"/>
          <w:tblInd w:w="98" w:type="dxa"/>
          <w:tblPrExChange w:id="15128" w:author="Liam Coleman" w:date="2021-03-22T15:51:00Z">
            <w:tblPrEx>
              <w:tblW w:w="5455" w:type="dxa"/>
              <w:tblInd w:w="98" w:type="dxa"/>
            </w:tblPrEx>
          </w:tblPrExChange>
        </w:tblPrEx>
        <w:trPr>
          <w:trHeight w:val="254"/>
          <w:trPrChange w:id="15129" w:author="Liam Coleman" w:date="2021-03-22T15:51: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130" w:author="Liam Coleman" w:date="2021-03-22T15:51: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7A363EDF" w14:textId="19F6EA49" w:rsidR="00CA18D5" w:rsidRPr="00F07B90" w:rsidRDefault="00577999" w:rsidP="00CA18D5">
            <w:pPr>
              <w:spacing w:before="0" w:after="0" w:line="240" w:lineRule="auto"/>
              <w:jc w:val="right"/>
              <w:rPr>
                <w:rFonts w:eastAsia="Times New Roman" w:cs="Times New Roman"/>
                <w:color w:val="000000"/>
                <w:sz w:val="22"/>
                <w:lang w:eastAsia="en-IE"/>
              </w:rPr>
            </w:pPr>
            <w:ins w:id="15131" w:author="Liam Coleman" w:date="2021-04-20T15:30:00Z">
              <w:r>
                <w:rPr>
                  <w:rFonts w:eastAsia="Times New Roman" w:cs="Times New Roman"/>
                  <w:color w:val="000000"/>
                  <w:sz w:val="22"/>
                  <w:lang w:eastAsia="en-IE"/>
                </w:rPr>
                <w:t>Paste from rec</w:t>
              </w:r>
              <w:r w:rsidR="00273AF9">
                <w:rPr>
                  <w:rFonts w:eastAsia="Times New Roman" w:cs="Times New Roman"/>
                  <w:color w:val="000000"/>
                  <w:sz w:val="22"/>
                  <w:lang w:eastAsia="en-IE"/>
                </w:rPr>
                <w:t>eipt including form design</w:t>
              </w:r>
            </w:ins>
            <w:ins w:id="15132" w:author="Thomas Gaughan" w:date="2014-05-15T16:15:00Z">
              <w:del w:id="15133" w:author="Liam Coleman" w:date="2021-03-22T15:50:00Z">
                <w:r w:rsidR="00CA18D5" w:rsidRPr="00F07B90" w:rsidDel="0076381D">
                  <w:rPr>
                    <w:rFonts w:eastAsia="Times New Roman" w:cs="Times New Roman"/>
                    <w:color w:val="000000"/>
                    <w:sz w:val="22"/>
                    <w:lang w:eastAsia="en-IE"/>
                  </w:rPr>
                  <w:delText>Test HandOver</w:delText>
                </w:r>
              </w:del>
            </w:ins>
            <w:del w:id="15134" w:author="Liam Coleman" w:date="2021-03-22T15:50:00Z">
              <w:r w:rsidR="00CA18D5" w:rsidRPr="00F07B90" w:rsidDel="0076381D">
                <w:rPr>
                  <w:rFonts w:eastAsia="Times New Roman" w:cs="Times New Roman"/>
                  <w:color w:val="000000"/>
                  <w:sz w:val="22"/>
                  <w:lang w:eastAsia="en-IE"/>
                </w:rPr>
                <w:delText> </w:delText>
              </w:r>
            </w:del>
          </w:p>
        </w:tc>
        <w:tc>
          <w:tcPr>
            <w:tcW w:w="1590" w:type="dxa"/>
            <w:tcBorders>
              <w:top w:val="nil"/>
              <w:left w:val="nil"/>
              <w:bottom w:val="single" w:sz="4" w:space="0" w:color="auto"/>
              <w:right w:val="single" w:sz="8" w:space="0" w:color="auto"/>
            </w:tcBorders>
            <w:shd w:val="clear" w:color="auto" w:fill="auto"/>
            <w:noWrap/>
            <w:hideMark/>
            <w:tcPrChange w:id="15135" w:author="Liam Coleman" w:date="2021-03-22T15:51:00Z">
              <w:tcPr>
                <w:tcW w:w="1590" w:type="dxa"/>
                <w:gridSpan w:val="2"/>
                <w:tcBorders>
                  <w:top w:val="nil"/>
                  <w:left w:val="nil"/>
                  <w:bottom w:val="single" w:sz="4" w:space="0" w:color="auto"/>
                  <w:right w:val="single" w:sz="8" w:space="0" w:color="auto"/>
                </w:tcBorders>
                <w:shd w:val="clear" w:color="auto" w:fill="auto"/>
                <w:noWrap/>
                <w:hideMark/>
              </w:tcPr>
            </w:tcPrChange>
          </w:tcPr>
          <w:p w14:paraId="0E16E634" w14:textId="3086A10D" w:rsidR="00CA18D5" w:rsidRPr="00F07B90" w:rsidRDefault="00273AF9" w:rsidP="00CA18D5">
            <w:pPr>
              <w:spacing w:before="0" w:after="0" w:line="240" w:lineRule="auto"/>
              <w:jc w:val="center"/>
              <w:rPr>
                <w:rFonts w:eastAsia="Times New Roman" w:cs="Times New Roman"/>
                <w:color w:val="000000"/>
                <w:sz w:val="22"/>
                <w:lang w:eastAsia="en-IE"/>
              </w:rPr>
            </w:pPr>
            <w:ins w:id="15136" w:author="Liam Coleman" w:date="2021-04-20T15:30:00Z">
              <w:r>
                <w:rPr>
                  <w:rFonts w:eastAsia="Times New Roman" w:cs="Times New Roman"/>
                  <w:color w:val="000000"/>
                  <w:sz w:val="22"/>
                  <w:lang w:eastAsia="en-IE"/>
                </w:rPr>
                <w:t>3</w:t>
              </w:r>
            </w:ins>
            <w:ins w:id="15137" w:author="Thomas Gaughan" w:date="2014-05-15T16:15:00Z">
              <w:del w:id="15138" w:author="Liam Coleman" w:date="2021-03-22T15:51:00Z">
                <w:r w:rsidR="00CA18D5" w:rsidRPr="00F07B90" w:rsidDel="00200A7B">
                  <w:rPr>
                    <w:rFonts w:eastAsia="Times New Roman" w:cs="Times New Roman"/>
                    <w:color w:val="000000"/>
                    <w:sz w:val="22"/>
                    <w:lang w:eastAsia="en-IE"/>
                  </w:rPr>
                  <w:delText>3</w:delText>
                </w:r>
              </w:del>
            </w:ins>
            <w:del w:id="15139" w:author="Thomas Gaughan" w:date="2014-05-15T16:15:00Z">
              <w:r w:rsidR="00CA18D5" w:rsidRPr="00F07B90" w:rsidDel="00292E1F">
                <w:rPr>
                  <w:rFonts w:eastAsia="Times New Roman" w:cs="Times New Roman"/>
                  <w:color w:val="000000"/>
                  <w:sz w:val="22"/>
                  <w:lang w:eastAsia="en-IE"/>
                </w:rPr>
                <w:delText> </w:delText>
              </w:r>
            </w:del>
          </w:p>
        </w:tc>
      </w:tr>
      <w:tr w:rsidR="00CA18D5" w:rsidRPr="00F07B90" w14:paraId="2928A6CC" w14:textId="77777777" w:rsidTr="00E3482F">
        <w:trPr>
          <w:trHeight w:val="254"/>
          <w:ins w:id="15140" w:author="Liam Coleman" w:date="2021-03-22T15:53:00Z"/>
        </w:trPr>
        <w:tc>
          <w:tcPr>
            <w:tcW w:w="3865" w:type="dxa"/>
            <w:tcBorders>
              <w:top w:val="nil"/>
              <w:left w:val="single" w:sz="8" w:space="0" w:color="auto"/>
              <w:bottom w:val="single" w:sz="4" w:space="0" w:color="auto"/>
              <w:right w:val="single" w:sz="4" w:space="0" w:color="auto"/>
            </w:tcBorders>
            <w:shd w:val="clear" w:color="auto" w:fill="auto"/>
            <w:noWrap/>
          </w:tcPr>
          <w:p w14:paraId="371DF2C3" w14:textId="3EE6AF6D" w:rsidR="00CA18D5" w:rsidRPr="00F07B90" w:rsidRDefault="00CA18D5" w:rsidP="00CA18D5">
            <w:pPr>
              <w:spacing w:before="0" w:after="0" w:line="240" w:lineRule="auto"/>
              <w:jc w:val="right"/>
              <w:rPr>
                <w:ins w:id="15141" w:author="Liam Coleman" w:date="2021-03-22T15:53:00Z"/>
                <w:rFonts w:eastAsia="Times New Roman" w:cs="Times New Roman"/>
                <w:color w:val="000000"/>
                <w:sz w:val="22"/>
                <w:lang w:eastAsia="en-IE"/>
              </w:rPr>
            </w:pPr>
            <w:ins w:id="15142" w:author="Liam Coleman" w:date="2021-03-22T15:53:00Z">
              <w:r>
                <w:rPr>
                  <w:rFonts w:eastAsia="Times New Roman" w:cs="Times New Roman"/>
                  <w:color w:val="000000"/>
                  <w:sz w:val="22"/>
                  <w:lang w:eastAsia="en-IE"/>
                </w:rPr>
                <w:t>Code Review</w:t>
              </w:r>
            </w:ins>
          </w:p>
        </w:tc>
        <w:tc>
          <w:tcPr>
            <w:tcW w:w="1590" w:type="dxa"/>
            <w:tcBorders>
              <w:top w:val="nil"/>
              <w:left w:val="nil"/>
              <w:bottom w:val="single" w:sz="4" w:space="0" w:color="auto"/>
              <w:right w:val="single" w:sz="8" w:space="0" w:color="auto"/>
            </w:tcBorders>
            <w:shd w:val="clear" w:color="auto" w:fill="auto"/>
            <w:noWrap/>
          </w:tcPr>
          <w:p w14:paraId="12F70287" w14:textId="58D448FC" w:rsidR="00CA18D5" w:rsidRPr="00F07B90" w:rsidDel="00200A7B" w:rsidRDefault="00CA18D5" w:rsidP="00CA18D5">
            <w:pPr>
              <w:spacing w:before="0" w:after="0" w:line="240" w:lineRule="auto"/>
              <w:jc w:val="center"/>
              <w:rPr>
                <w:ins w:id="15143" w:author="Liam Coleman" w:date="2021-03-22T15:53:00Z"/>
                <w:rFonts w:eastAsia="Times New Roman" w:cs="Times New Roman"/>
                <w:color w:val="000000"/>
                <w:sz w:val="22"/>
                <w:lang w:eastAsia="en-IE"/>
              </w:rPr>
            </w:pPr>
            <w:ins w:id="15144" w:author="Liam Coleman" w:date="2021-03-22T16:31:00Z">
              <w:r>
                <w:rPr>
                  <w:rFonts w:eastAsia="Times New Roman" w:cs="Times New Roman"/>
                  <w:color w:val="000000"/>
                  <w:sz w:val="22"/>
                  <w:lang w:eastAsia="en-IE"/>
                </w:rPr>
                <w:t>2</w:t>
              </w:r>
            </w:ins>
          </w:p>
        </w:tc>
      </w:tr>
      <w:tr w:rsidR="00CA18D5" w:rsidRPr="00F07B90" w14:paraId="7820B25B" w14:textId="77777777" w:rsidTr="00E3482F">
        <w:tblPrEx>
          <w:tblW w:w="5455" w:type="dxa"/>
          <w:tblInd w:w="98" w:type="dxa"/>
          <w:tblPrExChange w:id="15145" w:author="Liam Coleman" w:date="2021-03-22T15:50:00Z">
            <w:tblPrEx>
              <w:tblW w:w="5455" w:type="dxa"/>
              <w:tblInd w:w="98" w:type="dxa"/>
            </w:tblPrEx>
          </w:tblPrExChange>
        </w:tblPrEx>
        <w:trPr>
          <w:trHeight w:val="254"/>
          <w:trPrChange w:id="15146" w:author="Liam Coleman" w:date="2021-03-22T15:50: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147" w:author="Liam Coleman" w:date="2021-03-22T15:50: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0E87BE22" w14:textId="1258BDE1" w:rsidR="00CA18D5" w:rsidRPr="00F07B90" w:rsidRDefault="00CA18D5" w:rsidP="00CA18D5">
            <w:pPr>
              <w:spacing w:before="0" w:after="0" w:line="240" w:lineRule="auto"/>
              <w:jc w:val="left"/>
              <w:rPr>
                <w:rFonts w:eastAsia="Times New Roman" w:cs="Times New Roman"/>
                <w:b/>
                <w:bCs/>
                <w:i/>
                <w:iCs/>
                <w:color w:val="000000"/>
                <w:sz w:val="22"/>
                <w:lang w:eastAsia="en-IE"/>
              </w:rPr>
            </w:pPr>
            <w:del w:id="15148" w:author="Liam Coleman" w:date="2021-03-22T15:50:00Z">
              <w:r w:rsidRPr="00F07B90" w:rsidDel="00E3482F">
                <w:rPr>
                  <w:rFonts w:eastAsia="Times New Roman" w:cs="Times New Roman"/>
                  <w:b/>
                  <w:bCs/>
                  <w:i/>
                  <w:iCs/>
                  <w:color w:val="000000"/>
                  <w:sz w:val="22"/>
                  <w:lang w:eastAsia="en-IE"/>
                </w:rPr>
                <w:delText>TOTAL Hours</w:delText>
              </w:r>
            </w:del>
          </w:p>
        </w:tc>
        <w:tc>
          <w:tcPr>
            <w:tcW w:w="1590" w:type="dxa"/>
            <w:tcBorders>
              <w:top w:val="nil"/>
              <w:left w:val="nil"/>
              <w:bottom w:val="single" w:sz="4" w:space="0" w:color="auto"/>
              <w:right w:val="single" w:sz="8" w:space="0" w:color="auto"/>
            </w:tcBorders>
            <w:shd w:val="clear" w:color="auto" w:fill="auto"/>
            <w:noWrap/>
            <w:hideMark/>
            <w:tcPrChange w:id="15149" w:author="Liam Coleman" w:date="2021-03-22T15:50:00Z">
              <w:tcPr>
                <w:tcW w:w="1590" w:type="dxa"/>
                <w:gridSpan w:val="2"/>
                <w:tcBorders>
                  <w:top w:val="nil"/>
                  <w:left w:val="nil"/>
                  <w:bottom w:val="single" w:sz="4" w:space="0" w:color="auto"/>
                  <w:right w:val="single" w:sz="8" w:space="0" w:color="auto"/>
                </w:tcBorders>
                <w:shd w:val="clear" w:color="auto" w:fill="auto"/>
                <w:noWrap/>
                <w:hideMark/>
              </w:tcPr>
            </w:tcPrChange>
          </w:tcPr>
          <w:p w14:paraId="0895DBDF" w14:textId="2D07592F" w:rsidR="00CA18D5" w:rsidRPr="00F07B90" w:rsidRDefault="00D06267" w:rsidP="00CA18D5">
            <w:pPr>
              <w:spacing w:before="0" w:after="0" w:line="240" w:lineRule="auto"/>
              <w:jc w:val="center"/>
              <w:rPr>
                <w:rFonts w:eastAsia="Times New Roman" w:cs="Times New Roman"/>
                <w:b/>
                <w:bCs/>
                <w:i/>
                <w:iCs/>
                <w:color w:val="000000"/>
                <w:sz w:val="22"/>
                <w:lang w:eastAsia="en-IE"/>
              </w:rPr>
            </w:pPr>
            <w:ins w:id="15150" w:author="Liam Coleman" w:date="2021-04-20T15:32:00Z">
              <w:r>
                <w:rPr>
                  <w:rFonts w:eastAsia="Times New Roman" w:cs="Times New Roman"/>
                  <w:color w:val="000000"/>
                  <w:sz w:val="22"/>
                  <w:lang w:eastAsia="en-IE"/>
                </w:rPr>
                <w:t>(</w:t>
              </w:r>
              <w:r w:rsidR="008B44E1">
                <w:rPr>
                  <w:rFonts w:eastAsia="Times New Roman" w:cs="Times New Roman"/>
                  <w:color w:val="000000"/>
                  <w:sz w:val="22"/>
                  <w:lang w:eastAsia="en-IE"/>
                </w:rPr>
                <w:t>36</w:t>
              </w:r>
              <w:r>
                <w:rPr>
                  <w:rFonts w:eastAsia="Times New Roman" w:cs="Times New Roman"/>
                  <w:color w:val="000000"/>
                  <w:sz w:val="22"/>
                  <w:lang w:eastAsia="en-IE"/>
                </w:rPr>
                <w:t>)</w:t>
              </w:r>
            </w:ins>
            <w:del w:id="15151" w:author="Thomas Gaughan" w:date="2014-05-15T16:15:00Z">
              <w:r w:rsidR="00CA18D5" w:rsidDel="005214F8">
                <w:rPr>
                  <w:rFonts w:eastAsia="Times New Roman" w:cs="Times New Roman"/>
                  <w:b/>
                  <w:bCs/>
                  <w:i/>
                  <w:iCs/>
                  <w:color w:val="000000"/>
                  <w:sz w:val="22"/>
                  <w:lang w:eastAsia="en-IE"/>
                </w:rPr>
                <w:delText>222</w:delText>
              </w:r>
            </w:del>
            <w:ins w:id="15152" w:author="Thomas Gaughan" w:date="2014-05-15T16:15:00Z">
              <w:del w:id="15153" w:author="Liam Coleman" w:date="2021-03-22T15:51:00Z">
                <w:r w:rsidR="00CA18D5" w:rsidDel="00200A7B">
                  <w:rPr>
                    <w:rFonts w:eastAsia="Times New Roman" w:cs="Times New Roman"/>
                    <w:b/>
                    <w:bCs/>
                    <w:i/>
                    <w:iCs/>
                    <w:color w:val="000000"/>
                    <w:sz w:val="22"/>
                    <w:lang w:eastAsia="en-IE"/>
                  </w:rPr>
                  <w:delText>229</w:delText>
                </w:r>
              </w:del>
            </w:ins>
          </w:p>
        </w:tc>
      </w:tr>
      <w:tr w:rsidR="00CA18D5" w:rsidRPr="00F07B90" w14:paraId="1C0C55A0" w14:textId="77777777" w:rsidTr="00E3482F">
        <w:tblPrEx>
          <w:tblW w:w="5455" w:type="dxa"/>
          <w:tblInd w:w="98" w:type="dxa"/>
          <w:tblPrExChange w:id="15154" w:author="Liam Coleman" w:date="2021-03-22T15:50:00Z">
            <w:tblPrEx>
              <w:tblW w:w="5455" w:type="dxa"/>
              <w:tblInd w:w="98" w:type="dxa"/>
            </w:tblPrEx>
          </w:tblPrExChange>
        </w:tblPrEx>
        <w:trPr>
          <w:trHeight w:val="254"/>
          <w:trPrChange w:id="15155" w:author="Liam Coleman" w:date="2021-03-22T15:50: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156" w:author="Liam Coleman" w:date="2021-03-22T15:50: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19673DAE" w14:textId="2158ED99" w:rsidR="00CA18D5" w:rsidRPr="00F07B90" w:rsidRDefault="00CA18D5" w:rsidP="00CA18D5">
            <w:pPr>
              <w:spacing w:before="0" w:after="0" w:line="240" w:lineRule="auto"/>
              <w:jc w:val="left"/>
              <w:rPr>
                <w:rFonts w:eastAsia="Times New Roman" w:cs="Times New Roman"/>
                <w:b/>
                <w:bCs/>
                <w:i/>
                <w:iCs/>
                <w:color w:val="000000"/>
                <w:sz w:val="22"/>
                <w:lang w:eastAsia="en-IE"/>
              </w:rPr>
            </w:pPr>
            <w:del w:id="15157" w:author="Liam Coleman" w:date="2021-03-22T15:50:00Z">
              <w:r w:rsidRPr="00F07B90" w:rsidDel="00E3482F">
                <w:rPr>
                  <w:rFonts w:eastAsia="Times New Roman" w:cs="Times New Roman"/>
                  <w:b/>
                  <w:bCs/>
                  <w:i/>
                  <w:iCs/>
                  <w:color w:val="000000"/>
                  <w:sz w:val="22"/>
                  <w:lang w:eastAsia="en-IE"/>
                </w:rPr>
                <w:delText>Total Days</w:delText>
              </w:r>
            </w:del>
          </w:p>
        </w:tc>
        <w:tc>
          <w:tcPr>
            <w:tcW w:w="1590" w:type="dxa"/>
            <w:tcBorders>
              <w:top w:val="nil"/>
              <w:left w:val="nil"/>
              <w:bottom w:val="single" w:sz="4" w:space="0" w:color="auto"/>
              <w:right w:val="single" w:sz="8" w:space="0" w:color="auto"/>
            </w:tcBorders>
            <w:shd w:val="clear" w:color="auto" w:fill="auto"/>
            <w:noWrap/>
            <w:hideMark/>
            <w:tcPrChange w:id="15158" w:author="Liam Coleman" w:date="2021-03-22T15:50:00Z">
              <w:tcPr>
                <w:tcW w:w="1590" w:type="dxa"/>
                <w:gridSpan w:val="2"/>
                <w:tcBorders>
                  <w:top w:val="nil"/>
                  <w:left w:val="nil"/>
                  <w:bottom w:val="single" w:sz="4" w:space="0" w:color="auto"/>
                  <w:right w:val="single" w:sz="8" w:space="0" w:color="auto"/>
                </w:tcBorders>
                <w:shd w:val="clear" w:color="auto" w:fill="auto"/>
                <w:noWrap/>
                <w:hideMark/>
              </w:tcPr>
            </w:tcPrChange>
          </w:tcPr>
          <w:p w14:paraId="28B5EFFD" w14:textId="77777777" w:rsidR="00CA18D5" w:rsidRDefault="00CA18D5">
            <w:pPr>
              <w:spacing w:before="0" w:after="0" w:line="240" w:lineRule="auto"/>
              <w:rPr>
                <w:ins w:id="15159" w:author="Thomas Gaughan" w:date="2014-05-15T16:16:00Z"/>
                <w:rFonts w:eastAsia="Times New Roman" w:cs="Times New Roman"/>
                <w:b/>
                <w:bCs/>
                <w:i/>
                <w:iCs/>
                <w:color w:val="000000"/>
                <w:sz w:val="22"/>
                <w:lang w:eastAsia="en-IE"/>
              </w:rPr>
              <w:pPrChange w:id="15160" w:author="Liam Coleman" w:date="2021-03-22T15:52:00Z">
                <w:pPr>
                  <w:spacing w:before="0" w:after="0" w:line="240" w:lineRule="auto"/>
                  <w:jc w:val="center"/>
                </w:pPr>
              </w:pPrChange>
            </w:pPr>
            <w:ins w:id="15161" w:author="Thomas Gaughan" w:date="2014-05-15T16:16:00Z">
              <w:del w:id="15162" w:author="Liam Coleman" w:date="2021-03-22T15:52:00Z">
                <w:r w:rsidDel="00A52388">
                  <w:rPr>
                    <w:rFonts w:eastAsia="Times New Roman" w:cs="Times New Roman"/>
                    <w:b/>
                    <w:bCs/>
                    <w:i/>
                    <w:iCs/>
                    <w:color w:val="000000"/>
                    <w:sz w:val="22"/>
                    <w:lang w:eastAsia="en-IE"/>
                  </w:rPr>
                  <w:delText>31</w:delText>
                </w:r>
              </w:del>
            </w:ins>
          </w:p>
          <w:p w14:paraId="66C48417" w14:textId="77777777" w:rsidR="00CA18D5" w:rsidRPr="00F07B90" w:rsidRDefault="00CA18D5" w:rsidP="00CA18D5">
            <w:pPr>
              <w:spacing w:before="0" w:after="0" w:line="240" w:lineRule="auto"/>
              <w:jc w:val="center"/>
              <w:rPr>
                <w:rFonts w:eastAsia="Times New Roman" w:cs="Times New Roman"/>
                <w:b/>
                <w:bCs/>
                <w:i/>
                <w:iCs/>
                <w:color w:val="000000"/>
                <w:sz w:val="22"/>
                <w:lang w:eastAsia="en-IE"/>
              </w:rPr>
            </w:pPr>
            <w:del w:id="15163" w:author="Thomas Gaughan" w:date="2014-05-15T16:16:00Z">
              <w:r w:rsidRPr="00F07B90" w:rsidDel="005214F8">
                <w:rPr>
                  <w:rFonts w:eastAsia="Times New Roman" w:cs="Times New Roman"/>
                  <w:b/>
                  <w:bCs/>
                  <w:i/>
                  <w:iCs/>
                  <w:color w:val="000000"/>
                  <w:sz w:val="22"/>
                  <w:lang w:eastAsia="en-IE"/>
                </w:rPr>
                <w:delText>28</w:delText>
              </w:r>
            </w:del>
          </w:p>
        </w:tc>
      </w:tr>
      <w:tr w:rsidR="00CA18D5" w:rsidRPr="00F07B90" w14:paraId="65092691" w14:textId="77777777" w:rsidTr="00EC557E">
        <w:tblPrEx>
          <w:tblW w:w="5455" w:type="dxa"/>
          <w:tblInd w:w="98" w:type="dxa"/>
          <w:tblPrExChange w:id="15164" w:author="Liam Coleman" w:date="2021-04-20T15:27:00Z">
            <w:tblPrEx>
              <w:tblW w:w="5455" w:type="dxa"/>
              <w:tblInd w:w="98" w:type="dxa"/>
            </w:tblPrEx>
          </w:tblPrExChange>
        </w:tblPrEx>
        <w:trPr>
          <w:trHeight w:val="254"/>
          <w:trPrChange w:id="15165" w:author="Liam Coleman" w:date="2021-04-20T15:27:00Z">
            <w:trPr>
              <w:gridBefore w:val="1"/>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166" w:author="Liam Coleman" w:date="2021-04-20T15:27: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203DAADA" w14:textId="0B0F2815" w:rsidR="00CA18D5" w:rsidRPr="00F07B90" w:rsidRDefault="00CA18D5" w:rsidP="00CA18D5">
            <w:pPr>
              <w:spacing w:before="0" w:after="0" w:line="240" w:lineRule="auto"/>
              <w:jc w:val="left"/>
              <w:rPr>
                <w:rFonts w:eastAsia="Times New Roman" w:cs="Times New Roman"/>
                <w:color w:val="000000"/>
                <w:sz w:val="22"/>
                <w:lang w:eastAsia="en-IE"/>
              </w:rPr>
            </w:pPr>
            <w:del w:id="15167" w:author="Liam Coleman" w:date="2021-03-22T15:50:00Z">
              <w:r w:rsidRPr="00F07B90" w:rsidDel="00284BC5">
                <w:rPr>
                  <w:rFonts w:eastAsia="Times New Roman" w:cs="Times New Roman"/>
                  <w:color w:val="000000"/>
                  <w:sz w:val="22"/>
                  <w:lang w:eastAsia="en-IE"/>
                </w:rPr>
                <w:delText> </w:delText>
              </w:r>
            </w:del>
          </w:p>
        </w:tc>
        <w:tc>
          <w:tcPr>
            <w:tcW w:w="1590" w:type="dxa"/>
            <w:tcBorders>
              <w:top w:val="nil"/>
              <w:left w:val="nil"/>
              <w:bottom w:val="single" w:sz="4" w:space="0" w:color="auto"/>
              <w:right w:val="single" w:sz="8" w:space="0" w:color="auto"/>
            </w:tcBorders>
            <w:shd w:val="clear" w:color="auto" w:fill="auto"/>
            <w:noWrap/>
            <w:tcPrChange w:id="15168" w:author="Liam Coleman" w:date="2021-04-20T15:27:00Z">
              <w:tcPr>
                <w:tcW w:w="1590" w:type="dxa"/>
                <w:gridSpan w:val="2"/>
                <w:tcBorders>
                  <w:top w:val="nil"/>
                  <w:left w:val="nil"/>
                  <w:bottom w:val="single" w:sz="4" w:space="0" w:color="auto"/>
                  <w:right w:val="single" w:sz="8" w:space="0" w:color="auto"/>
                </w:tcBorders>
                <w:shd w:val="clear" w:color="auto" w:fill="auto"/>
                <w:noWrap/>
              </w:tcPr>
            </w:tcPrChange>
          </w:tcPr>
          <w:p w14:paraId="78D02ADC" w14:textId="3366D53C" w:rsidR="00CA18D5" w:rsidRPr="00F07B90" w:rsidRDefault="00CA18D5" w:rsidP="00CA18D5">
            <w:pPr>
              <w:spacing w:before="0" w:after="0" w:line="240" w:lineRule="auto"/>
              <w:jc w:val="center"/>
              <w:rPr>
                <w:rFonts w:eastAsia="Times New Roman" w:cs="Times New Roman"/>
                <w:color w:val="000000"/>
                <w:sz w:val="22"/>
                <w:lang w:eastAsia="en-IE"/>
              </w:rPr>
            </w:pPr>
          </w:p>
        </w:tc>
      </w:tr>
      <w:tr w:rsidR="00CA18D5" w:rsidRPr="00F07B90" w14:paraId="6CE36D15" w14:textId="77777777" w:rsidTr="00EC557E">
        <w:tblPrEx>
          <w:tblW w:w="5455" w:type="dxa"/>
          <w:tblInd w:w="98" w:type="dxa"/>
          <w:tblPrExChange w:id="15169" w:author="Liam Coleman" w:date="2021-04-20T15:27:00Z">
            <w:tblPrEx>
              <w:tblW w:w="5455" w:type="dxa"/>
              <w:tblInd w:w="98" w:type="dxa"/>
            </w:tblPrEx>
          </w:tblPrExChange>
        </w:tblPrEx>
        <w:trPr>
          <w:trHeight w:val="254"/>
          <w:trPrChange w:id="15170" w:author="Liam Coleman" w:date="2021-04-20T15:27:00Z">
            <w:trPr>
              <w:gridBefore w:val="1"/>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171" w:author="Liam Coleman" w:date="2021-04-20T15:27: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2B197134" w14:textId="6B3071F8" w:rsidR="00CA18D5" w:rsidRPr="00F07B90" w:rsidRDefault="00CA18D5" w:rsidP="00CA18D5">
            <w:pPr>
              <w:spacing w:before="0" w:after="0" w:line="240" w:lineRule="auto"/>
              <w:jc w:val="left"/>
              <w:rPr>
                <w:rFonts w:eastAsia="Times New Roman" w:cs="Times New Roman"/>
                <w:color w:val="000000"/>
                <w:sz w:val="22"/>
                <w:lang w:eastAsia="en-IE"/>
              </w:rPr>
            </w:pPr>
            <w:del w:id="15172" w:author="Liam Coleman" w:date="2021-03-22T15:50:00Z">
              <w:r w:rsidRPr="00F07B90" w:rsidDel="00284BC5">
                <w:rPr>
                  <w:rFonts w:eastAsia="Times New Roman" w:cs="Times New Roman"/>
                  <w:color w:val="000000"/>
                  <w:sz w:val="22"/>
                  <w:lang w:eastAsia="en-IE"/>
                </w:rPr>
                <w:delText> </w:delText>
              </w:r>
            </w:del>
          </w:p>
        </w:tc>
        <w:tc>
          <w:tcPr>
            <w:tcW w:w="1590" w:type="dxa"/>
            <w:tcBorders>
              <w:top w:val="nil"/>
              <w:left w:val="nil"/>
              <w:bottom w:val="single" w:sz="4" w:space="0" w:color="auto"/>
              <w:right w:val="single" w:sz="8" w:space="0" w:color="auto"/>
            </w:tcBorders>
            <w:shd w:val="clear" w:color="auto" w:fill="auto"/>
            <w:noWrap/>
            <w:tcPrChange w:id="15173" w:author="Liam Coleman" w:date="2021-04-20T15:27:00Z">
              <w:tcPr>
                <w:tcW w:w="1590" w:type="dxa"/>
                <w:gridSpan w:val="2"/>
                <w:tcBorders>
                  <w:top w:val="nil"/>
                  <w:left w:val="nil"/>
                  <w:bottom w:val="single" w:sz="4" w:space="0" w:color="auto"/>
                  <w:right w:val="single" w:sz="8" w:space="0" w:color="auto"/>
                </w:tcBorders>
                <w:shd w:val="clear" w:color="auto" w:fill="auto"/>
                <w:noWrap/>
              </w:tcPr>
            </w:tcPrChange>
          </w:tcPr>
          <w:p w14:paraId="0A189A48" w14:textId="7F6BF204" w:rsidR="00CA18D5" w:rsidRPr="00F07B90" w:rsidRDefault="00CA18D5" w:rsidP="00CA18D5">
            <w:pPr>
              <w:spacing w:before="0" w:after="0" w:line="240" w:lineRule="auto"/>
              <w:jc w:val="center"/>
              <w:rPr>
                <w:rFonts w:eastAsia="Times New Roman" w:cs="Times New Roman"/>
                <w:color w:val="000000"/>
                <w:sz w:val="22"/>
                <w:lang w:eastAsia="en-IE"/>
              </w:rPr>
            </w:pPr>
            <w:del w:id="15174" w:author="Liam Coleman" w:date="2021-04-20T15:27:00Z">
              <w:r w:rsidRPr="00F07B90" w:rsidDel="00EC557E">
                <w:rPr>
                  <w:rFonts w:eastAsia="Times New Roman" w:cs="Times New Roman"/>
                  <w:color w:val="000000"/>
                  <w:sz w:val="22"/>
                  <w:lang w:eastAsia="en-IE"/>
                </w:rPr>
                <w:delText> </w:delText>
              </w:r>
            </w:del>
          </w:p>
        </w:tc>
      </w:tr>
      <w:tr w:rsidR="00CA18D5" w:rsidRPr="00F07B90" w14:paraId="503852F2" w14:textId="77777777" w:rsidTr="00835474">
        <w:tblPrEx>
          <w:tblW w:w="5455" w:type="dxa"/>
          <w:tblInd w:w="98" w:type="dxa"/>
          <w:tblPrExChange w:id="15175" w:author="Liam Coleman" w:date="2021-03-22T16:35:00Z">
            <w:tblPrEx>
              <w:tblW w:w="5455" w:type="dxa"/>
              <w:tblInd w:w="98" w:type="dxa"/>
            </w:tblPrEx>
          </w:tblPrExChange>
        </w:tblPrEx>
        <w:trPr>
          <w:trHeight w:val="254"/>
          <w:trPrChange w:id="15176" w:author="Liam Coleman" w:date="2021-03-22T16:3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000000" w:fill="808080"/>
            <w:noWrap/>
            <w:tcPrChange w:id="15177" w:author="Liam Coleman" w:date="2021-03-22T16:35:00Z">
              <w:tcPr>
                <w:tcW w:w="3865" w:type="dxa"/>
                <w:gridSpan w:val="2"/>
                <w:tcBorders>
                  <w:top w:val="nil"/>
                  <w:left w:val="single" w:sz="8" w:space="0" w:color="auto"/>
                  <w:bottom w:val="single" w:sz="4" w:space="0" w:color="auto"/>
                  <w:right w:val="single" w:sz="4" w:space="0" w:color="auto"/>
                </w:tcBorders>
                <w:shd w:val="clear" w:color="000000" w:fill="808080"/>
                <w:noWrap/>
              </w:tcPr>
            </w:tcPrChange>
          </w:tcPr>
          <w:p w14:paraId="6BDCAFEB" w14:textId="7BD2D00D" w:rsidR="00CA18D5" w:rsidRPr="00F07B90" w:rsidRDefault="00AD7E1B" w:rsidP="00CA18D5">
            <w:pPr>
              <w:spacing w:before="0" w:after="0" w:line="240" w:lineRule="auto"/>
              <w:jc w:val="left"/>
              <w:rPr>
                <w:rFonts w:eastAsia="Times New Roman" w:cs="Times New Roman"/>
                <w:b/>
                <w:bCs/>
                <w:color w:val="FFFFFF"/>
                <w:sz w:val="22"/>
                <w:lang w:eastAsia="en-IE"/>
              </w:rPr>
            </w:pPr>
            <w:ins w:id="15178" w:author="Liam Coleman" w:date="2021-04-20T15:28:00Z">
              <w:r>
                <w:rPr>
                  <w:rFonts w:eastAsia="Times New Roman" w:cs="Times New Roman"/>
                  <w:b/>
                  <w:bCs/>
                  <w:color w:val="FFFFFF"/>
                  <w:sz w:val="22"/>
                  <w:lang w:eastAsia="en-IE"/>
                </w:rPr>
                <w:t>Mapping Form</w:t>
              </w:r>
            </w:ins>
            <w:del w:id="15179" w:author="Liam Coleman" w:date="2021-03-22T15:53:00Z">
              <w:r w:rsidR="00CA18D5" w:rsidRPr="00F07B90" w:rsidDel="00A52388">
                <w:rPr>
                  <w:rFonts w:eastAsia="Times New Roman" w:cs="Times New Roman"/>
                  <w:b/>
                  <w:bCs/>
                  <w:color w:val="FFFFFF"/>
                  <w:sz w:val="22"/>
                  <w:lang w:eastAsia="en-IE"/>
                </w:rPr>
                <w:delText>FutaTill (James/Norbert)</w:delText>
              </w:r>
            </w:del>
          </w:p>
        </w:tc>
        <w:tc>
          <w:tcPr>
            <w:tcW w:w="1590" w:type="dxa"/>
            <w:tcBorders>
              <w:top w:val="nil"/>
              <w:left w:val="nil"/>
              <w:bottom w:val="single" w:sz="4" w:space="0" w:color="auto"/>
              <w:right w:val="single" w:sz="8" w:space="0" w:color="auto"/>
            </w:tcBorders>
            <w:shd w:val="clear" w:color="000000" w:fill="808080"/>
            <w:noWrap/>
            <w:tcPrChange w:id="15180" w:author="Liam Coleman" w:date="2021-03-22T16:35:00Z">
              <w:tcPr>
                <w:tcW w:w="1590" w:type="dxa"/>
                <w:gridSpan w:val="2"/>
                <w:tcBorders>
                  <w:top w:val="nil"/>
                  <w:left w:val="nil"/>
                  <w:bottom w:val="single" w:sz="4" w:space="0" w:color="auto"/>
                  <w:right w:val="single" w:sz="8" w:space="0" w:color="auto"/>
                </w:tcBorders>
                <w:shd w:val="clear" w:color="000000" w:fill="808080"/>
                <w:noWrap/>
              </w:tcPr>
            </w:tcPrChange>
          </w:tcPr>
          <w:p w14:paraId="0C55BCCA" w14:textId="2F6D3B92" w:rsidR="00CA18D5" w:rsidRPr="00F07B90" w:rsidRDefault="00CA18D5" w:rsidP="00CA18D5">
            <w:pPr>
              <w:spacing w:before="0" w:after="0" w:line="240" w:lineRule="auto"/>
              <w:jc w:val="center"/>
              <w:rPr>
                <w:rFonts w:eastAsia="Times New Roman" w:cs="Times New Roman"/>
                <w:b/>
                <w:bCs/>
                <w:color w:val="FFFFFF"/>
                <w:sz w:val="22"/>
                <w:lang w:eastAsia="en-IE"/>
              </w:rPr>
            </w:pPr>
            <w:del w:id="15181" w:author="Liam Coleman" w:date="2021-03-22T16:35:00Z">
              <w:r w:rsidRPr="00F07B90" w:rsidDel="00835474">
                <w:rPr>
                  <w:rFonts w:eastAsia="Times New Roman" w:cs="Times New Roman"/>
                  <w:b/>
                  <w:bCs/>
                  <w:color w:val="FFFFFF"/>
                  <w:sz w:val="22"/>
                  <w:lang w:eastAsia="en-IE"/>
                </w:rPr>
                <w:delText> </w:delText>
              </w:r>
            </w:del>
          </w:p>
        </w:tc>
      </w:tr>
      <w:tr w:rsidR="00CA18D5" w:rsidRPr="00F07B90" w14:paraId="5A715A04" w14:textId="77777777" w:rsidTr="00835474">
        <w:tblPrEx>
          <w:tblW w:w="5455" w:type="dxa"/>
          <w:tblInd w:w="98" w:type="dxa"/>
          <w:tblPrExChange w:id="15182" w:author="Liam Coleman" w:date="2021-03-22T16:35:00Z">
            <w:tblPrEx>
              <w:tblW w:w="5455" w:type="dxa"/>
              <w:tblInd w:w="98" w:type="dxa"/>
            </w:tblPrEx>
          </w:tblPrExChange>
        </w:tblPrEx>
        <w:trPr>
          <w:trHeight w:val="254"/>
          <w:trPrChange w:id="15183" w:author="Liam Coleman" w:date="2021-03-22T16:3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184" w:author="Liam Coleman" w:date="2021-03-22T16:3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1BD2E548" w14:textId="550FCD1F" w:rsidR="00CA18D5" w:rsidRPr="00F07B90" w:rsidRDefault="00AD7E1B" w:rsidP="00CA18D5">
            <w:pPr>
              <w:spacing w:before="0" w:after="0" w:line="240" w:lineRule="auto"/>
              <w:jc w:val="right"/>
              <w:rPr>
                <w:rFonts w:eastAsia="Times New Roman" w:cs="Times New Roman"/>
                <w:color w:val="000000"/>
                <w:sz w:val="22"/>
                <w:lang w:eastAsia="en-IE"/>
              </w:rPr>
            </w:pPr>
            <w:ins w:id="15185" w:author="Liam Coleman" w:date="2021-04-20T15:28:00Z">
              <w:r>
                <w:rPr>
                  <w:rFonts w:eastAsia="Times New Roman" w:cs="Times New Roman"/>
                  <w:color w:val="000000"/>
                  <w:sz w:val="22"/>
                  <w:lang w:eastAsia="en-IE"/>
                </w:rPr>
                <w:t>Form design</w:t>
              </w:r>
            </w:ins>
            <w:del w:id="15186" w:author="Liam Coleman" w:date="2021-03-22T16:35:00Z">
              <w:r w:rsidR="00CA18D5" w:rsidDel="00835474">
                <w:rPr>
                  <w:rFonts w:eastAsia="Times New Roman" w:cs="Times New Roman"/>
                  <w:color w:val="000000"/>
                  <w:sz w:val="22"/>
                  <w:lang w:eastAsia="en-IE"/>
                </w:rPr>
                <w:delText>Code Merge</w:delText>
              </w:r>
            </w:del>
          </w:p>
        </w:tc>
        <w:tc>
          <w:tcPr>
            <w:tcW w:w="1590" w:type="dxa"/>
            <w:tcBorders>
              <w:top w:val="nil"/>
              <w:left w:val="nil"/>
              <w:bottom w:val="single" w:sz="4" w:space="0" w:color="auto"/>
              <w:right w:val="single" w:sz="8" w:space="0" w:color="auto"/>
            </w:tcBorders>
            <w:shd w:val="clear" w:color="auto" w:fill="auto"/>
            <w:noWrap/>
            <w:tcPrChange w:id="15187" w:author="Liam Coleman" w:date="2021-03-22T16:35:00Z">
              <w:tcPr>
                <w:tcW w:w="1590" w:type="dxa"/>
                <w:gridSpan w:val="2"/>
                <w:tcBorders>
                  <w:top w:val="nil"/>
                  <w:left w:val="nil"/>
                  <w:bottom w:val="single" w:sz="4" w:space="0" w:color="auto"/>
                  <w:right w:val="single" w:sz="8" w:space="0" w:color="auto"/>
                </w:tcBorders>
                <w:shd w:val="clear" w:color="auto" w:fill="auto"/>
                <w:noWrap/>
              </w:tcPr>
            </w:tcPrChange>
          </w:tcPr>
          <w:p w14:paraId="04B2CD0F" w14:textId="5A3CF0C2" w:rsidR="00CA18D5" w:rsidRPr="00F07B90" w:rsidRDefault="00CA18D5" w:rsidP="00CA18D5">
            <w:pPr>
              <w:spacing w:before="0" w:after="0" w:line="240" w:lineRule="auto"/>
              <w:jc w:val="center"/>
              <w:rPr>
                <w:rFonts w:eastAsia="Times New Roman" w:cs="Times New Roman"/>
                <w:color w:val="000000"/>
                <w:sz w:val="22"/>
                <w:lang w:eastAsia="en-IE"/>
              </w:rPr>
            </w:pPr>
            <w:del w:id="15188" w:author="Liam Coleman" w:date="2021-03-22T16:35:00Z">
              <w:r w:rsidRPr="00F07B90" w:rsidDel="00835474">
                <w:rPr>
                  <w:rFonts w:eastAsia="Times New Roman" w:cs="Times New Roman"/>
                  <w:color w:val="000000"/>
                  <w:sz w:val="22"/>
                  <w:lang w:eastAsia="en-IE"/>
                </w:rPr>
                <w:delText> </w:delText>
              </w:r>
            </w:del>
            <w:ins w:id="15189" w:author="Liam Coleman" w:date="2021-04-20T15:28:00Z">
              <w:r w:rsidR="00AD7E1B">
                <w:rPr>
                  <w:rFonts w:eastAsia="Times New Roman" w:cs="Times New Roman"/>
                  <w:color w:val="000000"/>
                  <w:sz w:val="22"/>
                  <w:lang w:eastAsia="en-IE"/>
                </w:rPr>
                <w:t>1</w:t>
              </w:r>
            </w:ins>
          </w:p>
        </w:tc>
      </w:tr>
      <w:tr w:rsidR="00CA18D5" w:rsidRPr="00F07B90" w14:paraId="32CD9EC5" w14:textId="77777777" w:rsidTr="00835474">
        <w:tblPrEx>
          <w:tblW w:w="5455" w:type="dxa"/>
          <w:tblInd w:w="98" w:type="dxa"/>
          <w:tblPrExChange w:id="15190" w:author="Liam Coleman" w:date="2021-03-22T16:35:00Z">
            <w:tblPrEx>
              <w:tblW w:w="5455" w:type="dxa"/>
              <w:tblInd w:w="98" w:type="dxa"/>
            </w:tblPrEx>
          </w:tblPrExChange>
        </w:tblPrEx>
        <w:trPr>
          <w:trHeight w:val="254"/>
          <w:trPrChange w:id="15191" w:author="Liam Coleman" w:date="2021-03-22T16:3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192" w:author="Liam Coleman" w:date="2021-03-22T16:3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499733AE" w14:textId="3C4D482E" w:rsidR="00CA18D5" w:rsidRPr="00F07B90" w:rsidRDefault="00AD7E1B" w:rsidP="00CA18D5">
            <w:pPr>
              <w:spacing w:before="0" w:after="0" w:line="240" w:lineRule="auto"/>
              <w:jc w:val="right"/>
              <w:rPr>
                <w:rFonts w:eastAsia="Times New Roman" w:cs="Times New Roman"/>
                <w:color w:val="000000"/>
                <w:sz w:val="22"/>
                <w:lang w:eastAsia="en-IE"/>
              </w:rPr>
            </w:pPr>
            <w:ins w:id="15193" w:author="Liam Coleman" w:date="2021-04-20T15:28:00Z">
              <w:r>
                <w:rPr>
                  <w:rFonts w:eastAsia="Times New Roman" w:cs="Times New Roman"/>
                  <w:color w:val="000000"/>
                  <w:sz w:val="22"/>
                  <w:lang w:eastAsia="en-IE"/>
                </w:rPr>
                <w:t>Choose column function</w:t>
              </w:r>
            </w:ins>
            <w:del w:id="15194" w:author="Liam Coleman" w:date="2021-03-22T16:35:00Z">
              <w:r w:rsidR="00CA18D5" w:rsidRPr="00F07B90" w:rsidDel="00835474">
                <w:rPr>
                  <w:rFonts w:eastAsia="Times New Roman" w:cs="Times New Roman"/>
                  <w:color w:val="000000"/>
                  <w:sz w:val="22"/>
                  <w:lang w:eastAsia="en-IE"/>
                </w:rPr>
                <w:delText>Amount Inserted UI Control Binding</w:delText>
              </w:r>
            </w:del>
          </w:p>
        </w:tc>
        <w:tc>
          <w:tcPr>
            <w:tcW w:w="1590" w:type="dxa"/>
            <w:tcBorders>
              <w:top w:val="nil"/>
              <w:left w:val="nil"/>
              <w:bottom w:val="single" w:sz="4" w:space="0" w:color="auto"/>
              <w:right w:val="single" w:sz="8" w:space="0" w:color="auto"/>
            </w:tcBorders>
            <w:shd w:val="clear" w:color="auto" w:fill="auto"/>
            <w:noWrap/>
            <w:tcPrChange w:id="15195" w:author="Liam Coleman" w:date="2021-03-22T16:35:00Z">
              <w:tcPr>
                <w:tcW w:w="1590" w:type="dxa"/>
                <w:gridSpan w:val="2"/>
                <w:tcBorders>
                  <w:top w:val="nil"/>
                  <w:left w:val="nil"/>
                  <w:bottom w:val="single" w:sz="4" w:space="0" w:color="auto"/>
                  <w:right w:val="single" w:sz="8" w:space="0" w:color="auto"/>
                </w:tcBorders>
                <w:shd w:val="clear" w:color="auto" w:fill="auto"/>
                <w:noWrap/>
              </w:tcPr>
            </w:tcPrChange>
          </w:tcPr>
          <w:p w14:paraId="48A66716" w14:textId="7BD6CE7F" w:rsidR="00CA18D5" w:rsidRPr="00F07B90" w:rsidRDefault="00CA18D5" w:rsidP="00CA18D5">
            <w:pPr>
              <w:spacing w:before="0" w:after="0" w:line="240" w:lineRule="auto"/>
              <w:jc w:val="center"/>
              <w:rPr>
                <w:rFonts w:eastAsia="Times New Roman" w:cs="Times New Roman"/>
                <w:color w:val="000000"/>
                <w:sz w:val="22"/>
                <w:lang w:eastAsia="en-IE"/>
              </w:rPr>
            </w:pPr>
            <w:del w:id="15196" w:author="Liam Coleman" w:date="2021-03-22T16:35:00Z">
              <w:r w:rsidRPr="00F07B90" w:rsidDel="00835474">
                <w:rPr>
                  <w:rFonts w:eastAsia="Times New Roman" w:cs="Times New Roman"/>
                  <w:color w:val="000000"/>
                  <w:sz w:val="22"/>
                  <w:lang w:eastAsia="en-IE"/>
                </w:rPr>
                <w:delText> </w:delText>
              </w:r>
            </w:del>
            <w:ins w:id="15197" w:author="Liam Coleman" w:date="2021-04-20T15:28:00Z">
              <w:r w:rsidR="00AD7E1B">
                <w:rPr>
                  <w:rFonts w:eastAsia="Times New Roman" w:cs="Times New Roman"/>
                  <w:color w:val="000000"/>
                  <w:sz w:val="22"/>
                  <w:lang w:eastAsia="en-IE"/>
                </w:rPr>
                <w:t>1</w:t>
              </w:r>
            </w:ins>
          </w:p>
        </w:tc>
      </w:tr>
      <w:tr w:rsidR="00CA18D5" w:rsidRPr="00F07B90" w14:paraId="2E58BD7A" w14:textId="77777777" w:rsidTr="00835474">
        <w:tblPrEx>
          <w:tblW w:w="5455" w:type="dxa"/>
          <w:tblInd w:w="98" w:type="dxa"/>
          <w:tblPrExChange w:id="15198" w:author="Liam Coleman" w:date="2021-03-22T16:35:00Z">
            <w:tblPrEx>
              <w:tblW w:w="5455" w:type="dxa"/>
              <w:tblInd w:w="98" w:type="dxa"/>
            </w:tblPrEx>
          </w:tblPrExChange>
        </w:tblPrEx>
        <w:trPr>
          <w:trHeight w:val="254"/>
          <w:trPrChange w:id="15199" w:author="Liam Coleman" w:date="2021-03-22T16:3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200" w:author="Liam Coleman" w:date="2021-03-22T16:3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1550B500" w14:textId="59478923" w:rsidR="00CA18D5" w:rsidRPr="00F07B90" w:rsidRDefault="00AD7E1B" w:rsidP="00CA18D5">
            <w:pPr>
              <w:spacing w:before="0" w:after="0" w:line="240" w:lineRule="auto"/>
              <w:jc w:val="right"/>
              <w:rPr>
                <w:rFonts w:eastAsia="Times New Roman" w:cs="Times New Roman"/>
                <w:color w:val="000000"/>
                <w:sz w:val="22"/>
                <w:lang w:eastAsia="en-IE"/>
              </w:rPr>
            </w:pPr>
            <w:ins w:id="15201" w:author="Liam Coleman" w:date="2021-04-20T15:28:00Z">
              <w:r>
                <w:rPr>
                  <w:rFonts w:eastAsia="Times New Roman" w:cs="Times New Roman"/>
                  <w:color w:val="000000"/>
                  <w:sz w:val="22"/>
                  <w:lang w:eastAsia="en-IE"/>
                </w:rPr>
                <w:t xml:space="preserve">Choose </w:t>
              </w:r>
            </w:ins>
            <w:ins w:id="15202" w:author="Liam Coleman" w:date="2021-04-20T15:29:00Z">
              <w:r>
                <w:rPr>
                  <w:rFonts w:eastAsia="Times New Roman" w:cs="Times New Roman"/>
                  <w:color w:val="000000"/>
                  <w:sz w:val="22"/>
                  <w:lang w:eastAsia="en-IE"/>
                </w:rPr>
                <w:t>distinct</w:t>
              </w:r>
            </w:ins>
            <w:ins w:id="15203" w:author="Liam Coleman" w:date="2021-04-20T15:28:00Z">
              <w:r>
                <w:rPr>
                  <w:rFonts w:eastAsia="Times New Roman" w:cs="Times New Roman"/>
                  <w:color w:val="000000"/>
                  <w:sz w:val="22"/>
                  <w:lang w:eastAsia="en-IE"/>
                </w:rPr>
                <w:t xml:space="preserve"> en</w:t>
              </w:r>
            </w:ins>
            <w:ins w:id="15204" w:author="Liam Coleman" w:date="2021-04-20T15:29:00Z">
              <w:r>
                <w:rPr>
                  <w:rFonts w:eastAsia="Times New Roman" w:cs="Times New Roman"/>
                  <w:color w:val="000000"/>
                  <w:sz w:val="22"/>
                  <w:lang w:eastAsia="en-IE"/>
                </w:rPr>
                <w:t>try function</w:t>
              </w:r>
            </w:ins>
            <w:del w:id="15205" w:author="Liam Coleman" w:date="2021-03-22T16:35:00Z">
              <w:r w:rsidR="00CA18D5" w:rsidRPr="00F07B90" w:rsidDel="00835474">
                <w:rPr>
                  <w:rFonts w:eastAsia="Times New Roman" w:cs="Times New Roman"/>
                  <w:color w:val="000000"/>
                  <w:sz w:val="22"/>
                  <w:lang w:eastAsia="en-IE"/>
                </w:rPr>
                <w:delText>UI Modification</w:delText>
              </w:r>
            </w:del>
          </w:p>
        </w:tc>
        <w:tc>
          <w:tcPr>
            <w:tcW w:w="1590" w:type="dxa"/>
            <w:tcBorders>
              <w:top w:val="nil"/>
              <w:left w:val="nil"/>
              <w:bottom w:val="single" w:sz="4" w:space="0" w:color="auto"/>
              <w:right w:val="single" w:sz="8" w:space="0" w:color="auto"/>
            </w:tcBorders>
            <w:shd w:val="clear" w:color="auto" w:fill="auto"/>
            <w:noWrap/>
            <w:tcPrChange w:id="15206" w:author="Liam Coleman" w:date="2021-03-22T16:35:00Z">
              <w:tcPr>
                <w:tcW w:w="1590" w:type="dxa"/>
                <w:gridSpan w:val="2"/>
                <w:tcBorders>
                  <w:top w:val="nil"/>
                  <w:left w:val="nil"/>
                  <w:bottom w:val="single" w:sz="4" w:space="0" w:color="auto"/>
                  <w:right w:val="single" w:sz="8" w:space="0" w:color="auto"/>
                </w:tcBorders>
                <w:shd w:val="clear" w:color="auto" w:fill="auto"/>
                <w:noWrap/>
              </w:tcPr>
            </w:tcPrChange>
          </w:tcPr>
          <w:p w14:paraId="543C74C6" w14:textId="2B49434C" w:rsidR="00CA18D5" w:rsidRPr="00F07B90" w:rsidRDefault="00CA18D5" w:rsidP="00CA18D5">
            <w:pPr>
              <w:spacing w:before="0" w:after="0" w:line="240" w:lineRule="auto"/>
              <w:jc w:val="center"/>
              <w:rPr>
                <w:rFonts w:eastAsia="Times New Roman" w:cs="Times New Roman"/>
                <w:color w:val="000000"/>
                <w:sz w:val="22"/>
                <w:lang w:eastAsia="en-IE"/>
              </w:rPr>
            </w:pPr>
            <w:del w:id="15207" w:author="Liam Coleman" w:date="2021-03-22T16:35:00Z">
              <w:r w:rsidRPr="00F07B90" w:rsidDel="00835474">
                <w:rPr>
                  <w:rFonts w:eastAsia="Times New Roman" w:cs="Times New Roman"/>
                  <w:color w:val="000000"/>
                  <w:sz w:val="22"/>
                  <w:lang w:eastAsia="en-IE"/>
                </w:rPr>
                <w:delText> </w:delText>
              </w:r>
            </w:del>
            <w:ins w:id="15208" w:author="Liam Coleman" w:date="2021-04-20T15:29:00Z">
              <w:r w:rsidR="00AD7E1B">
                <w:rPr>
                  <w:rFonts w:eastAsia="Times New Roman" w:cs="Times New Roman"/>
                  <w:color w:val="000000"/>
                  <w:sz w:val="22"/>
                  <w:lang w:eastAsia="en-IE"/>
                </w:rPr>
                <w:t>1</w:t>
              </w:r>
            </w:ins>
          </w:p>
        </w:tc>
      </w:tr>
      <w:tr w:rsidR="00CA18D5" w:rsidRPr="00F07B90" w14:paraId="0F4FD9C7" w14:textId="77777777" w:rsidTr="00835474">
        <w:tblPrEx>
          <w:tblW w:w="5455" w:type="dxa"/>
          <w:tblInd w:w="98" w:type="dxa"/>
          <w:tblPrExChange w:id="15209" w:author="Liam Coleman" w:date="2021-03-22T16:35:00Z">
            <w:tblPrEx>
              <w:tblW w:w="5455" w:type="dxa"/>
              <w:tblInd w:w="98" w:type="dxa"/>
            </w:tblPrEx>
          </w:tblPrExChange>
        </w:tblPrEx>
        <w:trPr>
          <w:trHeight w:val="254"/>
          <w:trPrChange w:id="15210" w:author="Liam Coleman" w:date="2021-03-22T16:3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211" w:author="Liam Coleman" w:date="2021-03-22T16:3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1D69BA3A" w14:textId="2A6A3CAB" w:rsidR="00CA18D5" w:rsidRPr="00F07B90" w:rsidRDefault="00AD7E1B" w:rsidP="00CA18D5">
            <w:pPr>
              <w:spacing w:before="0" w:after="0" w:line="240" w:lineRule="auto"/>
              <w:jc w:val="right"/>
              <w:rPr>
                <w:rFonts w:eastAsia="Times New Roman" w:cs="Times New Roman"/>
                <w:color w:val="000000"/>
                <w:sz w:val="22"/>
                <w:lang w:eastAsia="en-IE"/>
              </w:rPr>
            </w:pPr>
            <w:ins w:id="15212" w:author="Liam Coleman" w:date="2021-04-20T15:29:00Z">
              <w:r>
                <w:rPr>
                  <w:rFonts w:eastAsia="Times New Roman" w:cs="Times New Roman"/>
                  <w:color w:val="000000"/>
                  <w:sz w:val="22"/>
                  <w:lang w:eastAsia="en-IE"/>
                </w:rPr>
                <w:t>Choose what to replace function</w:t>
              </w:r>
            </w:ins>
            <w:del w:id="15213" w:author="Liam Coleman" w:date="2021-03-22T16:35:00Z">
              <w:r w:rsidR="00CA18D5" w:rsidRPr="00F07B90" w:rsidDel="00835474">
                <w:rPr>
                  <w:rFonts w:eastAsia="Times New Roman" w:cs="Times New Roman"/>
                  <w:color w:val="000000"/>
                  <w:sz w:val="22"/>
                  <w:lang w:eastAsia="en-IE"/>
                </w:rPr>
                <w:delText> </w:delText>
              </w:r>
            </w:del>
          </w:p>
        </w:tc>
        <w:tc>
          <w:tcPr>
            <w:tcW w:w="1590" w:type="dxa"/>
            <w:tcBorders>
              <w:top w:val="nil"/>
              <w:left w:val="nil"/>
              <w:bottom w:val="single" w:sz="4" w:space="0" w:color="auto"/>
              <w:right w:val="single" w:sz="8" w:space="0" w:color="auto"/>
            </w:tcBorders>
            <w:shd w:val="clear" w:color="auto" w:fill="auto"/>
            <w:noWrap/>
            <w:tcPrChange w:id="15214" w:author="Liam Coleman" w:date="2021-03-22T16:35:00Z">
              <w:tcPr>
                <w:tcW w:w="1590" w:type="dxa"/>
                <w:gridSpan w:val="2"/>
                <w:tcBorders>
                  <w:top w:val="nil"/>
                  <w:left w:val="nil"/>
                  <w:bottom w:val="single" w:sz="4" w:space="0" w:color="auto"/>
                  <w:right w:val="single" w:sz="8" w:space="0" w:color="auto"/>
                </w:tcBorders>
                <w:shd w:val="clear" w:color="auto" w:fill="auto"/>
                <w:noWrap/>
              </w:tcPr>
            </w:tcPrChange>
          </w:tcPr>
          <w:p w14:paraId="7C1A12CA" w14:textId="4435F6FC" w:rsidR="00CA18D5" w:rsidRPr="00F07B90" w:rsidRDefault="00AD7E1B" w:rsidP="00CA18D5">
            <w:pPr>
              <w:spacing w:before="0" w:after="0" w:line="240" w:lineRule="auto"/>
              <w:jc w:val="center"/>
              <w:rPr>
                <w:rFonts w:eastAsia="Times New Roman" w:cs="Times New Roman"/>
                <w:color w:val="000000"/>
                <w:sz w:val="22"/>
                <w:lang w:eastAsia="en-IE"/>
              </w:rPr>
            </w:pPr>
            <w:ins w:id="15215" w:author="Liam Coleman" w:date="2021-04-20T15:29:00Z">
              <w:r>
                <w:rPr>
                  <w:rFonts w:eastAsia="Times New Roman" w:cs="Times New Roman"/>
                  <w:color w:val="000000"/>
                  <w:sz w:val="22"/>
                  <w:lang w:eastAsia="en-IE"/>
                </w:rPr>
                <w:t>1</w:t>
              </w:r>
            </w:ins>
            <w:del w:id="15216" w:author="Liam Coleman" w:date="2021-03-22T16:35:00Z">
              <w:r w:rsidR="00CA18D5" w:rsidRPr="00F07B90" w:rsidDel="00835474">
                <w:rPr>
                  <w:rFonts w:eastAsia="Times New Roman" w:cs="Times New Roman"/>
                  <w:color w:val="000000"/>
                  <w:sz w:val="22"/>
                  <w:lang w:eastAsia="en-IE"/>
                </w:rPr>
                <w:delText> </w:delText>
              </w:r>
            </w:del>
          </w:p>
        </w:tc>
      </w:tr>
      <w:tr w:rsidR="00CA18D5" w:rsidRPr="00F07B90" w14:paraId="4C5C7EFF" w14:textId="77777777" w:rsidTr="00835474">
        <w:tblPrEx>
          <w:tblW w:w="5455" w:type="dxa"/>
          <w:tblInd w:w="98" w:type="dxa"/>
          <w:tblPrExChange w:id="15217" w:author="Liam Coleman" w:date="2021-03-22T16:35:00Z">
            <w:tblPrEx>
              <w:tblW w:w="5455" w:type="dxa"/>
              <w:tblInd w:w="98" w:type="dxa"/>
            </w:tblPrEx>
          </w:tblPrExChange>
        </w:tblPrEx>
        <w:trPr>
          <w:trHeight w:val="254"/>
          <w:trPrChange w:id="15218" w:author="Liam Coleman" w:date="2021-03-22T16:3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219" w:author="Liam Coleman" w:date="2021-03-22T16:3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05626DA8" w14:textId="4A59E051" w:rsidR="00CA18D5" w:rsidRPr="00F07B90" w:rsidRDefault="00CA18D5" w:rsidP="00CA18D5">
            <w:pPr>
              <w:spacing w:before="0" w:after="0" w:line="240" w:lineRule="auto"/>
              <w:jc w:val="right"/>
              <w:rPr>
                <w:rFonts w:eastAsia="Times New Roman" w:cs="Times New Roman"/>
                <w:color w:val="000000"/>
                <w:sz w:val="22"/>
                <w:lang w:eastAsia="en-IE"/>
              </w:rPr>
            </w:pPr>
            <w:del w:id="15220" w:author="Liam Coleman" w:date="2021-03-22T16:35:00Z">
              <w:r w:rsidRPr="00F07B90" w:rsidDel="00835474">
                <w:rPr>
                  <w:rFonts w:eastAsia="Times New Roman" w:cs="Times New Roman"/>
                  <w:color w:val="000000"/>
                  <w:sz w:val="22"/>
                  <w:lang w:eastAsia="en-IE"/>
                </w:rPr>
                <w:delText> </w:delText>
              </w:r>
            </w:del>
          </w:p>
        </w:tc>
        <w:tc>
          <w:tcPr>
            <w:tcW w:w="1590" w:type="dxa"/>
            <w:tcBorders>
              <w:top w:val="nil"/>
              <w:left w:val="nil"/>
              <w:bottom w:val="single" w:sz="4" w:space="0" w:color="auto"/>
              <w:right w:val="single" w:sz="8" w:space="0" w:color="auto"/>
            </w:tcBorders>
            <w:shd w:val="clear" w:color="auto" w:fill="auto"/>
            <w:noWrap/>
            <w:tcPrChange w:id="15221" w:author="Liam Coleman" w:date="2021-03-22T16:35:00Z">
              <w:tcPr>
                <w:tcW w:w="1590" w:type="dxa"/>
                <w:gridSpan w:val="2"/>
                <w:tcBorders>
                  <w:top w:val="nil"/>
                  <w:left w:val="nil"/>
                  <w:bottom w:val="single" w:sz="4" w:space="0" w:color="auto"/>
                  <w:right w:val="single" w:sz="8" w:space="0" w:color="auto"/>
                </w:tcBorders>
                <w:shd w:val="clear" w:color="auto" w:fill="auto"/>
                <w:noWrap/>
              </w:tcPr>
            </w:tcPrChange>
          </w:tcPr>
          <w:p w14:paraId="2C1568A6" w14:textId="6E319925" w:rsidR="00CA18D5" w:rsidRPr="00F07B90" w:rsidRDefault="008B44E1" w:rsidP="00CA18D5">
            <w:pPr>
              <w:spacing w:before="0" w:after="0" w:line="240" w:lineRule="auto"/>
              <w:jc w:val="center"/>
              <w:rPr>
                <w:rFonts w:eastAsia="Times New Roman" w:cs="Times New Roman"/>
                <w:color w:val="000000"/>
                <w:sz w:val="22"/>
                <w:lang w:eastAsia="en-IE"/>
              </w:rPr>
            </w:pPr>
            <w:ins w:id="15222" w:author="Liam Coleman" w:date="2021-04-20T15:32:00Z">
              <w:r>
                <w:rPr>
                  <w:rFonts w:eastAsia="Times New Roman" w:cs="Times New Roman"/>
                  <w:color w:val="000000"/>
                  <w:sz w:val="22"/>
                  <w:lang w:eastAsia="en-IE"/>
                </w:rPr>
                <w:t>(4)</w:t>
              </w:r>
            </w:ins>
            <w:del w:id="15223" w:author="Liam Coleman" w:date="2021-03-22T16:35:00Z">
              <w:r w:rsidR="00CA18D5" w:rsidRPr="00F07B90" w:rsidDel="00835474">
                <w:rPr>
                  <w:rFonts w:eastAsia="Times New Roman" w:cs="Times New Roman"/>
                  <w:color w:val="000000"/>
                  <w:sz w:val="22"/>
                  <w:lang w:eastAsia="en-IE"/>
                </w:rPr>
                <w:delText> </w:delText>
              </w:r>
            </w:del>
          </w:p>
        </w:tc>
      </w:tr>
      <w:tr w:rsidR="00CA18D5" w:rsidRPr="00F07B90" w14:paraId="0FA285CF" w14:textId="77777777" w:rsidTr="00835474">
        <w:tblPrEx>
          <w:tblW w:w="5455" w:type="dxa"/>
          <w:tblInd w:w="98" w:type="dxa"/>
          <w:tblPrExChange w:id="15224" w:author="Liam Coleman" w:date="2021-03-22T16:35:00Z">
            <w:tblPrEx>
              <w:tblW w:w="5455" w:type="dxa"/>
              <w:tblInd w:w="98" w:type="dxa"/>
            </w:tblPrEx>
          </w:tblPrExChange>
        </w:tblPrEx>
        <w:trPr>
          <w:trHeight w:val="254"/>
          <w:trPrChange w:id="15225" w:author="Liam Coleman" w:date="2021-03-22T16:3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226" w:author="Liam Coleman" w:date="2021-03-22T16:3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1380DC8C" w14:textId="06CBC74C" w:rsidR="00CA18D5" w:rsidRPr="00F07B90" w:rsidRDefault="00CA18D5" w:rsidP="00CA18D5">
            <w:pPr>
              <w:spacing w:before="0" w:after="0" w:line="240" w:lineRule="auto"/>
              <w:jc w:val="left"/>
              <w:rPr>
                <w:rFonts w:eastAsia="Times New Roman" w:cs="Times New Roman"/>
                <w:b/>
                <w:bCs/>
                <w:i/>
                <w:iCs/>
                <w:color w:val="000000"/>
                <w:sz w:val="22"/>
                <w:lang w:eastAsia="en-IE"/>
              </w:rPr>
            </w:pPr>
            <w:del w:id="15227" w:author="Liam Coleman" w:date="2021-03-22T16:35:00Z">
              <w:r w:rsidRPr="00F07B90" w:rsidDel="00835474">
                <w:rPr>
                  <w:rFonts w:eastAsia="Times New Roman" w:cs="Times New Roman"/>
                  <w:b/>
                  <w:bCs/>
                  <w:i/>
                  <w:iCs/>
                  <w:color w:val="000000"/>
                  <w:sz w:val="22"/>
                  <w:lang w:eastAsia="en-IE"/>
                </w:rPr>
                <w:delText>TOTAL Hours</w:delText>
              </w:r>
            </w:del>
          </w:p>
        </w:tc>
        <w:tc>
          <w:tcPr>
            <w:tcW w:w="1590" w:type="dxa"/>
            <w:tcBorders>
              <w:top w:val="nil"/>
              <w:left w:val="nil"/>
              <w:bottom w:val="single" w:sz="4" w:space="0" w:color="auto"/>
              <w:right w:val="single" w:sz="8" w:space="0" w:color="auto"/>
            </w:tcBorders>
            <w:shd w:val="clear" w:color="auto" w:fill="auto"/>
            <w:noWrap/>
            <w:tcPrChange w:id="15228" w:author="Liam Coleman" w:date="2021-03-22T16:35:00Z">
              <w:tcPr>
                <w:tcW w:w="1590" w:type="dxa"/>
                <w:gridSpan w:val="2"/>
                <w:tcBorders>
                  <w:top w:val="nil"/>
                  <w:left w:val="nil"/>
                  <w:bottom w:val="single" w:sz="4" w:space="0" w:color="auto"/>
                  <w:right w:val="single" w:sz="8" w:space="0" w:color="auto"/>
                </w:tcBorders>
                <w:shd w:val="clear" w:color="auto" w:fill="auto"/>
                <w:noWrap/>
              </w:tcPr>
            </w:tcPrChange>
          </w:tcPr>
          <w:p w14:paraId="5199AD84" w14:textId="74FF722B" w:rsidR="00CA18D5" w:rsidRPr="00F07B90" w:rsidRDefault="00CA18D5" w:rsidP="00CA18D5">
            <w:pPr>
              <w:spacing w:before="0" w:after="0" w:line="240" w:lineRule="auto"/>
              <w:jc w:val="center"/>
              <w:rPr>
                <w:rFonts w:eastAsia="Times New Roman" w:cs="Times New Roman"/>
                <w:b/>
                <w:bCs/>
                <w:i/>
                <w:iCs/>
                <w:color w:val="000000"/>
                <w:sz w:val="22"/>
                <w:lang w:eastAsia="en-IE"/>
              </w:rPr>
            </w:pPr>
            <w:del w:id="15229" w:author="Liam Coleman" w:date="2021-03-22T16:35:00Z">
              <w:r w:rsidRPr="00F07B90" w:rsidDel="00835474">
                <w:rPr>
                  <w:rFonts w:eastAsia="Times New Roman" w:cs="Times New Roman"/>
                  <w:b/>
                  <w:bCs/>
                  <w:i/>
                  <w:iCs/>
                  <w:color w:val="000000"/>
                  <w:sz w:val="22"/>
                  <w:lang w:eastAsia="en-IE"/>
                </w:rPr>
                <w:delText> </w:delText>
              </w:r>
            </w:del>
          </w:p>
        </w:tc>
      </w:tr>
      <w:tr w:rsidR="00EC557E" w:rsidRPr="00F07B90" w14:paraId="326B475F" w14:textId="77777777" w:rsidTr="00835474">
        <w:tblPrEx>
          <w:tblW w:w="5455" w:type="dxa"/>
          <w:tblInd w:w="98" w:type="dxa"/>
          <w:tblPrExChange w:id="15230" w:author="Liam Coleman" w:date="2021-03-22T16:35:00Z">
            <w:tblPrEx>
              <w:tblW w:w="5455" w:type="dxa"/>
              <w:tblInd w:w="98" w:type="dxa"/>
            </w:tblPrEx>
          </w:tblPrExChange>
        </w:tblPrEx>
        <w:trPr>
          <w:trHeight w:val="254"/>
          <w:trPrChange w:id="15231" w:author="Liam Coleman" w:date="2021-03-22T16:35:00Z">
            <w:trPr>
              <w:gridAfter w:val="0"/>
              <w:trHeight w:val="254"/>
            </w:trPr>
          </w:trPrChange>
        </w:trPr>
        <w:tc>
          <w:tcPr>
            <w:tcW w:w="3865" w:type="dxa"/>
            <w:tcBorders>
              <w:top w:val="nil"/>
              <w:left w:val="single" w:sz="8" w:space="0" w:color="auto"/>
              <w:bottom w:val="single" w:sz="4" w:space="0" w:color="auto"/>
              <w:right w:val="single" w:sz="4" w:space="0" w:color="auto"/>
            </w:tcBorders>
            <w:shd w:val="clear" w:color="auto" w:fill="auto"/>
            <w:noWrap/>
            <w:tcPrChange w:id="15232" w:author="Liam Coleman" w:date="2021-03-22T16:35:00Z">
              <w:tcPr>
                <w:tcW w:w="3865" w:type="dxa"/>
                <w:gridSpan w:val="2"/>
                <w:tcBorders>
                  <w:top w:val="nil"/>
                  <w:left w:val="single" w:sz="8" w:space="0" w:color="auto"/>
                  <w:bottom w:val="single" w:sz="4" w:space="0" w:color="auto"/>
                  <w:right w:val="single" w:sz="4" w:space="0" w:color="auto"/>
                </w:tcBorders>
                <w:shd w:val="clear" w:color="auto" w:fill="auto"/>
                <w:noWrap/>
              </w:tcPr>
            </w:tcPrChange>
          </w:tcPr>
          <w:p w14:paraId="68F41C68" w14:textId="29CCB130" w:rsidR="00EC557E" w:rsidRPr="00F07B90" w:rsidRDefault="00EC557E" w:rsidP="00EC557E">
            <w:pPr>
              <w:spacing w:before="0" w:after="0" w:line="240" w:lineRule="auto"/>
              <w:jc w:val="left"/>
              <w:rPr>
                <w:rFonts w:eastAsia="Times New Roman" w:cs="Times New Roman"/>
                <w:b/>
                <w:bCs/>
                <w:i/>
                <w:iCs/>
                <w:color w:val="000000"/>
                <w:sz w:val="22"/>
                <w:lang w:eastAsia="en-IE"/>
              </w:rPr>
            </w:pPr>
            <w:ins w:id="15233" w:author="Liam Coleman" w:date="2021-04-20T15:27:00Z">
              <w:r w:rsidRPr="00F07B90">
                <w:rPr>
                  <w:rFonts w:eastAsia="Times New Roman" w:cs="Times New Roman"/>
                  <w:b/>
                  <w:bCs/>
                  <w:i/>
                  <w:iCs/>
                  <w:color w:val="000000"/>
                  <w:sz w:val="22"/>
                  <w:lang w:eastAsia="en-IE"/>
                </w:rPr>
                <w:t>TOTAL Hours</w:t>
              </w:r>
            </w:ins>
            <w:del w:id="15234" w:author="Liam Coleman" w:date="2021-03-22T16:35:00Z">
              <w:r w:rsidRPr="00F07B90" w:rsidDel="00835474">
                <w:rPr>
                  <w:rFonts w:eastAsia="Times New Roman" w:cs="Times New Roman"/>
                  <w:b/>
                  <w:bCs/>
                  <w:i/>
                  <w:iCs/>
                  <w:color w:val="000000"/>
                  <w:sz w:val="22"/>
                  <w:lang w:eastAsia="en-IE"/>
                </w:rPr>
                <w:delText>Total Days</w:delText>
              </w:r>
            </w:del>
          </w:p>
        </w:tc>
        <w:tc>
          <w:tcPr>
            <w:tcW w:w="1590" w:type="dxa"/>
            <w:tcBorders>
              <w:top w:val="nil"/>
              <w:left w:val="nil"/>
              <w:bottom w:val="single" w:sz="4" w:space="0" w:color="auto"/>
              <w:right w:val="single" w:sz="8" w:space="0" w:color="auto"/>
            </w:tcBorders>
            <w:shd w:val="clear" w:color="auto" w:fill="auto"/>
            <w:noWrap/>
            <w:tcPrChange w:id="15235" w:author="Liam Coleman" w:date="2021-03-22T16:35:00Z">
              <w:tcPr>
                <w:tcW w:w="1590" w:type="dxa"/>
                <w:gridSpan w:val="2"/>
                <w:tcBorders>
                  <w:top w:val="nil"/>
                  <w:left w:val="nil"/>
                  <w:bottom w:val="single" w:sz="4" w:space="0" w:color="auto"/>
                  <w:right w:val="single" w:sz="8" w:space="0" w:color="auto"/>
                </w:tcBorders>
                <w:shd w:val="clear" w:color="auto" w:fill="auto"/>
                <w:noWrap/>
              </w:tcPr>
            </w:tcPrChange>
          </w:tcPr>
          <w:p w14:paraId="77F2A32F" w14:textId="339D654B" w:rsidR="00EC557E" w:rsidRPr="00F07B90" w:rsidRDefault="00820B40" w:rsidP="00EC557E">
            <w:pPr>
              <w:spacing w:before="0" w:after="0" w:line="240" w:lineRule="auto"/>
              <w:jc w:val="center"/>
              <w:rPr>
                <w:rFonts w:eastAsia="Times New Roman" w:cs="Times New Roman"/>
                <w:b/>
                <w:bCs/>
                <w:i/>
                <w:iCs/>
                <w:color w:val="000000"/>
                <w:sz w:val="22"/>
                <w:lang w:eastAsia="en-IE"/>
              </w:rPr>
            </w:pPr>
            <w:ins w:id="15236" w:author="Liam Coleman" w:date="2021-04-20T15:32:00Z">
              <w:r>
                <w:rPr>
                  <w:rFonts w:eastAsia="Times New Roman" w:cs="Times New Roman"/>
                  <w:b/>
                  <w:bCs/>
                  <w:i/>
                  <w:iCs/>
                  <w:color w:val="000000"/>
                  <w:sz w:val="22"/>
                  <w:lang w:eastAsia="en-IE"/>
                </w:rPr>
                <w:t>47</w:t>
              </w:r>
            </w:ins>
            <w:del w:id="15237" w:author="Liam Coleman" w:date="2021-03-22T16:35:00Z">
              <w:r w:rsidR="00EC557E" w:rsidRPr="00F07B90" w:rsidDel="00835474">
                <w:rPr>
                  <w:rFonts w:eastAsia="Times New Roman" w:cs="Times New Roman"/>
                  <w:b/>
                  <w:bCs/>
                  <w:i/>
                  <w:iCs/>
                  <w:color w:val="000000"/>
                  <w:sz w:val="22"/>
                  <w:lang w:eastAsia="en-IE"/>
                </w:rPr>
                <w:delText> </w:delText>
              </w:r>
            </w:del>
          </w:p>
        </w:tc>
      </w:tr>
      <w:tr w:rsidR="00EC557E" w:rsidRPr="00F07B90" w14:paraId="611DB6AA" w14:textId="77777777" w:rsidTr="00BC0D53">
        <w:trPr>
          <w:trHeight w:val="266"/>
        </w:trPr>
        <w:tc>
          <w:tcPr>
            <w:tcW w:w="3865" w:type="dxa"/>
            <w:tcBorders>
              <w:top w:val="nil"/>
              <w:left w:val="single" w:sz="8" w:space="0" w:color="auto"/>
              <w:bottom w:val="single" w:sz="8" w:space="0" w:color="auto"/>
              <w:right w:val="single" w:sz="4" w:space="0" w:color="auto"/>
            </w:tcBorders>
            <w:shd w:val="clear" w:color="auto" w:fill="auto"/>
            <w:noWrap/>
            <w:hideMark/>
          </w:tcPr>
          <w:p w14:paraId="589DE6BF" w14:textId="348BE5DF" w:rsidR="00EC557E" w:rsidRPr="00F07B90" w:rsidRDefault="00EC557E" w:rsidP="00EC557E">
            <w:pPr>
              <w:spacing w:before="0" w:after="0" w:line="240" w:lineRule="auto"/>
              <w:jc w:val="left"/>
              <w:rPr>
                <w:rFonts w:eastAsia="Times New Roman" w:cs="Times New Roman"/>
                <w:color w:val="000000"/>
                <w:sz w:val="22"/>
                <w:lang w:eastAsia="en-IE"/>
              </w:rPr>
            </w:pPr>
            <w:ins w:id="15238" w:author="Liam Coleman" w:date="2021-04-20T15:27:00Z">
              <w:r w:rsidRPr="00F07B90">
                <w:rPr>
                  <w:rFonts w:eastAsia="Times New Roman" w:cs="Times New Roman"/>
                  <w:b/>
                  <w:bCs/>
                  <w:i/>
                  <w:iCs/>
                  <w:color w:val="000000"/>
                  <w:sz w:val="22"/>
                  <w:lang w:eastAsia="en-IE"/>
                </w:rPr>
                <w:t>Total Days</w:t>
              </w:r>
            </w:ins>
            <w:del w:id="15239" w:author="Liam Coleman" w:date="2021-04-20T15:27:00Z">
              <w:r w:rsidRPr="00F07B90" w:rsidDel="00620634">
                <w:rPr>
                  <w:rFonts w:eastAsia="Times New Roman" w:cs="Times New Roman"/>
                  <w:color w:val="000000"/>
                  <w:sz w:val="22"/>
                  <w:lang w:eastAsia="en-IE"/>
                </w:rPr>
                <w:delText> </w:delText>
              </w:r>
            </w:del>
          </w:p>
        </w:tc>
        <w:tc>
          <w:tcPr>
            <w:tcW w:w="1590" w:type="dxa"/>
            <w:tcBorders>
              <w:top w:val="nil"/>
              <w:left w:val="nil"/>
              <w:bottom w:val="single" w:sz="8" w:space="0" w:color="auto"/>
              <w:right w:val="single" w:sz="8" w:space="0" w:color="auto"/>
            </w:tcBorders>
            <w:shd w:val="clear" w:color="auto" w:fill="auto"/>
            <w:noWrap/>
            <w:hideMark/>
          </w:tcPr>
          <w:p w14:paraId="3CAA020E" w14:textId="7F4B9A97" w:rsidR="00EC557E" w:rsidRPr="00F07B90" w:rsidRDefault="00820B40" w:rsidP="00EC557E">
            <w:pPr>
              <w:spacing w:before="0" w:after="0" w:line="240" w:lineRule="auto"/>
              <w:jc w:val="center"/>
              <w:rPr>
                <w:rFonts w:eastAsia="Times New Roman" w:cs="Times New Roman"/>
                <w:color w:val="000000"/>
                <w:sz w:val="22"/>
                <w:lang w:eastAsia="en-IE"/>
              </w:rPr>
            </w:pPr>
            <w:ins w:id="15240" w:author="Liam Coleman" w:date="2021-04-20T15:32:00Z">
              <w:r>
                <w:rPr>
                  <w:rFonts w:eastAsia="Times New Roman" w:cs="Times New Roman"/>
                  <w:color w:val="000000"/>
                  <w:sz w:val="22"/>
                  <w:lang w:eastAsia="en-IE"/>
                </w:rPr>
                <w:t>6</w:t>
              </w:r>
            </w:ins>
            <w:del w:id="15241" w:author="Liam Coleman" w:date="2021-04-20T15:27:00Z">
              <w:r w:rsidR="00EC557E" w:rsidRPr="00F07B90" w:rsidDel="00620634">
                <w:rPr>
                  <w:rFonts w:eastAsia="Times New Roman" w:cs="Times New Roman"/>
                  <w:color w:val="000000"/>
                  <w:sz w:val="22"/>
                  <w:lang w:eastAsia="en-IE"/>
                </w:rPr>
                <w:delText> </w:delText>
              </w:r>
            </w:del>
          </w:p>
        </w:tc>
      </w:tr>
    </w:tbl>
    <w:p w14:paraId="4BF580F5" w14:textId="77777777" w:rsidR="00F07B90" w:rsidRPr="00302C05" w:rsidRDefault="00F07B90" w:rsidP="00302C05"/>
    <w:p w14:paraId="246111BE" w14:textId="77777777" w:rsidR="005B278F" w:rsidRPr="00990D30" w:rsidRDefault="005B278F" w:rsidP="00990D30"/>
    <w:p w14:paraId="3AF27E97" w14:textId="681FCADF" w:rsidR="008E46C4" w:rsidRDefault="00CA00B6">
      <w:pPr>
        <w:pStyle w:val="Heading1"/>
        <w:numPr>
          <w:ilvl w:val="0"/>
          <w:numId w:val="0"/>
        </w:numPr>
        <w:pPrChange w:id="15242" w:author="Liam Coleman" w:date="2021-04-26T12:18:00Z">
          <w:pPr>
            <w:pStyle w:val="Heading1"/>
          </w:pPr>
        </w:pPrChange>
      </w:pPr>
      <w:bookmarkStart w:id="15243" w:name="_Toc76630296"/>
      <w:ins w:id="15244" w:author="Liam Coleman" w:date="2021-04-26T12:18:00Z">
        <w:r>
          <w:lastRenderedPageBreak/>
          <w:t>1</w:t>
        </w:r>
      </w:ins>
      <w:ins w:id="15245" w:author="Liam Coleman" w:date="2021-05-24T16:03:00Z">
        <w:r w:rsidR="00223816">
          <w:t>4</w:t>
        </w:r>
      </w:ins>
      <w:ins w:id="15246" w:author="Liam Coleman" w:date="2021-04-26T12:18:00Z">
        <w:r>
          <w:t xml:space="preserve"> </w:t>
        </w:r>
      </w:ins>
      <w:r w:rsidR="00175F2C">
        <w:t>Testing</w:t>
      </w:r>
      <w:bookmarkEnd w:id="15243"/>
    </w:p>
    <w:p w14:paraId="03EF3529" w14:textId="35A3E8C5" w:rsidR="00DF217B" w:rsidDel="007A446C" w:rsidRDefault="00175F2C" w:rsidP="00BC0D53">
      <w:pPr>
        <w:rPr>
          <w:del w:id="15247" w:author="Liam Coleman" w:date="2021-03-22T15:30:00Z"/>
        </w:rPr>
      </w:pPr>
      <w:del w:id="15248" w:author="Liam Coleman" w:date="2021-03-22T15:30:00Z">
        <w:r w:rsidDel="007A446C">
          <w:delText>Testing to detail they test plan here or in link to another document.</w:delText>
        </w:r>
      </w:del>
    </w:p>
    <w:p w14:paraId="0AD71241" w14:textId="26B6C247" w:rsidR="00175F2C" w:rsidRDefault="007A446C" w:rsidP="00BC0D53">
      <w:pPr>
        <w:rPr>
          <w:ins w:id="15249" w:author="Liam Coleman" w:date="2021-05-24T16:03:00Z"/>
        </w:rPr>
      </w:pPr>
      <w:ins w:id="15250" w:author="Liam Coleman" w:date="2021-03-22T15:31:00Z">
        <w:r>
          <w:t>D</w:t>
        </w:r>
      </w:ins>
      <w:ins w:id="15251" w:author="Liam Coleman" w:date="2021-03-22T15:30:00Z">
        <w:r>
          <w:t>eveloper te</w:t>
        </w:r>
      </w:ins>
      <w:ins w:id="15252" w:author="Liam Coleman" w:date="2021-03-22T15:31:00Z">
        <w:r>
          <w:t>sting</w:t>
        </w:r>
      </w:ins>
      <w:ins w:id="15253" w:author="Liam Coleman" w:date="2021-04-20T11:09:00Z">
        <w:r w:rsidR="00BA5A02">
          <w:t xml:space="preserve">/service manager/group director </w:t>
        </w:r>
      </w:ins>
    </w:p>
    <w:p w14:paraId="4C47DB89" w14:textId="7BBDE404" w:rsidR="00223816" w:rsidRDefault="00223816">
      <w:pPr>
        <w:spacing w:before="0" w:after="200"/>
        <w:jc w:val="left"/>
        <w:rPr>
          <w:ins w:id="15254" w:author="Liam Coleman" w:date="2021-05-24T16:03:00Z"/>
        </w:rPr>
      </w:pPr>
      <w:ins w:id="15255" w:author="Liam Coleman" w:date="2021-05-24T16:03:00Z">
        <w:r>
          <w:br w:type="page"/>
        </w:r>
      </w:ins>
    </w:p>
    <w:p w14:paraId="3EE17812" w14:textId="77777777" w:rsidR="00223816" w:rsidRDefault="00223816" w:rsidP="00BC0D53">
      <w:pPr>
        <w:rPr>
          <w:ins w:id="15256" w:author="Liam Coleman" w:date="2021-05-24T14:43:00Z"/>
        </w:rPr>
      </w:pPr>
    </w:p>
    <w:p w14:paraId="5265853F" w14:textId="1BB593F0" w:rsidR="008E5B93" w:rsidRDefault="008E5B93" w:rsidP="00BC0D53">
      <w:pPr>
        <w:rPr>
          <w:ins w:id="15257" w:author="Liam Coleman" w:date="2021-05-24T14:43:00Z"/>
        </w:rPr>
      </w:pPr>
    </w:p>
    <w:p w14:paraId="1FF90DB2" w14:textId="611CC850" w:rsidR="008E5B93" w:rsidRDefault="008E5B93" w:rsidP="008E5B93">
      <w:pPr>
        <w:pStyle w:val="Heading2"/>
        <w:numPr>
          <w:ilvl w:val="0"/>
          <w:numId w:val="0"/>
        </w:numPr>
        <w:ind w:left="1134" w:hanging="1134"/>
        <w:rPr>
          <w:ins w:id="15258" w:author="Liam Coleman" w:date="2021-05-24T14:43:00Z"/>
        </w:rPr>
      </w:pPr>
      <w:bookmarkStart w:id="15259" w:name="_Toc76630297"/>
      <w:ins w:id="15260" w:author="Liam Coleman" w:date="2021-05-24T14:43:00Z">
        <w:r>
          <w:t>APPENDIX 1</w:t>
        </w:r>
        <w:bookmarkEnd w:id="15259"/>
      </w:ins>
    </w:p>
    <w:p w14:paraId="283D7CF5" w14:textId="72EADF3B" w:rsidR="008E5B93" w:rsidRDefault="00B62D06" w:rsidP="008E5B93">
      <w:pPr>
        <w:rPr>
          <w:ins w:id="15261" w:author="Liam Coleman" w:date="2021-05-24T14:43:00Z"/>
        </w:rPr>
      </w:pPr>
      <w:ins w:id="15262" w:author="Liam Coleman" w:date="2021-05-24T14:43:00Z">
        <w:r>
          <w:t xml:space="preserve">Import CSV Format. </w:t>
        </w:r>
      </w:ins>
    </w:p>
    <w:p w14:paraId="3782CFC6" w14:textId="418A4B98" w:rsidR="00B62D06" w:rsidRDefault="00B62D06" w:rsidP="008E5B93">
      <w:pPr>
        <w:rPr>
          <w:ins w:id="15263" w:author="Liam Coleman" w:date="2021-05-24T14:44:00Z"/>
        </w:rPr>
      </w:pPr>
      <w:ins w:id="15264" w:author="Liam Coleman" w:date="2021-05-24T14:43:00Z">
        <w:r>
          <w:t>The csv f</w:t>
        </w:r>
      </w:ins>
      <w:ins w:id="15265" w:author="Liam Coleman" w:date="2021-05-24T14:44:00Z">
        <w:r>
          <w:t xml:space="preserve">ormat is </w:t>
        </w:r>
        <w:proofErr w:type="spellStart"/>
        <w:r>
          <w:t>to</w:t>
        </w:r>
        <w:proofErr w:type="spellEnd"/>
        <w:r>
          <w:t xml:space="preserve"> large to take a </w:t>
        </w:r>
      </w:ins>
      <w:ins w:id="15266" w:author="Liam Coleman" w:date="2021-05-24T14:45:00Z">
        <w:r w:rsidR="005E7B7D">
          <w:t>screenshot</w:t>
        </w:r>
      </w:ins>
      <w:ins w:id="15267" w:author="Liam Coleman" w:date="2021-05-24T14:44:00Z">
        <w:r>
          <w:t xml:space="preserve"> </w:t>
        </w:r>
        <w:proofErr w:type="gramStart"/>
        <w:r>
          <w:t>of ,</w:t>
        </w:r>
        <w:proofErr w:type="gramEnd"/>
        <w:r>
          <w:t xml:space="preserve"> it will </w:t>
        </w:r>
        <w:r w:rsidR="009653FF">
          <w:t>look like the graphic below,</w:t>
        </w:r>
      </w:ins>
    </w:p>
    <w:p w14:paraId="033EA515" w14:textId="7182D4E4" w:rsidR="009653FF" w:rsidRDefault="005E7B7D" w:rsidP="008E5B93">
      <w:pPr>
        <w:rPr>
          <w:ins w:id="15268" w:author="Liam Coleman" w:date="2021-05-24T14:45:00Z"/>
        </w:rPr>
      </w:pPr>
      <w:ins w:id="15269" w:author="Liam Coleman" w:date="2021-05-24T14:44:00Z">
        <w:r>
          <w:rPr>
            <w:noProof/>
          </w:rPr>
          <w:drawing>
            <wp:inline distT="0" distB="0" distL="0" distR="0" wp14:anchorId="55DAC2DF" wp14:editId="6AF1279B">
              <wp:extent cx="5731510" cy="730885"/>
              <wp:effectExtent l="0" t="0" r="254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30885"/>
                      </a:xfrm>
                      <a:prstGeom prst="rect">
                        <a:avLst/>
                      </a:prstGeom>
                    </pic:spPr>
                  </pic:pic>
                </a:graphicData>
              </a:graphic>
            </wp:inline>
          </w:drawing>
        </w:r>
      </w:ins>
    </w:p>
    <w:p w14:paraId="432E2464" w14:textId="5C36EA04" w:rsidR="005E7B7D" w:rsidRDefault="005E7B7D" w:rsidP="008E5B93">
      <w:pPr>
        <w:rPr>
          <w:ins w:id="15270" w:author="Liam Coleman" w:date="2021-05-24T14:45:00Z"/>
        </w:rPr>
      </w:pPr>
    </w:p>
    <w:p w14:paraId="0909C60A" w14:textId="065F81D7" w:rsidR="005E7B7D" w:rsidRDefault="005E7B7D" w:rsidP="008E5B93">
      <w:pPr>
        <w:rPr>
          <w:ins w:id="15271" w:author="Liam Coleman" w:date="2021-05-24T14:46:00Z"/>
        </w:rPr>
      </w:pPr>
      <w:ins w:id="15272" w:author="Liam Coleman" w:date="2021-05-24T14:45:00Z">
        <w:r>
          <w:t xml:space="preserve">The entire list of column headers that AT expects is listed below. </w:t>
        </w:r>
        <w:r w:rsidR="00FD1356">
          <w:t>Note: [Required]</w:t>
        </w:r>
      </w:ins>
      <w:ins w:id="15273" w:author="Liam Coleman" w:date="2021-05-24T14:46:00Z">
        <w:r w:rsidR="00FD1356">
          <w:t xml:space="preserve"> are necessary columns and expect an input.</w:t>
        </w:r>
      </w:ins>
    </w:p>
    <w:p w14:paraId="4D929465" w14:textId="77777777" w:rsidR="00526395" w:rsidRDefault="00526395" w:rsidP="00526395">
      <w:pPr>
        <w:rPr>
          <w:ins w:id="15274" w:author="Liam Coleman" w:date="2021-05-24T14:49:00Z"/>
        </w:rPr>
      </w:pPr>
    </w:p>
    <w:p w14:paraId="0B53B9DE" w14:textId="77777777" w:rsidR="00526395" w:rsidRDefault="00526395" w:rsidP="00526395">
      <w:pPr>
        <w:rPr>
          <w:ins w:id="15275" w:author="Liam Coleman" w:date="2021-05-24T14:49:00Z"/>
        </w:rPr>
      </w:pPr>
      <w:ins w:id="15276" w:author="Liam Coleman" w:date="2021-05-24T14:49:00Z">
        <w:r>
          <w:t xml:space="preserve">Configuration Item </w:t>
        </w:r>
        <w:proofErr w:type="gramStart"/>
        <w:r>
          <w:t>ID[</w:t>
        </w:r>
        <w:proofErr w:type="gramEnd"/>
        <w:r>
          <w:t>updates only]</w:t>
        </w:r>
      </w:ins>
    </w:p>
    <w:p w14:paraId="260E1E97" w14:textId="77777777" w:rsidR="00526395" w:rsidRDefault="00526395" w:rsidP="00526395">
      <w:pPr>
        <w:rPr>
          <w:ins w:id="15277" w:author="Liam Coleman" w:date="2021-05-24T14:49:00Z"/>
        </w:rPr>
      </w:pPr>
      <w:ins w:id="15278" w:author="Liam Coleman" w:date="2021-05-24T14:49:00Z">
        <w:r>
          <w:t xml:space="preserve">[required] Product </w:t>
        </w:r>
        <w:proofErr w:type="gramStart"/>
        <w:r>
          <w:t>Name</w:t>
        </w:r>
        <w:proofErr w:type="gramEnd"/>
      </w:ins>
    </w:p>
    <w:p w14:paraId="06B84F64" w14:textId="77777777" w:rsidR="00526395" w:rsidRDefault="00526395" w:rsidP="00526395">
      <w:pPr>
        <w:rPr>
          <w:ins w:id="15279" w:author="Liam Coleman" w:date="2021-05-24T14:49:00Z"/>
        </w:rPr>
      </w:pPr>
      <w:ins w:id="15280" w:author="Liam Coleman" w:date="2021-05-24T14:49:00Z">
        <w:r>
          <w:t xml:space="preserve">[required] </w:t>
        </w:r>
        <w:proofErr w:type="gramStart"/>
        <w:r>
          <w:t>Company</w:t>
        </w:r>
        <w:proofErr w:type="gramEnd"/>
      </w:ins>
    </w:p>
    <w:p w14:paraId="67CA5C35" w14:textId="77777777" w:rsidR="00526395" w:rsidRDefault="00526395" w:rsidP="00526395">
      <w:pPr>
        <w:rPr>
          <w:ins w:id="15281" w:author="Liam Coleman" w:date="2021-05-24T14:49:00Z"/>
        </w:rPr>
      </w:pPr>
      <w:ins w:id="15282" w:author="Liam Coleman" w:date="2021-05-24T14:49:00Z">
        <w:r>
          <w:t>Configuration Item Category</w:t>
        </w:r>
      </w:ins>
    </w:p>
    <w:p w14:paraId="594055E3" w14:textId="77777777" w:rsidR="00526395" w:rsidRDefault="00526395" w:rsidP="00526395">
      <w:pPr>
        <w:rPr>
          <w:ins w:id="15283" w:author="Liam Coleman" w:date="2021-05-24T14:49:00Z"/>
        </w:rPr>
      </w:pPr>
      <w:ins w:id="15284" w:author="Liam Coleman" w:date="2021-05-24T14:49:00Z">
        <w:r>
          <w:t>Configuration Item Type</w:t>
        </w:r>
      </w:ins>
    </w:p>
    <w:p w14:paraId="142BD03E" w14:textId="77777777" w:rsidR="00526395" w:rsidRDefault="00526395" w:rsidP="00526395">
      <w:pPr>
        <w:rPr>
          <w:ins w:id="15285" w:author="Liam Coleman" w:date="2021-05-24T14:49:00Z"/>
        </w:rPr>
      </w:pPr>
      <w:ins w:id="15286" w:author="Liam Coleman" w:date="2021-05-24T14:49:00Z">
        <w:r>
          <w:t xml:space="preserve">[required] Install </w:t>
        </w:r>
        <w:proofErr w:type="gramStart"/>
        <w:r>
          <w:t>Date</w:t>
        </w:r>
        <w:proofErr w:type="gramEnd"/>
      </w:ins>
    </w:p>
    <w:p w14:paraId="6FE087C7" w14:textId="77777777" w:rsidR="00526395" w:rsidRDefault="00526395" w:rsidP="00526395">
      <w:pPr>
        <w:rPr>
          <w:ins w:id="15287" w:author="Liam Coleman" w:date="2021-05-24T14:49:00Z"/>
        </w:rPr>
      </w:pPr>
      <w:ins w:id="15288" w:author="Liam Coleman" w:date="2021-05-24T14:49:00Z">
        <w:r>
          <w:t xml:space="preserve"> Warranty Expiration</w:t>
        </w:r>
      </w:ins>
    </w:p>
    <w:p w14:paraId="13C5D269" w14:textId="77777777" w:rsidR="00526395" w:rsidRDefault="00526395" w:rsidP="00526395">
      <w:pPr>
        <w:rPr>
          <w:ins w:id="15289" w:author="Liam Coleman" w:date="2021-05-24T14:49:00Z"/>
        </w:rPr>
      </w:pPr>
      <w:ins w:id="15290" w:author="Liam Coleman" w:date="2021-05-24T14:49:00Z">
        <w:r>
          <w:t>Serial Number</w:t>
        </w:r>
      </w:ins>
    </w:p>
    <w:p w14:paraId="2725B607" w14:textId="77777777" w:rsidR="00526395" w:rsidRDefault="00526395" w:rsidP="00526395">
      <w:pPr>
        <w:rPr>
          <w:ins w:id="15291" w:author="Liam Coleman" w:date="2021-05-24T14:49:00Z"/>
        </w:rPr>
      </w:pPr>
      <w:ins w:id="15292" w:author="Liam Coleman" w:date="2021-05-24T14:49:00Z">
        <w:r>
          <w:t xml:space="preserve"> Reference Number</w:t>
        </w:r>
      </w:ins>
    </w:p>
    <w:p w14:paraId="6CC4E0A4" w14:textId="77777777" w:rsidR="00526395" w:rsidRDefault="00526395" w:rsidP="00526395">
      <w:pPr>
        <w:rPr>
          <w:ins w:id="15293" w:author="Liam Coleman" w:date="2021-05-24T14:49:00Z"/>
        </w:rPr>
      </w:pPr>
      <w:ins w:id="15294" w:author="Liam Coleman" w:date="2021-05-24T14:49:00Z">
        <w:r>
          <w:t>Reference Name</w:t>
        </w:r>
      </w:ins>
    </w:p>
    <w:p w14:paraId="57EAD2F6" w14:textId="77777777" w:rsidR="00526395" w:rsidRDefault="00526395" w:rsidP="00526395">
      <w:pPr>
        <w:rPr>
          <w:ins w:id="15295" w:author="Liam Coleman" w:date="2021-05-24T14:49:00Z"/>
        </w:rPr>
      </w:pPr>
      <w:ins w:id="15296" w:author="Liam Coleman" w:date="2021-05-24T14:49:00Z">
        <w:r>
          <w:t xml:space="preserve"> Number of Users</w:t>
        </w:r>
      </w:ins>
    </w:p>
    <w:p w14:paraId="66AC0A0C" w14:textId="77777777" w:rsidR="00526395" w:rsidRDefault="00526395" w:rsidP="00526395">
      <w:pPr>
        <w:rPr>
          <w:ins w:id="15297" w:author="Liam Coleman" w:date="2021-05-24T14:49:00Z"/>
        </w:rPr>
      </w:pPr>
      <w:ins w:id="15298" w:author="Liam Coleman" w:date="2021-05-24T14:49:00Z">
        <w:r>
          <w:t xml:space="preserve"> Contact</w:t>
        </w:r>
      </w:ins>
    </w:p>
    <w:p w14:paraId="710A50AA" w14:textId="77777777" w:rsidR="00526395" w:rsidRDefault="00526395" w:rsidP="00526395">
      <w:pPr>
        <w:rPr>
          <w:ins w:id="15299" w:author="Liam Coleman" w:date="2021-05-24T14:49:00Z"/>
        </w:rPr>
      </w:pPr>
      <w:ins w:id="15300" w:author="Liam Coleman" w:date="2021-05-24T14:49:00Z">
        <w:r>
          <w:t xml:space="preserve"> Location</w:t>
        </w:r>
      </w:ins>
    </w:p>
    <w:p w14:paraId="33C56F96" w14:textId="77777777" w:rsidR="00526395" w:rsidRDefault="00526395" w:rsidP="00526395">
      <w:pPr>
        <w:rPr>
          <w:ins w:id="15301" w:author="Liam Coleman" w:date="2021-05-24T14:49:00Z"/>
        </w:rPr>
      </w:pPr>
      <w:ins w:id="15302" w:author="Liam Coleman" w:date="2021-05-24T14:49:00Z">
        <w:r>
          <w:t xml:space="preserve"> Area</w:t>
        </w:r>
      </w:ins>
    </w:p>
    <w:p w14:paraId="3856A1A3" w14:textId="77777777" w:rsidR="00526395" w:rsidRDefault="00526395" w:rsidP="00526395">
      <w:pPr>
        <w:rPr>
          <w:ins w:id="15303" w:author="Liam Coleman" w:date="2021-05-24T14:49:00Z"/>
        </w:rPr>
      </w:pPr>
      <w:ins w:id="15304" w:author="Liam Coleman" w:date="2021-05-24T14:49:00Z">
        <w:r>
          <w:t xml:space="preserve"> Contract</w:t>
        </w:r>
      </w:ins>
    </w:p>
    <w:p w14:paraId="6E83C361" w14:textId="77777777" w:rsidR="00526395" w:rsidRDefault="00526395" w:rsidP="00526395">
      <w:pPr>
        <w:rPr>
          <w:ins w:id="15305" w:author="Liam Coleman" w:date="2021-05-24T14:49:00Z"/>
        </w:rPr>
      </w:pPr>
      <w:ins w:id="15306" w:author="Liam Coleman" w:date="2021-05-24T14:49:00Z">
        <w:r>
          <w:t xml:space="preserve"> Service</w:t>
        </w:r>
      </w:ins>
    </w:p>
    <w:p w14:paraId="4FEB3FEC" w14:textId="77777777" w:rsidR="00526395" w:rsidRDefault="00526395" w:rsidP="00526395">
      <w:pPr>
        <w:rPr>
          <w:ins w:id="15307" w:author="Liam Coleman" w:date="2021-05-24T14:49:00Z"/>
        </w:rPr>
      </w:pPr>
      <w:ins w:id="15308" w:author="Liam Coleman" w:date="2021-05-24T14:49:00Z">
        <w:r>
          <w:t xml:space="preserve"> Service Bundle</w:t>
        </w:r>
      </w:ins>
    </w:p>
    <w:p w14:paraId="0F0018EE" w14:textId="77777777" w:rsidR="00526395" w:rsidRDefault="00526395" w:rsidP="00526395">
      <w:pPr>
        <w:rPr>
          <w:ins w:id="15309" w:author="Liam Coleman" w:date="2021-05-24T14:49:00Z"/>
        </w:rPr>
      </w:pPr>
      <w:ins w:id="15310" w:author="Liam Coleman" w:date="2021-05-24T14:49:00Z">
        <w:r>
          <w:t>Billing Product</w:t>
        </w:r>
      </w:ins>
    </w:p>
    <w:p w14:paraId="11C90DEC" w14:textId="77777777" w:rsidR="00526395" w:rsidRDefault="00526395" w:rsidP="00526395">
      <w:pPr>
        <w:rPr>
          <w:ins w:id="15311" w:author="Liam Coleman" w:date="2021-05-24T14:49:00Z"/>
        </w:rPr>
      </w:pPr>
      <w:ins w:id="15312" w:author="Liam Coleman" w:date="2021-05-24T14:49:00Z">
        <w:r>
          <w:t xml:space="preserve"> Billing Product Effective Date</w:t>
        </w:r>
      </w:ins>
    </w:p>
    <w:p w14:paraId="6927D7B2" w14:textId="77777777" w:rsidR="00526395" w:rsidRDefault="00526395" w:rsidP="00526395">
      <w:pPr>
        <w:rPr>
          <w:ins w:id="15313" w:author="Liam Coleman" w:date="2021-05-24T14:49:00Z"/>
        </w:rPr>
      </w:pPr>
      <w:ins w:id="15314" w:author="Liam Coleman" w:date="2021-05-24T14:49:00Z">
        <w:r>
          <w:t>Billing Product Expiration Date</w:t>
        </w:r>
      </w:ins>
    </w:p>
    <w:p w14:paraId="388AB403" w14:textId="77777777" w:rsidR="00526395" w:rsidRDefault="00526395" w:rsidP="00526395">
      <w:pPr>
        <w:rPr>
          <w:ins w:id="15315" w:author="Liam Coleman" w:date="2021-05-24T14:49:00Z"/>
        </w:rPr>
      </w:pPr>
      <w:ins w:id="15316" w:author="Liam Coleman" w:date="2021-05-24T14:49:00Z">
        <w:r>
          <w:t xml:space="preserve"> Vendor</w:t>
        </w:r>
      </w:ins>
    </w:p>
    <w:p w14:paraId="3C28A398" w14:textId="77777777" w:rsidR="00526395" w:rsidRDefault="00526395" w:rsidP="00526395">
      <w:pPr>
        <w:rPr>
          <w:ins w:id="15317" w:author="Liam Coleman" w:date="2021-05-24T14:49:00Z"/>
        </w:rPr>
      </w:pPr>
      <w:ins w:id="15318" w:author="Liam Coleman" w:date="2021-05-24T14:49:00Z">
        <w:r>
          <w:t xml:space="preserve"> Service Level Agreement</w:t>
        </w:r>
      </w:ins>
    </w:p>
    <w:p w14:paraId="7E18C326" w14:textId="77777777" w:rsidR="00526395" w:rsidRDefault="00526395" w:rsidP="00526395">
      <w:pPr>
        <w:rPr>
          <w:ins w:id="15319" w:author="Liam Coleman" w:date="2021-05-24T14:49:00Z"/>
        </w:rPr>
      </w:pPr>
      <w:ins w:id="15320" w:author="Liam Coleman" w:date="2021-05-24T14:49:00Z">
        <w:r>
          <w:t xml:space="preserve"> Parent Configuration Item Serial Number</w:t>
        </w:r>
      </w:ins>
    </w:p>
    <w:p w14:paraId="17038D35" w14:textId="77777777" w:rsidR="00526395" w:rsidRDefault="00526395" w:rsidP="00526395">
      <w:pPr>
        <w:rPr>
          <w:ins w:id="15321" w:author="Liam Coleman" w:date="2021-05-24T14:49:00Z"/>
        </w:rPr>
      </w:pPr>
      <w:ins w:id="15322" w:author="Liam Coleman" w:date="2021-05-24T14:49:00Z">
        <w:r>
          <w:t xml:space="preserve"> Description</w:t>
        </w:r>
      </w:ins>
    </w:p>
    <w:p w14:paraId="7E4CDC3A" w14:textId="77777777" w:rsidR="00526395" w:rsidRDefault="00526395" w:rsidP="00526395">
      <w:pPr>
        <w:rPr>
          <w:ins w:id="15323" w:author="Liam Coleman" w:date="2021-05-24T14:49:00Z"/>
        </w:rPr>
      </w:pPr>
      <w:ins w:id="15324" w:author="Liam Coleman" w:date="2021-05-24T14:49:00Z">
        <w:r>
          <w:t xml:space="preserve"> Hourly Cost</w:t>
        </w:r>
      </w:ins>
    </w:p>
    <w:p w14:paraId="65A9A331" w14:textId="77777777" w:rsidR="00526395" w:rsidRDefault="00526395" w:rsidP="00526395">
      <w:pPr>
        <w:rPr>
          <w:ins w:id="15325" w:author="Liam Coleman" w:date="2021-05-24T14:49:00Z"/>
        </w:rPr>
      </w:pPr>
      <w:ins w:id="15326" w:author="Liam Coleman" w:date="2021-05-24T14:49:00Z">
        <w:r>
          <w:lastRenderedPageBreak/>
          <w:t>Monthly Cost</w:t>
        </w:r>
      </w:ins>
    </w:p>
    <w:p w14:paraId="37E66E09" w14:textId="77777777" w:rsidR="00526395" w:rsidRDefault="00526395" w:rsidP="00526395">
      <w:pPr>
        <w:rPr>
          <w:ins w:id="15327" w:author="Liam Coleman" w:date="2021-05-24T14:49:00Z"/>
        </w:rPr>
      </w:pPr>
      <w:ins w:id="15328" w:author="Liam Coleman" w:date="2021-05-24T14:49:00Z">
        <w:r>
          <w:t xml:space="preserve"> Daily Cost</w:t>
        </w:r>
      </w:ins>
    </w:p>
    <w:p w14:paraId="1E1823F1" w14:textId="77777777" w:rsidR="00526395" w:rsidRDefault="00526395" w:rsidP="00526395">
      <w:pPr>
        <w:rPr>
          <w:ins w:id="15329" w:author="Liam Coleman" w:date="2021-05-24T14:49:00Z"/>
        </w:rPr>
      </w:pPr>
      <w:ins w:id="15330" w:author="Liam Coleman" w:date="2021-05-24T14:49:00Z">
        <w:r>
          <w:t>Per - Use Cost</w:t>
        </w:r>
      </w:ins>
    </w:p>
    <w:p w14:paraId="1F2791C5" w14:textId="77777777" w:rsidR="00526395" w:rsidRDefault="00526395" w:rsidP="00526395">
      <w:pPr>
        <w:rPr>
          <w:ins w:id="15331" w:author="Liam Coleman" w:date="2021-05-24T14:49:00Z"/>
        </w:rPr>
      </w:pPr>
      <w:ins w:id="15332" w:author="Liam Coleman" w:date="2021-05-24T14:49:00Z">
        <w:r>
          <w:t>Setup Fee</w:t>
        </w:r>
      </w:ins>
    </w:p>
    <w:p w14:paraId="4C0FF567" w14:textId="77777777" w:rsidR="00526395" w:rsidRDefault="00526395" w:rsidP="00526395">
      <w:pPr>
        <w:rPr>
          <w:ins w:id="15333" w:author="Liam Coleman" w:date="2021-05-24T14:49:00Z"/>
        </w:rPr>
      </w:pPr>
      <w:ins w:id="15334" w:author="Liam Coleman" w:date="2021-05-24T14:49:00Z">
        <w:r>
          <w:t xml:space="preserve"> Company Link</w:t>
        </w:r>
      </w:ins>
    </w:p>
    <w:p w14:paraId="1B464B29" w14:textId="77777777" w:rsidR="00526395" w:rsidRDefault="00526395" w:rsidP="00526395">
      <w:pPr>
        <w:rPr>
          <w:ins w:id="15335" w:author="Liam Coleman" w:date="2021-05-24T14:49:00Z"/>
        </w:rPr>
      </w:pPr>
      <w:ins w:id="15336" w:author="Liam Coleman" w:date="2021-05-24T14:49:00Z">
        <w:r>
          <w:t xml:space="preserve">Material </w:t>
        </w:r>
        <w:proofErr w:type="gramStart"/>
        <w:r>
          <w:t>Code(</w:t>
        </w:r>
        <w:proofErr w:type="gramEnd"/>
        <w:r>
          <w:t>required if creating product)</w:t>
        </w:r>
      </w:ins>
    </w:p>
    <w:p w14:paraId="72BE1618" w14:textId="77777777" w:rsidR="00526395" w:rsidRDefault="00526395" w:rsidP="00526395">
      <w:pPr>
        <w:rPr>
          <w:ins w:id="15337" w:author="Liam Coleman" w:date="2021-05-24T14:49:00Z"/>
        </w:rPr>
      </w:pPr>
      <w:ins w:id="15338" w:author="Liam Coleman" w:date="2021-05-24T14:49:00Z">
        <w:r>
          <w:t>Active / Inactive</w:t>
        </w:r>
      </w:ins>
    </w:p>
    <w:p w14:paraId="01628B63" w14:textId="77777777" w:rsidR="00526395" w:rsidRDefault="00526395" w:rsidP="00526395">
      <w:pPr>
        <w:rPr>
          <w:ins w:id="15339" w:author="Liam Coleman" w:date="2021-05-24T14:49:00Z"/>
        </w:rPr>
      </w:pPr>
      <w:ins w:id="15340" w:author="Liam Coleman" w:date="2021-05-24T14:49:00Z">
        <w:r>
          <w:t>Subscription Name</w:t>
        </w:r>
      </w:ins>
    </w:p>
    <w:p w14:paraId="3C8A0166" w14:textId="77777777" w:rsidR="00526395" w:rsidRDefault="00526395" w:rsidP="00526395">
      <w:pPr>
        <w:rPr>
          <w:ins w:id="15341" w:author="Liam Coleman" w:date="2021-05-24T14:49:00Z"/>
        </w:rPr>
      </w:pPr>
      <w:ins w:id="15342" w:author="Liam Coleman" w:date="2021-05-24T14:49:00Z">
        <w:r>
          <w:t xml:space="preserve"> Reviewed for </w:t>
        </w:r>
        <w:proofErr w:type="gramStart"/>
        <w:r>
          <w:t>Contract</w:t>
        </w:r>
        <w:proofErr w:type="gramEnd"/>
      </w:ins>
    </w:p>
    <w:p w14:paraId="156474E2" w14:textId="77777777" w:rsidR="00526395" w:rsidRDefault="00526395" w:rsidP="00526395">
      <w:pPr>
        <w:rPr>
          <w:ins w:id="15343" w:author="Liam Coleman" w:date="2021-05-24T14:49:00Z"/>
        </w:rPr>
      </w:pPr>
      <w:ins w:id="15344" w:author="Liam Coleman" w:date="2021-05-24T14:49:00Z">
        <w:r>
          <w:t xml:space="preserve"> Subscription Description</w:t>
        </w:r>
      </w:ins>
    </w:p>
    <w:p w14:paraId="49E4C457" w14:textId="77777777" w:rsidR="00526395" w:rsidRDefault="00526395" w:rsidP="00526395">
      <w:pPr>
        <w:rPr>
          <w:ins w:id="15345" w:author="Liam Coleman" w:date="2021-05-24T14:49:00Z"/>
        </w:rPr>
      </w:pPr>
      <w:ins w:id="15346" w:author="Liam Coleman" w:date="2021-05-24T14:49:00Z">
        <w:r>
          <w:t xml:space="preserve"> Subscription Period </w:t>
        </w:r>
        <w:proofErr w:type="gramStart"/>
        <w:r>
          <w:t>Type[</w:t>
        </w:r>
        <w:proofErr w:type="gramEnd"/>
        <w:r>
          <w:t>required if creating subscription]</w:t>
        </w:r>
      </w:ins>
    </w:p>
    <w:p w14:paraId="684D06F5" w14:textId="77777777" w:rsidR="00526395" w:rsidRDefault="00526395" w:rsidP="00526395">
      <w:pPr>
        <w:rPr>
          <w:ins w:id="15347" w:author="Liam Coleman" w:date="2021-05-24T14:49:00Z"/>
        </w:rPr>
      </w:pPr>
      <w:ins w:id="15348" w:author="Liam Coleman" w:date="2021-05-24T14:49:00Z">
        <w:r>
          <w:t xml:space="preserve">Subscription Effective </w:t>
        </w:r>
        <w:proofErr w:type="gramStart"/>
        <w:r>
          <w:t>Date[</w:t>
        </w:r>
        <w:proofErr w:type="gramEnd"/>
        <w:r>
          <w:t>required if creating subscription]</w:t>
        </w:r>
      </w:ins>
    </w:p>
    <w:p w14:paraId="6E10DE89" w14:textId="77777777" w:rsidR="00526395" w:rsidRDefault="00526395" w:rsidP="00526395">
      <w:pPr>
        <w:rPr>
          <w:ins w:id="15349" w:author="Liam Coleman" w:date="2021-05-24T14:49:00Z"/>
        </w:rPr>
      </w:pPr>
      <w:ins w:id="15350" w:author="Liam Coleman" w:date="2021-05-24T14:49:00Z">
        <w:r>
          <w:t xml:space="preserve">Subscription Expiration </w:t>
        </w:r>
        <w:proofErr w:type="gramStart"/>
        <w:r>
          <w:t>Date[</w:t>
        </w:r>
        <w:proofErr w:type="gramEnd"/>
        <w:r>
          <w:t>required if creating subscription]</w:t>
        </w:r>
      </w:ins>
    </w:p>
    <w:p w14:paraId="18361F70" w14:textId="77777777" w:rsidR="00526395" w:rsidRDefault="00526395" w:rsidP="00526395">
      <w:pPr>
        <w:rPr>
          <w:ins w:id="15351" w:author="Liam Coleman" w:date="2021-05-24T14:49:00Z"/>
        </w:rPr>
      </w:pPr>
      <w:ins w:id="15352" w:author="Liam Coleman" w:date="2021-05-24T14:49:00Z">
        <w:r>
          <w:t xml:space="preserve">Subscription Period </w:t>
        </w:r>
        <w:proofErr w:type="gramStart"/>
        <w:r>
          <w:t>Price[</w:t>
        </w:r>
        <w:proofErr w:type="gramEnd"/>
        <w:r>
          <w:t>required if creating subscription]</w:t>
        </w:r>
      </w:ins>
    </w:p>
    <w:p w14:paraId="6F60D44A" w14:textId="77777777" w:rsidR="00526395" w:rsidRDefault="00526395" w:rsidP="00526395">
      <w:pPr>
        <w:rPr>
          <w:ins w:id="15353" w:author="Liam Coleman" w:date="2021-05-24T14:49:00Z"/>
        </w:rPr>
      </w:pPr>
      <w:ins w:id="15354" w:author="Liam Coleman" w:date="2021-05-24T14:49:00Z">
        <w:r>
          <w:t xml:space="preserve">Subscription Material </w:t>
        </w:r>
        <w:proofErr w:type="gramStart"/>
        <w:r>
          <w:t>Code[</w:t>
        </w:r>
        <w:proofErr w:type="gramEnd"/>
        <w:r>
          <w:t>required if creating subscription]</w:t>
        </w:r>
      </w:ins>
    </w:p>
    <w:p w14:paraId="70BD1B75" w14:textId="77777777" w:rsidR="00526395" w:rsidRDefault="00526395" w:rsidP="00526395">
      <w:pPr>
        <w:rPr>
          <w:ins w:id="15355" w:author="Liam Coleman" w:date="2021-05-24T14:49:00Z"/>
        </w:rPr>
      </w:pPr>
      <w:ins w:id="15356" w:author="Liam Coleman" w:date="2021-05-24T14:49:00Z">
        <w:r>
          <w:t>Subscription Purchase Order Number</w:t>
        </w:r>
      </w:ins>
    </w:p>
    <w:p w14:paraId="21D34C05" w14:textId="77777777" w:rsidR="00526395" w:rsidRDefault="00526395" w:rsidP="00526395">
      <w:pPr>
        <w:rPr>
          <w:ins w:id="15357" w:author="Liam Coleman" w:date="2021-05-24T14:49:00Z"/>
        </w:rPr>
      </w:pPr>
      <w:ins w:id="15358" w:author="Liam Coleman" w:date="2021-05-24T14:49:00Z">
        <w:r>
          <w:t xml:space="preserve"> Subscription Period Cost</w:t>
        </w:r>
      </w:ins>
    </w:p>
    <w:p w14:paraId="421820AD" w14:textId="77777777" w:rsidR="00526395" w:rsidRDefault="00526395" w:rsidP="00526395">
      <w:pPr>
        <w:rPr>
          <w:ins w:id="15359" w:author="Liam Coleman" w:date="2021-05-24T14:49:00Z"/>
        </w:rPr>
      </w:pPr>
      <w:ins w:id="15360" w:author="Liam Coleman" w:date="2021-05-24T14:49:00Z">
        <w:r>
          <w:t xml:space="preserve"> Subscription Active</w:t>
        </w:r>
      </w:ins>
    </w:p>
    <w:p w14:paraId="32AA63EA" w14:textId="77777777" w:rsidR="00526395" w:rsidRDefault="00526395" w:rsidP="00526395">
      <w:pPr>
        <w:rPr>
          <w:ins w:id="15361" w:author="Liam Coleman" w:date="2021-05-24T14:49:00Z"/>
        </w:rPr>
      </w:pPr>
      <w:ins w:id="15362" w:author="Liam Coleman" w:date="2021-05-24T14:49:00Z">
        <w:r>
          <w:t>Subscription Vendor</w:t>
        </w:r>
      </w:ins>
    </w:p>
    <w:p w14:paraId="4DC7E465" w14:textId="77777777" w:rsidR="00526395" w:rsidRDefault="00526395" w:rsidP="00526395">
      <w:pPr>
        <w:rPr>
          <w:ins w:id="15363" w:author="Liam Coleman" w:date="2021-05-24T14:49:00Z"/>
        </w:rPr>
      </w:pPr>
      <w:ins w:id="15364" w:author="Liam Coleman" w:date="2021-05-24T14:49:00Z">
        <w:r>
          <w:t xml:space="preserve"> Domain (Required if Category = Domain)</w:t>
        </w:r>
      </w:ins>
    </w:p>
    <w:p w14:paraId="0891CF1C" w14:textId="77777777" w:rsidR="00526395" w:rsidRDefault="00526395" w:rsidP="00526395">
      <w:pPr>
        <w:rPr>
          <w:ins w:id="15365" w:author="Liam Coleman" w:date="2021-05-24T14:49:00Z"/>
        </w:rPr>
      </w:pPr>
      <w:ins w:id="15366" w:author="Liam Coleman" w:date="2021-05-24T14:49:00Z">
        <w:r>
          <w:t xml:space="preserve">SSL </w:t>
        </w:r>
        <w:proofErr w:type="gramStart"/>
        <w:r>
          <w:t>Source(</w:t>
        </w:r>
        <w:proofErr w:type="gramEnd"/>
        <w:r>
          <w:t>Required if Category = SSL Certificate)</w:t>
        </w:r>
      </w:ins>
    </w:p>
    <w:p w14:paraId="5CC32589" w14:textId="77777777" w:rsidR="00526395" w:rsidRDefault="00526395" w:rsidP="00526395">
      <w:pPr>
        <w:rPr>
          <w:ins w:id="15367" w:author="Liam Coleman" w:date="2021-05-24T14:49:00Z"/>
        </w:rPr>
      </w:pPr>
      <w:ins w:id="15368" w:author="Liam Coleman" w:date="2021-05-24T14:49:00Z">
        <w:r>
          <w:t>UDF: 29682852 Username</w:t>
        </w:r>
      </w:ins>
    </w:p>
    <w:p w14:paraId="4583D3BC" w14:textId="77777777" w:rsidR="00526395" w:rsidRDefault="00526395" w:rsidP="00526395">
      <w:pPr>
        <w:rPr>
          <w:ins w:id="15369" w:author="Liam Coleman" w:date="2021-05-24T14:49:00Z"/>
        </w:rPr>
      </w:pPr>
      <w:ins w:id="15370" w:author="Liam Coleman" w:date="2021-05-24T14:49:00Z">
        <w:r>
          <w:t>UDF: 29682853 Password</w:t>
        </w:r>
      </w:ins>
    </w:p>
    <w:p w14:paraId="6D5E9A67" w14:textId="77777777" w:rsidR="00526395" w:rsidRDefault="00526395" w:rsidP="00526395">
      <w:pPr>
        <w:rPr>
          <w:ins w:id="15371" w:author="Liam Coleman" w:date="2021-05-24T14:49:00Z"/>
        </w:rPr>
      </w:pPr>
      <w:ins w:id="15372" w:author="Liam Coleman" w:date="2021-05-24T14:49:00Z">
        <w:r>
          <w:t>UDF: 29682854 IP Address</w:t>
        </w:r>
      </w:ins>
    </w:p>
    <w:p w14:paraId="615649B7" w14:textId="77777777" w:rsidR="00526395" w:rsidRDefault="00526395" w:rsidP="00526395">
      <w:pPr>
        <w:rPr>
          <w:ins w:id="15373" w:author="Liam Coleman" w:date="2021-05-24T14:49:00Z"/>
        </w:rPr>
      </w:pPr>
      <w:ins w:id="15374" w:author="Liam Coleman" w:date="2021-05-24T14:49:00Z">
        <w:r>
          <w:t xml:space="preserve"> UDF:29682861 OS</w:t>
        </w:r>
      </w:ins>
    </w:p>
    <w:p w14:paraId="4656EBB0" w14:textId="77777777" w:rsidR="00526395" w:rsidRDefault="00526395" w:rsidP="00526395">
      <w:pPr>
        <w:rPr>
          <w:ins w:id="15375" w:author="Liam Coleman" w:date="2021-05-24T14:49:00Z"/>
        </w:rPr>
      </w:pPr>
      <w:ins w:id="15376" w:author="Liam Coleman" w:date="2021-05-24T14:49:00Z">
        <w:r>
          <w:t>UDF: 29682862 Name</w:t>
        </w:r>
      </w:ins>
    </w:p>
    <w:p w14:paraId="0F9CA298" w14:textId="77777777" w:rsidR="00526395" w:rsidRDefault="00526395" w:rsidP="00526395">
      <w:pPr>
        <w:rPr>
          <w:ins w:id="15377" w:author="Liam Coleman" w:date="2021-05-24T14:49:00Z"/>
        </w:rPr>
      </w:pPr>
      <w:ins w:id="15378" w:author="Liam Coleman" w:date="2021-05-24T14:49:00Z">
        <w:r>
          <w:t>UDF: 29682864 Roles</w:t>
        </w:r>
      </w:ins>
    </w:p>
    <w:p w14:paraId="07166B07" w14:textId="77777777" w:rsidR="00526395" w:rsidRDefault="00526395" w:rsidP="00526395">
      <w:pPr>
        <w:rPr>
          <w:ins w:id="15379" w:author="Liam Coleman" w:date="2021-05-24T14:49:00Z"/>
        </w:rPr>
      </w:pPr>
      <w:ins w:id="15380" w:author="Liam Coleman" w:date="2021-05-24T14:49:00Z">
        <w:r>
          <w:t>UDF: 29682865 WAN IP:</w:t>
        </w:r>
      </w:ins>
    </w:p>
    <w:p w14:paraId="02149BCD" w14:textId="77777777" w:rsidR="00526395" w:rsidRDefault="00526395" w:rsidP="00526395">
      <w:pPr>
        <w:rPr>
          <w:ins w:id="15381" w:author="Liam Coleman" w:date="2021-05-24T14:49:00Z"/>
        </w:rPr>
      </w:pPr>
      <w:ins w:id="15382" w:author="Liam Coleman" w:date="2021-05-24T14:49:00Z">
        <w:r>
          <w:t>UDF: 29682866 LAN IP:</w:t>
        </w:r>
      </w:ins>
    </w:p>
    <w:p w14:paraId="6BA9BA0C" w14:textId="77777777" w:rsidR="00526395" w:rsidRDefault="00526395" w:rsidP="00526395">
      <w:pPr>
        <w:rPr>
          <w:ins w:id="15383" w:author="Liam Coleman" w:date="2021-05-24T14:49:00Z"/>
        </w:rPr>
      </w:pPr>
      <w:ins w:id="15384" w:author="Liam Coleman" w:date="2021-05-24T14:49:00Z">
        <w:r>
          <w:t>UDF: 29682867 Brand</w:t>
        </w:r>
      </w:ins>
    </w:p>
    <w:p w14:paraId="69534F80" w14:textId="77777777" w:rsidR="00526395" w:rsidRDefault="00526395" w:rsidP="00526395">
      <w:pPr>
        <w:rPr>
          <w:ins w:id="15385" w:author="Liam Coleman" w:date="2021-05-24T14:49:00Z"/>
        </w:rPr>
      </w:pPr>
      <w:ins w:id="15386" w:author="Liam Coleman" w:date="2021-05-24T14:49:00Z">
        <w:r>
          <w:t>UDF: 29682868 SSID</w:t>
        </w:r>
      </w:ins>
    </w:p>
    <w:p w14:paraId="3C1DDD0F" w14:textId="77777777" w:rsidR="00526395" w:rsidRDefault="00526395" w:rsidP="00526395">
      <w:pPr>
        <w:rPr>
          <w:ins w:id="15387" w:author="Liam Coleman" w:date="2021-05-24T14:49:00Z"/>
        </w:rPr>
      </w:pPr>
      <w:ins w:id="15388" w:author="Liam Coleman" w:date="2021-05-24T14:49:00Z">
        <w:r>
          <w:t>UDF: 29682869 Security</w:t>
        </w:r>
      </w:ins>
    </w:p>
    <w:p w14:paraId="60B65014" w14:textId="77777777" w:rsidR="00526395" w:rsidRDefault="00526395" w:rsidP="00526395">
      <w:pPr>
        <w:rPr>
          <w:ins w:id="15389" w:author="Liam Coleman" w:date="2021-05-24T14:49:00Z"/>
        </w:rPr>
      </w:pPr>
      <w:ins w:id="15390" w:author="Liam Coleman" w:date="2021-05-24T14:49:00Z">
        <w:r>
          <w:t>UDF: 29682870 Location</w:t>
        </w:r>
      </w:ins>
    </w:p>
    <w:p w14:paraId="4D2B01FB" w14:textId="77777777" w:rsidR="00526395" w:rsidRDefault="00526395" w:rsidP="00526395">
      <w:pPr>
        <w:rPr>
          <w:ins w:id="15391" w:author="Liam Coleman" w:date="2021-05-24T14:49:00Z"/>
        </w:rPr>
      </w:pPr>
      <w:ins w:id="15392" w:author="Liam Coleman" w:date="2021-05-24T14:49:00Z">
        <w:r>
          <w:t>UDF: 29682871 Make &amp; Model</w:t>
        </w:r>
      </w:ins>
    </w:p>
    <w:p w14:paraId="05F7D78C" w14:textId="77777777" w:rsidR="00526395" w:rsidRDefault="00526395" w:rsidP="00526395">
      <w:pPr>
        <w:rPr>
          <w:ins w:id="15393" w:author="Liam Coleman" w:date="2021-05-24T14:49:00Z"/>
        </w:rPr>
      </w:pPr>
      <w:ins w:id="15394" w:author="Liam Coleman" w:date="2021-05-24T14:49:00Z">
        <w:r>
          <w:t>UDF: 29682872 Battery Life</w:t>
        </w:r>
      </w:ins>
    </w:p>
    <w:p w14:paraId="1014D5C7" w14:textId="77777777" w:rsidR="00526395" w:rsidRDefault="00526395" w:rsidP="00526395">
      <w:pPr>
        <w:rPr>
          <w:ins w:id="15395" w:author="Liam Coleman" w:date="2021-05-24T14:49:00Z"/>
        </w:rPr>
      </w:pPr>
      <w:ins w:id="15396" w:author="Liam Coleman" w:date="2021-05-24T14:49:00Z">
        <w:r>
          <w:t xml:space="preserve"> UDF:29682873 Version</w:t>
        </w:r>
      </w:ins>
    </w:p>
    <w:p w14:paraId="0A59E473" w14:textId="77777777" w:rsidR="00526395" w:rsidRDefault="00526395" w:rsidP="00526395">
      <w:pPr>
        <w:rPr>
          <w:ins w:id="15397" w:author="Liam Coleman" w:date="2021-05-24T14:49:00Z"/>
        </w:rPr>
      </w:pPr>
      <w:ins w:id="15398" w:author="Liam Coleman" w:date="2021-05-24T14:49:00Z">
        <w:r>
          <w:t>UDF: 29682874 URL</w:t>
        </w:r>
      </w:ins>
    </w:p>
    <w:p w14:paraId="359DC940" w14:textId="77777777" w:rsidR="00526395" w:rsidRDefault="00526395" w:rsidP="00526395">
      <w:pPr>
        <w:rPr>
          <w:ins w:id="15399" w:author="Liam Coleman" w:date="2021-05-24T14:49:00Z"/>
        </w:rPr>
      </w:pPr>
      <w:ins w:id="15400" w:author="Liam Coleman" w:date="2021-05-24T14:49:00Z">
        <w:r>
          <w:t>UDF: 29682875 Registrar</w:t>
        </w:r>
      </w:ins>
    </w:p>
    <w:p w14:paraId="013E5BF1" w14:textId="77777777" w:rsidR="00526395" w:rsidRDefault="00526395" w:rsidP="00526395">
      <w:pPr>
        <w:rPr>
          <w:ins w:id="15401" w:author="Liam Coleman" w:date="2021-05-24T14:49:00Z"/>
        </w:rPr>
      </w:pPr>
      <w:ins w:id="15402" w:author="Liam Coleman" w:date="2021-05-24T14:49:00Z">
        <w:r>
          <w:t xml:space="preserve">UDF: 29682913 </w:t>
        </w:r>
        <w:proofErr w:type="spellStart"/>
        <w:r>
          <w:t>AEM_DeviceID</w:t>
        </w:r>
        <w:proofErr w:type="spellEnd"/>
      </w:ins>
    </w:p>
    <w:p w14:paraId="5059EF29" w14:textId="77777777" w:rsidR="00526395" w:rsidRDefault="00526395" w:rsidP="00526395">
      <w:pPr>
        <w:rPr>
          <w:ins w:id="15403" w:author="Liam Coleman" w:date="2021-05-24T14:49:00Z"/>
        </w:rPr>
      </w:pPr>
      <w:ins w:id="15404" w:author="Liam Coleman" w:date="2021-05-24T14:49:00Z">
        <w:r>
          <w:lastRenderedPageBreak/>
          <w:t xml:space="preserve">UDF: 29682914 </w:t>
        </w:r>
        <w:proofErr w:type="spellStart"/>
        <w:r>
          <w:t>AEM_DeviceUID</w:t>
        </w:r>
        <w:proofErr w:type="spellEnd"/>
      </w:ins>
    </w:p>
    <w:p w14:paraId="2538E418" w14:textId="77777777" w:rsidR="00526395" w:rsidRDefault="00526395" w:rsidP="00526395">
      <w:pPr>
        <w:rPr>
          <w:ins w:id="15405" w:author="Liam Coleman" w:date="2021-05-24T14:49:00Z"/>
        </w:rPr>
      </w:pPr>
      <w:ins w:id="15406" w:author="Liam Coleman" w:date="2021-05-24T14:49:00Z">
        <w:r>
          <w:t xml:space="preserve">UDF: 29682915 </w:t>
        </w:r>
        <w:proofErr w:type="spellStart"/>
        <w:r>
          <w:t>AEM_Description</w:t>
        </w:r>
        <w:proofErr w:type="spellEnd"/>
      </w:ins>
    </w:p>
    <w:p w14:paraId="129336C0" w14:textId="77777777" w:rsidR="00526395" w:rsidRDefault="00526395" w:rsidP="00526395">
      <w:pPr>
        <w:rPr>
          <w:ins w:id="15407" w:author="Liam Coleman" w:date="2021-05-24T14:49:00Z"/>
        </w:rPr>
      </w:pPr>
      <w:ins w:id="15408" w:author="Liam Coleman" w:date="2021-05-24T14:49:00Z">
        <w:r>
          <w:t xml:space="preserve">UDF: 29682916 </w:t>
        </w:r>
        <w:proofErr w:type="spellStart"/>
        <w:r>
          <w:t>AEM_Manufacturer</w:t>
        </w:r>
        <w:proofErr w:type="spellEnd"/>
      </w:ins>
    </w:p>
    <w:p w14:paraId="34A828E9" w14:textId="77777777" w:rsidR="00526395" w:rsidRDefault="00526395" w:rsidP="00526395">
      <w:pPr>
        <w:rPr>
          <w:ins w:id="15409" w:author="Liam Coleman" w:date="2021-05-24T14:49:00Z"/>
        </w:rPr>
      </w:pPr>
      <w:ins w:id="15410" w:author="Liam Coleman" w:date="2021-05-24T14:49:00Z">
        <w:r>
          <w:t xml:space="preserve">UDF: 29682917 </w:t>
        </w:r>
        <w:proofErr w:type="spellStart"/>
        <w:r>
          <w:t>AEM_Model</w:t>
        </w:r>
        <w:proofErr w:type="spellEnd"/>
      </w:ins>
    </w:p>
    <w:p w14:paraId="32363F39" w14:textId="77777777" w:rsidR="00526395" w:rsidRDefault="00526395" w:rsidP="00526395">
      <w:pPr>
        <w:rPr>
          <w:ins w:id="15411" w:author="Liam Coleman" w:date="2021-05-24T14:49:00Z"/>
        </w:rPr>
      </w:pPr>
      <w:ins w:id="15412" w:author="Liam Coleman" w:date="2021-05-24T14:49:00Z">
        <w:r>
          <w:t xml:space="preserve">UDF: 29682918 </w:t>
        </w:r>
        <w:proofErr w:type="spellStart"/>
        <w:r>
          <w:t>AEM_OperatingSystem</w:t>
        </w:r>
        <w:proofErr w:type="spellEnd"/>
      </w:ins>
    </w:p>
    <w:p w14:paraId="6624399B" w14:textId="77777777" w:rsidR="00526395" w:rsidRDefault="00526395" w:rsidP="00526395">
      <w:pPr>
        <w:rPr>
          <w:ins w:id="15413" w:author="Liam Coleman" w:date="2021-05-24T14:49:00Z"/>
        </w:rPr>
      </w:pPr>
      <w:ins w:id="15414" w:author="Liam Coleman" w:date="2021-05-24T14:49:00Z">
        <w:r>
          <w:t xml:space="preserve">UDF: 29682919 </w:t>
        </w:r>
        <w:proofErr w:type="spellStart"/>
        <w:r>
          <w:t>AEM_IPAddress</w:t>
        </w:r>
        <w:proofErr w:type="spellEnd"/>
      </w:ins>
    </w:p>
    <w:p w14:paraId="16C2EF97" w14:textId="77777777" w:rsidR="00526395" w:rsidRDefault="00526395" w:rsidP="00526395">
      <w:pPr>
        <w:rPr>
          <w:ins w:id="15415" w:author="Liam Coleman" w:date="2021-05-24T14:49:00Z"/>
        </w:rPr>
      </w:pPr>
      <w:ins w:id="15416" w:author="Liam Coleman" w:date="2021-05-24T14:49:00Z">
        <w:r>
          <w:t>UDF: 29682920 User - defined field 3</w:t>
        </w:r>
      </w:ins>
    </w:p>
    <w:p w14:paraId="4F6E2622" w14:textId="77777777" w:rsidR="00526395" w:rsidRDefault="00526395" w:rsidP="00526395">
      <w:pPr>
        <w:rPr>
          <w:ins w:id="15417" w:author="Liam Coleman" w:date="2021-05-24T14:49:00Z"/>
        </w:rPr>
      </w:pPr>
      <w:ins w:id="15418" w:author="Liam Coleman" w:date="2021-05-24T14:49:00Z">
        <w:r>
          <w:t>UDF: 29682921 User - defined field 2</w:t>
        </w:r>
      </w:ins>
    </w:p>
    <w:p w14:paraId="4FB9BB9F" w14:textId="77777777" w:rsidR="00526395" w:rsidRDefault="00526395" w:rsidP="00526395">
      <w:pPr>
        <w:rPr>
          <w:ins w:id="15419" w:author="Liam Coleman" w:date="2021-05-24T14:49:00Z"/>
        </w:rPr>
      </w:pPr>
      <w:ins w:id="15420" w:author="Liam Coleman" w:date="2021-05-24T14:49:00Z">
        <w:r>
          <w:t>UDF: 29682922 User - defined field 1</w:t>
        </w:r>
      </w:ins>
    </w:p>
    <w:p w14:paraId="235F915D" w14:textId="77777777" w:rsidR="00526395" w:rsidRDefault="00526395" w:rsidP="00526395">
      <w:pPr>
        <w:rPr>
          <w:ins w:id="15421" w:author="Liam Coleman" w:date="2021-05-24T14:49:00Z"/>
        </w:rPr>
      </w:pPr>
      <w:ins w:id="15422" w:author="Liam Coleman" w:date="2021-05-24T14:49:00Z">
        <w:r>
          <w:t>UDF: 29682923 User - defined field 10</w:t>
        </w:r>
      </w:ins>
    </w:p>
    <w:p w14:paraId="24586505" w14:textId="77777777" w:rsidR="00526395" w:rsidRDefault="00526395" w:rsidP="00526395">
      <w:pPr>
        <w:rPr>
          <w:ins w:id="15423" w:author="Liam Coleman" w:date="2021-05-24T14:49:00Z"/>
        </w:rPr>
      </w:pPr>
      <w:ins w:id="15424" w:author="Liam Coleman" w:date="2021-05-24T14:49:00Z">
        <w:r>
          <w:t>UDF: 29682924 User - defined field 7</w:t>
        </w:r>
      </w:ins>
    </w:p>
    <w:p w14:paraId="6E282830" w14:textId="77777777" w:rsidR="00526395" w:rsidRDefault="00526395" w:rsidP="00526395">
      <w:pPr>
        <w:rPr>
          <w:ins w:id="15425" w:author="Liam Coleman" w:date="2021-05-24T14:49:00Z"/>
        </w:rPr>
      </w:pPr>
      <w:ins w:id="15426" w:author="Liam Coleman" w:date="2021-05-24T14:49:00Z">
        <w:r>
          <w:t>UDF: 29682925 User - defined field 6</w:t>
        </w:r>
      </w:ins>
    </w:p>
    <w:p w14:paraId="159A9C32" w14:textId="77777777" w:rsidR="00526395" w:rsidRDefault="00526395" w:rsidP="00526395">
      <w:pPr>
        <w:rPr>
          <w:ins w:id="15427" w:author="Liam Coleman" w:date="2021-05-24T14:49:00Z"/>
        </w:rPr>
      </w:pPr>
      <w:ins w:id="15428" w:author="Liam Coleman" w:date="2021-05-24T14:49:00Z">
        <w:r>
          <w:t>UDF: 29682926 User - defined field 5</w:t>
        </w:r>
      </w:ins>
    </w:p>
    <w:p w14:paraId="6766ED39" w14:textId="77777777" w:rsidR="00526395" w:rsidRDefault="00526395" w:rsidP="00526395">
      <w:pPr>
        <w:rPr>
          <w:ins w:id="15429" w:author="Liam Coleman" w:date="2021-05-24T14:49:00Z"/>
        </w:rPr>
      </w:pPr>
      <w:ins w:id="15430" w:author="Liam Coleman" w:date="2021-05-24T14:49:00Z">
        <w:r>
          <w:t>UDF: 29682927 User - defined field 4</w:t>
        </w:r>
      </w:ins>
    </w:p>
    <w:p w14:paraId="72A79359" w14:textId="77777777" w:rsidR="00526395" w:rsidRDefault="00526395" w:rsidP="00526395">
      <w:pPr>
        <w:rPr>
          <w:ins w:id="15431" w:author="Liam Coleman" w:date="2021-05-24T14:49:00Z"/>
        </w:rPr>
      </w:pPr>
      <w:ins w:id="15432" w:author="Liam Coleman" w:date="2021-05-24T14:49:00Z">
        <w:r>
          <w:t>UDF: 29682928 User - defined field 9</w:t>
        </w:r>
      </w:ins>
    </w:p>
    <w:p w14:paraId="21CCAFE6" w14:textId="77777777" w:rsidR="00526395" w:rsidRDefault="00526395" w:rsidP="00526395">
      <w:pPr>
        <w:rPr>
          <w:ins w:id="15433" w:author="Liam Coleman" w:date="2021-05-24T14:49:00Z"/>
        </w:rPr>
      </w:pPr>
      <w:ins w:id="15434" w:author="Liam Coleman" w:date="2021-05-24T14:49:00Z">
        <w:r>
          <w:t>UDF: 29682929 User - defined field 8</w:t>
        </w:r>
      </w:ins>
    </w:p>
    <w:p w14:paraId="4484DA0E" w14:textId="77777777" w:rsidR="00526395" w:rsidRDefault="00526395" w:rsidP="00526395">
      <w:pPr>
        <w:rPr>
          <w:ins w:id="15435" w:author="Liam Coleman" w:date="2021-05-24T14:49:00Z"/>
        </w:rPr>
      </w:pPr>
      <w:ins w:id="15436" w:author="Liam Coleman" w:date="2021-05-24T14:49:00Z">
        <w:r>
          <w:t>UDF: 29682981 User - defined field 19</w:t>
        </w:r>
      </w:ins>
    </w:p>
    <w:p w14:paraId="37AE1A36" w14:textId="77777777" w:rsidR="00526395" w:rsidRDefault="00526395" w:rsidP="00526395">
      <w:pPr>
        <w:rPr>
          <w:ins w:id="15437" w:author="Liam Coleman" w:date="2021-05-24T14:49:00Z"/>
        </w:rPr>
      </w:pPr>
      <w:ins w:id="15438" w:author="Liam Coleman" w:date="2021-05-24T14:49:00Z">
        <w:r>
          <w:t>UDF: 29682982 User - defined field 17</w:t>
        </w:r>
      </w:ins>
    </w:p>
    <w:p w14:paraId="2D305C44" w14:textId="77777777" w:rsidR="00526395" w:rsidRDefault="00526395" w:rsidP="00526395">
      <w:pPr>
        <w:rPr>
          <w:ins w:id="15439" w:author="Liam Coleman" w:date="2021-05-24T14:49:00Z"/>
        </w:rPr>
      </w:pPr>
      <w:ins w:id="15440" w:author="Liam Coleman" w:date="2021-05-24T14:49:00Z">
        <w:r>
          <w:t>UDF: 29682983 User - defined field 18</w:t>
        </w:r>
      </w:ins>
    </w:p>
    <w:p w14:paraId="33505D98" w14:textId="77777777" w:rsidR="00526395" w:rsidRDefault="00526395" w:rsidP="00526395">
      <w:pPr>
        <w:rPr>
          <w:ins w:id="15441" w:author="Liam Coleman" w:date="2021-05-24T14:49:00Z"/>
        </w:rPr>
      </w:pPr>
      <w:ins w:id="15442" w:author="Liam Coleman" w:date="2021-05-24T14:49:00Z">
        <w:r>
          <w:t>UDF: 29682984 User - defined field 15</w:t>
        </w:r>
      </w:ins>
    </w:p>
    <w:p w14:paraId="2D234F3C" w14:textId="77777777" w:rsidR="00526395" w:rsidRDefault="00526395" w:rsidP="00526395">
      <w:pPr>
        <w:rPr>
          <w:ins w:id="15443" w:author="Liam Coleman" w:date="2021-05-24T14:49:00Z"/>
        </w:rPr>
      </w:pPr>
      <w:ins w:id="15444" w:author="Liam Coleman" w:date="2021-05-24T14:49:00Z">
        <w:r>
          <w:t>UDF: 29682985 User - defined field 16</w:t>
        </w:r>
      </w:ins>
    </w:p>
    <w:p w14:paraId="3EA3816C" w14:textId="77777777" w:rsidR="00526395" w:rsidRDefault="00526395" w:rsidP="00526395">
      <w:pPr>
        <w:rPr>
          <w:ins w:id="15445" w:author="Liam Coleman" w:date="2021-05-24T14:49:00Z"/>
        </w:rPr>
      </w:pPr>
      <w:ins w:id="15446" w:author="Liam Coleman" w:date="2021-05-24T14:49:00Z">
        <w:r>
          <w:t>UDF: 29682986 User - defined field 13</w:t>
        </w:r>
      </w:ins>
    </w:p>
    <w:p w14:paraId="21A8D0CC" w14:textId="77777777" w:rsidR="00526395" w:rsidRDefault="00526395" w:rsidP="00526395">
      <w:pPr>
        <w:rPr>
          <w:ins w:id="15447" w:author="Liam Coleman" w:date="2021-05-24T14:49:00Z"/>
        </w:rPr>
      </w:pPr>
      <w:ins w:id="15448" w:author="Liam Coleman" w:date="2021-05-24T14:49:00Z">
        <w:r>
          <w:t>UDF: 29682987 User - defined field 14</w:t>
        </w:r>
      </w:ins>
    </w:p>
    <w:p w14:paraId="645EDD4D" w14:textId="77777777" w:rsidR="00526395" w:rsidRDefault="00526395" w:rsidP="00526395">
      <w:pPr>
        <w:rPr>
          <w:ins w:id="15449" w:author="Liam Coleman" w:date="2021-05-24T14:49:00Z"/>
        </w:rPr>
      </w:pPr>
      <w:ins w:id="15450" w:author="Liam Coleman" w:date="2021-05-24T14:49:00Z">
        <w:r>
          <w:t>UDF: 29682988 User - defined field 11</w:t>
        </w:r>
      </w:ins>
    </w:p>
    <w:p w14:paraId="265CBFD8" w14:textId="77777777" w:rsidR="00526395" w:rsidRDefault="00526395" w:rsidP="00526395">
      <w:pPr>
        <w:rPr>
          <w:ins w:id="15451" w:author="Liam Coleman" w:date="2021-05-24T14:49:00Z"/>
        </w:rPr>
      </w:pPr>
      <w:ins w:id="15452" w:author="Liam Coleman" w:date="2021-05-24T14:49:00Z">
        <w:r>
          <w:t>UDF: 29682989 User - defined field 12</w:t>
        </w:r>
      </w:ins>
    </w:p>
    <w:p w14:paraId="4F389863" w14:textId="77777777" w:rsidR="00526395" w:rsidRDefault="00526395" w:rsidP="00526395">
      <w:pPr>
        <w:rPr>
          <w:ins w:id="15453" w:author="Liam Coleman" w:date="2021-05-24T14:49:00Z"/>
        </w:rPr>
      </w:pPr>
      <w:ins w:id="15454" w:author="Liam Coleman" w:date="2021-05-24T14:49:00Z">
        <w:r>
          <w:t>UDF: 29682990 User - defined field 21</w:t>
        </w:r>
      </w:ins>
    </w:p>
    <w:p w14:paraId="493ADC6A" w14:textId="77777777" w:rsidR="00526395" w:rsidRDefault="00526395" w:rsidP="00526395">
      <w:pPr>
        <w:rPr>
          <w:ins w:id="15455" w:author="Liam Coleman" w:date="2021-05-24T14:49:00Z"/>
        </w:rPr>
      </w:pPr>
      <w:ins w:id="15456" w:author="Liam Coleman" w:date="2021-05-24T14:49:00Z">
        <w:r>
          <w:t>UDF: 29682991 User - defined field 20</w:t>
        </w:r>
      </w:ins>
    </w:p>
    <w:p w14:paraId="7226AF2A" w14:textId="77777777" w:rsidR="00526395" w:rsidRDefault="00526395" w:rsidP="00526395">
      <w:pPr>
        <w:rPr>
          <w:ins w:id="15457" w:author="Liam Coleman" w:date="2021-05-24T14:49:00Z"/>
        </w:rPr>
      </w:pPr>
      <w:ins w:id="15458" w:author="Liam Coleman" w:date="2021-05-24T14:49:00Z">
        <w:r>
          <w:t>UDF: 29682992 User - defined field 22</w:t>
        </w:r>
      </w:ins>
    </w:p>
    <w:p w14:paraId="511AC43C" w14:textId="77777777" w:rsidR="00526395" w:rsidRDefault="00526395" w:rsidP="00526395">
      <w:pPr>
        <w:rPr>
          <w:ins w:id="15459" w:author="Liam Coleman" w:date="2021-05-24T14:49:00Z"/>
        </w:rPr>
      </w:pPr>
      <w:ins w:id="15460" w:author="Liam Coleman" w:date="2021-05-24T14:49:00Z">
        <w:r>
          <w:t>UDF: 29682993 User - defined field 23</w:t>
        </w:r>
      </w:ins>
    </w:p>
    <w:p w14:paraId="0AE713E2" w14:textId="77777777" w:rsidR="00526395" w:rsidRDefault="00526395" w:rsidP="00526395">
      <w:pPr>
        <w:rPr>
          <w:ins w:id="15461" w:author="Liam Coleman" w:date="2021-05-24T14:49:00Z"/>
        </w:rPr>
      </w:pPr>
      <w:ins w:id="15462" w:author="Liam Coleman" w:date="2021-05-24T14:49:00Z">
        <w:r>
          <w:t>UDF: 29682994 User - defined field 24</w:t>
        </w:r>
      </w:ins>
    </w:p>
    <w:p w14:paraId="5DF26FA9" w14:textId="77777777" w:rsidR="00526395" w:rsidRDefault="00526395" w:rsidP="00526395">
      <w:pPr>
        <w:rPr>
          <w:ins w:id="15463" w:author="Liam Coleman" w:date="2021-05-24T14:49:00Z"/>
        </w:rPr>
      </w:pPr>
      <w:ins w:id="15464" w:author="Liam Coleman" w:date="2021-05-24T14:49:00Z">
        <w:r>
          <w:t>UDF: 29682995 User - defined field 25</w:t>
        </w:r>
      </w:ins>
    </w:p>
    <w:p w14:paraId="38B286D4" w14:textId="77777777" w:rsidR="00526395" w:rsidRDefault="00526395" w:rsidP="00526395">
      <w:pPr>
        <w:rPr>
          <w:ins w:id="15465" w:author="Liam Coleman" w:date="2021-05-24T14:49:00Z"/>
        </w:rPr>
      </w:pPr>
      <w:ins w:id="15466" w:author="Liam Coleman" w:date="2021-05-24T14:49:00Z">
        <w:r>
          <w:t>UDF: 29682996 User - defined field 26</w:t>
        </w:r>
      </w:ins>
    </w:p>
    <w:p w14:paraId="33EB4417" w14:textId="77777777" w:rsidR="00526395" w:rsidRDefault="00526395" w:rsidP="00526395">
      <w:pPr>
        <w:rPr>
          <w:ins w:id="15467" w:author="Liam Coleman" w:date="2021-05-24T14:49:00Z"/>
        </w:rPr>
      </w:pPr>
      <w:ins w:id="15468" w:author="Liam Coleman" w:date="2021-05-24T14:49:00Z">
        <w:r>
          <w:t>UDF: 29682997 User - defined field 27</w:t>
        </w:r>
      </w:ins>
    </w:p>
    <w:p w14:paraId="639FEE5C" w14:textId="77777777" w:rsidR="00526395" w:rsidRDefault="00526395" w:rsidP="00526395">
      <w:pPr>
        <w:rPr>
          <w:ins w:id="15469" w:author="Liam Coleman" w:date="2021-05-24T14:49:00Z"/>
        </w:rPr>
      </w:pPr>
      <w:ins w:id="15470" w:author="Liam Coleman" w:date="2021-05-24T14:49:00Z">
        <w:r>
          <w:t>UDF: 29682998 User - defined field 28</w:t>
        </w:r>
      </w:ins>
    </w:p>
    <w:p w14:paraId="09882E9E" w14:textId="77777777" w:rsidR="00526395" w:rsidRDefault="00526395" w:rsidP="00526395">
      <w:pPr>
        <w:rPr>
          <w:ins w:id="15471" w:author="Liam Coleman" w:date="2021-05-24T14:49:00Z"/>
        </w:rPr>
      </w:pPr>
      <w:ins w:id="15472" w:author="Liam Coleman" w:date="2021-05-24T14:49:00Z">
        <w:r>
          <w:t>UDF: 29682999 User - defined field 29</w:t>
        </w:r>
      </w:ins>
    </w:p>
    <w:p w14:paraId="48712C27" w14:textId="77777777" w:rsidR="00526395" w:rsidRDefault="00526395" w:rsidP="00526395">
      <w:pPr>
        <w:rPr>
          <w:ins w:id="15473" w:author="Liam Coleman" w:date="2021-05-24T14:49:00Z"/>
        </w:rPr>
      </w:pPr>
      <w:ins w:id="15474" w:author="Liam Coleman" w:date="2021-05-24T14:49:00Z">
        <w:r>
          <w:t>UDF: 29683000 Server Type -</w:t>
        </w:r>
        <w:proofErr w:type="spellStart"/>
        <w:r>
          <w:t>PixelPOS</w:t>
        </w:r>
        <w:proofErr w:type="spellEnd"/>
      </w:ins>
    </w:p>
    <w:p w14:paraId="38B7BC52" w14:textId="77777777" w:rsidR="00526395" w:rsidRDefault="00526395" w:rsidP="00526395">
      <w:pPr>
        <w:rPr>
          <w:ins w:id="15475" w:author="Liam Coleman" w:date="2021-05-24T14:49:00Z"/>
        </w:rPr>
      </w:pPr>
      <w:ins w:id="15476" w:author="Liam Coleman" w:date="2021-05-24T14:49:00Z">
        <w:r>
          <w:t>UDF: 29683001 User - defined field 30</w:t>
        </w:r>
      </w:ins>
    </w:p>
    <w:p w14:paraId="7BC05BB2" w14:textId="77777777" w:rsidR="00526395" w:rsidRDefault="00526395" w:rsidP="00526395">
      <w:pPr>
        <w:rPr>
          <w:ins w:id="15477" w:author="Liam Coleman" w:date="2021-05-24T14:49:00Z"/>
        </w:rPr>
      </w:pPr>
      <w:ins w:id="15478" w:author="Liam Coleman" w:date="2021-05-24T14:49:00Z">
        <w:r>
          <w:t>UDF: 29683002 Bit - Locker</w:t>
        </w:r>
      </w:ins>
    </w:p>
    <w:p w14:paraId="1D8AA790" w14:textId="77777777" w:rsidR="00526395" w:rsidRDefault="00526395" w:rsidP="00526395">
      <w:pPr>
        <w:rPr>
          <w:ins w:id="15479" w:author="Liam Coleman" w:date="2021-05-24T14:49:00Z"/>
        </w:rPr>
      </w:pPr>
      <w:ins w:id="15480" w:author="Liam Coleman" w:date="2021-05-24T14:49:00Z">
        <w:r>
          <w:t xml:space="preserve">UDF: 29683003 </w:t>
        </w:r>
        <w:proofErr w:type="spellStart"/>
        <w:r>
          <w:t>PixelPoint</w:t>
        </w:r>
        <w:proofErr w:type="spellEnd"/>
        <w:r>
          <w:t xml:space="preserve"> - Backup</w:t>
        </w:r>
      </w:ins>
    </w:p>
    <w:p w14:paraId="6B4B085E" w14:textId="77777777" w:rsidR="00526395" w:rsidRDefault="00526395" w:rsidP="00526395">
      <w:pPr>
        <w:rPr>
          <w:ins w:id="15481" w:author="Liam Coleman" w:date="2021-05-24T14:49:00Z"/>
        </w:rPr>
      </w:pPr>
      <w:ins w:id="15482" w:author="Liam Coleman" w:date="2021-05-24T14:49:00Z">
        <w:r>
          <w:lastRenderedPageBreak/>
          <w:t>UDF: 29683004 Wholesaler</w:t>
        </w:r>
      </w:ins>
    </w:p>
    <w:p w14:paraId="388CDBCF" w14:textId="77777777" w:rsidR="00526395" w:rsidRDefault="00526395" w:rsidP="00526395">
      <w:pPr>
        <w:rPr>
          <w:ins w:id="15483" w:author="Liam Coleman" w:date="2021-05-24T14:49:00Z"/>
        </w:rPr>
      </w:pPr>
      <w:ins w:id="15484" w:author="Liam Coleman" w:date="2021-05-24T14:49:00Z">
        <w:r>
          <w:t xml:space="preserve">UDF: 29683005 Store ID </w:t>
        </w:r>
      </w:ins>
    </w:p>
    <w:p w14:paraId="1904B807" w14:textId="0ED97024" w:rsidR="00D102E7" w:rsidRDefault="00526395" w:rsidP="00526395">
      <w:pPr>
        <w:rPr>
          <w:ins w:id="15485" w:author="Liam Coleman" w:date="2021-05-24T14:46:00Z"/>
        </w:rPr>
      </w:pPr>
      <w:ins w:id="15486" w:author="Liam Coleman" w:date="2021-05-24T14:49:00Z">
        <w:r>
          <w:t>UDF:29683006 Symbol Group</w:t>
        </w:r>
      </w:ins>
    </w:p>
    <w:p w14:paraId="087A378E" w14:textId="77777777" w:rsidR="00FD1356" w:rsidRPr="008E5B93" w:rsidRDefault="00FD1356"/>
    <w:sectPr w:rsidR="00FD1356" w:rsidRPr="008E5B93">
      <w:headerReference w:type="default" r:id="rId152"/>
      <w:footerReference w:type="default" r:id="rId15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42" w:author="Liam Coleman" w:date="2021-04-21T15:09:00Z" w:initials="LC">
    <w:p w14:paraId="1DAF92B2" w14:textId="739B7274" w:rsidR="004E16A5" w:rsidRDefault="004E16A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AF92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BE97" w16cex:dateUtc="2021-04-21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AF92B2" w16cid:durableId="242ABE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52CAB" w14:textId="77777777" w:rsidR="00842FEF" w:rsidRDefault="00842FEF" w:rsidP="00780F34">
      <w:pPr>
        <w:spacing w:before="0" w:after="0" w:line="240" w:lineRule="auto"/>
      </w:pPr>
      <w:r>
        <w:separator/>
      </w:r>
    </w:p>
  </w:endnote>
  <w:endnote w:type="continuationSeparator" w:id="0">
    <w:p w14:paraId="24993834" w14:textId="77777777" w:rsidR="00842FEF" w:rsidRDefault="00842FEF" w:rsidP="00780F34">
      <w:pPr>
        <w:spacing w:before="0" w:after="0" w:line="240" w:lineRule="auto"/>
      </w:pPr>
      <w:r>
        <w:continuationSeparator/>
      </w:r>
    </w:p>
  </w:endnote>
  <w:endnote w:type="continuationNotice" w:id="1">
    <w:p w14:paraId="243DE843" w14:textId="77777777" w:rsidR="00842FEF" w:rsidRDefault="00842FE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3078B" w14:textId="60C3D641" w:rsidR="006909F3" w:rsidRPr="00990D30" w:rsidRDefault="006909F3">
    <w:pPr>
      <w:pStyle w:val="Footer"/>
      <w:rPr>
        <w:rFonts w:ascii="Arial" w:hAnsi="Arial" w:cs="Arial"/>
      </w:rPr>
    </w:pPr>
    <w:r w:rsidRPr="00990D30">
      <w:rPr>
        <w:rFonts w:ascii="Arial" w:hAnsi="Arial" w:cs="Arial"/>
        <w:b/>
        <w:noProof/>
        <w:lang w:val="en-GB" w:eastAsia="en-GB"/>
      </w:rPr>
      <mc:AlternateContent>
        <mc:Choice Requires="wpg">
          <w:drawing>
            <wp:anchor distT="0" distB="0" distL="114300" distR="114300" simplePos="0" relativeHeight="251655680" behindDoc="0" locked="0" layoutInCell="0" allowOverlap="1" wp14:anchorId="7B3B9BF9" wp14:editId="38DBAB93">
              <wp:simplePos x="0" y="0"/>
              <wp:positionH relativeFrom="page">
                <wp:posOffset>-885825</wp:posOffset>
              </wp:positionH>
              <wp:positionV relativeFrom="page">
                <wp:posOffset>9869805</wp:posOffset>
              </wp:positionV>
              <wp:extent cx="7756525"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525"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6DA02850" id="Group 441" o:spid="_x0000_s1026" style="position:absolute;margin-left:-69.75pt;margin-top:777.15pt;width:610.75pt;height:64.8pt;flip:y;z-index:251655680;mso-width-percent:1000;mso-height-percent:910;mso-position-horizontal-relative:page;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" strokecolor="#31849b"/>
              <v:rect id="Rectangle 443"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" filled="f" stroked="f"/>
              <w10:wrap anchorx="page" anchory="page"/>
            </v:group>
          </w:pict>
        </mc:Fallback>
      </mc:AlternateContent>
    </w:r>
    <w:r w:rsidRPr="00990D30">
      <w:rPr>
        <w:rFonts w:ascii="Arial" w:eastAsiaTheme="majorEastAsia" w:hAnsi="Arial" w:cs="Arial"/>
        <w:b/>
      </w:rPr>
      <w:t>Last Updated</w:t>
    </w:r>
    <w:ins w:id="15497" w:author="Liam Coleman (Student - STC)" w:date="2021-07-07T14:21:00Z">
      <w:r w:rsidR="00250CB5">
        <w:rPr>
          <w:rFonts w:ascii="Arial" w:eastAsiaTheme="majorEastAsia" w:hAnsi="Arial" w:cs="Arial"/>
        </w:rPr>
        <w:t xml:space="preserve"> Wed</w:t>
      </w:r>
    </w:ins>
    <w:ins w:id="15498" w:author="Liam Coleman" w:date="2021-04-20T14:50:00Z">
      <w:del w:id="15499" w:author="Liam Coleman (Student - STC)" w:date="2021-07-07T14:21:00Z">
        <w:r w:rsidR="00D7101A" w:rsidDel="00250CB5">
          <w:rPr>
            <w:rFonts w:ascii="Arial" w:eastAsiaTheme="majorEastAsia" w:hAnsi="Arial" w:cs="Arial"/>
            <w:b/>
          </w:rPr>
          <w:delText xml:space="preserve"> </w:delText>
        </w:r>
      </w:del>
    </w:ins>
    <w:ins w:id="15500" w:author="Liam Coleman" w:date="2021-04-26T11:53:00Z">
      <w:del w:id="15501" w:author="Liam Coleman (Student - STC)" w:date="2021-07-07T14:21:00Z">
        <w:r w:rsidR="00CE550D" w:rsidDel="00250CB5">
          <w:rPr>
            <w:rFonts w:ascii="Arial" w:eastAsiaTheme="majorEastAsia" w:hAnsi="Arial" w:cs="Arial"/>
          </w:rPr>
          <w:delText>Monday</w:delText>
        </w:r>
      </w:del>
    </w:ins>
    <w:ins w:id="15502" w:author="Liam Coleman" w:date="2021-04-20T14:50:00Z">
      <w:r w:rsidR="00D7101A">
        <w:rPr>
          <w:rFonts w:ascii="Arial" w:eastAsiaTheme="majorEastAsia" w:hAnsi="Arial" w:cs="Arial"/>
        </w:rPr>
        <w:t xml:space="preserve"> </w:t>
      </w:r>
    </w:ins>
    <w:del w:id="15503" w:author="Liam Coleman" w:date="2021-04-20T14:50:00Z">
      <w:r w:rsidRPr="00990D30" w:rsidDel="00D7101A">
        <w:rPr>
          <w:rFonts w:ascii="Arial" w:eastAsiaTheme="majorEastAsia" w:hAnsi="Arial" w:cs="Arial"/>
          <w:b/>
        </w:rPr>
        <w:delText>:</w:delText>
      </w:r>
      <w:r w:rsidRPr="00990D30" w:rsidDel="00D7101A">
        <w:rPr>
          <w:rFonts w:ascii="Arial" w:eastAsiaTheme="majorEastAsia" w:hAnsi="Arial" w:cs="Arial"/>
        </w:rPr>
        <w:delText xml:space="preserve">  </w:delText>
      </w:r>
    </w:del>
    <w:del w:id="15504" w:author="Liam Coleman" w:date="2021-04-19T10:36:00Z">
      <w:r w:rsidRPr="00990D30" w:rsidDel="006F7141">
        <w:rPr>
          <w:rFonts w:ascii="Arial" w:eastAsiaTheme="majorEastAsia" w:hAnsi="Arial" w:cs="Arial"/>
        </w:rPr>
        <w:delText xml:space="preserve"> </w:delText>
      </w:r>
      <w:r w:rsidDel="006F7141">
        <w:rPr>
          <w:rFonts w:ascii="Arial" w:eastAsiaTheme="majorEastAsia" w:hAnsi="Arial" w:cs="Arial"/>
        </w:rPr>
        <w:fldChar w:fldCharType="begin"/>
      </w:r>
      <w:r w:rsidDel="006F7141">
        <w:rPr>
          <w:rFonts w:ascii="Arial" w:eastAsiaTheme="majorEastAsia" w:hAnsi="Arial" w:cs="Arial"/>
        </w:rPr>
        <w:delInstrText xml:space="preserve"> SAVEDATE  \@ "dddd, dd MMMM yyyy"  \* MERGEFORMAT </w:delInstrText>
      </w:r>
      <w:r w:rsidDel="006F7141">
        <w:rPr>
          <w:rFonts w:ascii="Arial" w:eastAsiaTheme="majorEastAsia" w:hAnsi="Arial" w:cs="Arial"/>
        </w:rPr>
        <w:fldChar w:fldCharType="separate"/>
      </w:r>
      <w:r w:rsidDel="006F7141">
        <w:rPr>
          <w:rFonts w:ascii="Arial" w:eastAsiaTheme="majorEastAsia" w:hAnsi="Arial" w:cs="Arial"/>
          <w:noProof/>
        </w:rPr>
        <w:delText>Tuesday, 23 March 2021</w:delText>
      </w:r>
      <w:r w:rsidDel="006F7141">
        <w:rPr>
          <w:rFonts w:ascii="Arial" w:eastAsiaTheme="majorEastAsia" w:hAnsi="Arial" w:cs="Arial"/>
        </w:rPr>
        <w:fldChar w:fldCharType="end"/>
      </w:r>
    </w:del>
    <w:ins w:id="15505" w:author="Liam Coleman (Student - STC)" w:date="2021-07-07T14:21:00Z">
      <w:r w:rsidR="00250CB5">
        <w:rPr>
          <w:rFonts w:ascii="Arial" w:eastAsiaTheme="majorEastAsia" w:hAnsi="Arial" w:cs="Arial"/>
        </w:rPr>
        <w:t>07</w:t>
      </w:r>
    </w:ins>
    <w:ins w:id="15506" w:author="Liam Coleman" w:date="2021-04-26T11:53:00Z">
      <w:del w:id="15507" w:author="Liam Coleman (Student - STC)" w:date="2021-07-07T14:21:00Z">
        <w:r w:rsidR="00CE550D" w:rsidDel="00250CB5">
          <w:rPr>
            <w:rFonts w:ascii="Arial" w:eastAsiaTheme="majorEastAsia" w:hAnsi="Arial" w:cs="Arial"/>
          </w:rPr>
          <w:delText>26</w:delText>
        </w:r>
      </w:del>
    </w:ins>
    <w:ins w:id="15508" w:author="Liam Coleman" w:date="2021-04-19T10:36:00Z">
      <w:r w:rsidR="006F7141" w:rsidRPr="006F7141">
        <w:rPr>
          <w:rFonts w:ascii="Arial" w:eastAsiaTheme="majorEastAsia" w:hAnsi="Arial" w:cs="Arial"/>
          <w:vertAlign w:val="superscript"/>
          <w:rPrChange w:id="15509" w:author="Liam Coleman" w:date="2021-04-19T10:36:00Z">
            <w:rPr>
              <w:rFonts w:ascii="Arial" w:eastAsiaTheme="majorEastAsia" w:hAnsi="Arial" w:cs="Arial"/>
            </w:rPr>
          </w:rPrChange>
        </w:rPr>
        <w:t>th</w:t>
      </w:r>
      <w:r w:rsidR="006F7141">
        <w:rPr>
          <w:rFonts w:ascii="Arial" w:eastAsiaTheme="majorEastAsia" w:hAnsi="Arial" w:cs="Arial"/>
        </w:rPr>
        <w:t xml:space="preserve"> </w:t>
      </w:r>
    </w:ins>
    <w:ins w:id="15510" w:author="Liam Coleman (Student - STC)" w:date="2021-07-07T14:21:00Z">
      <w:r w:rsidR="00250CB5">
        <w:rPr>
          <w:rFonts w:ascii="Arial" w:eastAsiaTheme="majorEastAsia" w:hAnsi="Arial" w:cs="Arial"/>
        </w:rPr>
        <w:t>July</w:t>
      </w:r>
    </w:ins>
    <w:ins w:id="15511" w:author="Liam Coleman" w:date="2021-04-19T10:36:00Z">
      <w:del w:id="15512" w:author="Liam Coleman (Student - STC)" w:date="2021-07-07T14:21:00Z">
        <w:r w:rsidR="006F7141" w:rsidDel="00250CB5">
          <w:rPr>
            <w:rFonts w:ascii="Arial" w:eastAsiaTheme="majorEastAsia" w:hAnsi="Arial" w:cs="Arial"/>
          </w:rPr>
          <w:delText>April</w:delText>
        </w:r>
      </w:del>
      <w:r w:rsidR="006F7141">
        <w:rPr>
          <w:rFonts w:ascii="Arial" w:eastAsiaTheme="majorEastAsia" w:hAnsi="Arial" w:cs="Arial"/>
        </w:rPr>
        <w:t>, 2021</w:t>
      </w:r>
    </w:ins>
    <w:r w:rsidRPr="00990D30">
      <w:rPr>
        <w:rFonts w:ascii="Arial" w:eastAsiaTheme="majorEastAsia" w:hAnsi="Arial" w:cs="Arial"/>
      </w:rPr>
      <w:ptab w:relativeTo="margin" w:alignment="right" w:leader="none"/>
    </w:r>
    <w:r w:rsidRPr="00990D30">
      <w:rPr>
        <w:rFonts w:ascii="Arial" w:eastAsiaTheme="majorEastAsia" w:hAnsi="Arial" w:cs="Arial"/>
        <w:b/>
      </w:rPr>
      <w:t>Page</w:t>
    </w:r>
    <w:r w:rsidRPr="00990D30">
      <w:rPr>
        <w:rFonts w:ascii="Arial" w:eastAsiaTheme="majorEastAsia" w:hAnsi="Arial" w:cs="Arial"/>
      </w:rPr>
      <w:t xml:space="preserve"> </w:t>
    </w:r>
    <w:r w:rsidRPr="00990D30">
      <w:rPr>
        <w:rFonts w:ascii="Arial" w:eastAsiaTheme="minorEastAsia" w:hAnsi="Arial" w:cs="Arial"/>
      </w:rPr>
      <w:fldChar w:fldCharType="begin"/>
    </w:r>
    <w:r w:rsidRPr="00990D30">
      <w:rPr>
        <w:rFonts w:ascii="Arial" w:hAnsi="Arial" w:cs="Arial"/>
      </w:rPr>
      <w:instrText xml:space="preserve"> PAGE   \* MERGEFORMAT </w:instrText>
    </w:r>
    <w:r w:rsidRPr="00990D30">
      <w:rPr>
        <w:rFonts w:ascii="Arial" w:eastAsiaTheme="minorEastAsia" w:hAnsi="Arial" w:cs="Arial"/>
      </w:rPr>
      <w:fldChar w:fldCharType="separate"/>
    </w:r>
    <w:r w:rsidRPr="00786E2D">
      <w:rPr>
        <w:rFonts w:ascii="Arial" w:eastAsiaTheme="majorEastAsia" w:hAnsi="Arial" w:cs="Arial"/>
        <w:noProof/>
      </w:rPr>
      <w:t>1</w:t>
    </w:r>
    <w:r w:rsidRPr="00990D30">
      <w:rPr>
        <w:rFonts w:ascii="Arial" w:eastAsiaTheme="majorEastAsia" w:hAnsi="Arial" w:cs="Arial"/>
        <w:noProof/>
      </w:rPr>
      <w:fldChar w:fldCharType="end"/>
    </w:r>
    <w:r w:rsidRPr="00990D30">
      <w:rPr>
        <w:rFonts w:ascii="Arial" w:hAnsi="Arial" w:cs="Arial"/>
        <w:noProof/>
        <w:lang w:val="en-GB" w:eastAsia="en-GB"/>
      </w:rPr>
      <mc:AlternateContent>
        <mc:Choice Requires="wps">
          <w:drawing>
            <wp:anchor distT="0" distB="0" distL="114300" distR="114300" simplePos="0" relativeHeight="251659776" behindDoc="0" locked="0" layoutInCell="1" allowOverlap="1" wp14:anchorId="5E51F3A7" wp14:editId="08FD31ED">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6233D071" id="Rectangle 444" o:spid="_x0000_s1026" style="position:absolute;margin-left:0;margin-top:0;width:7.15pt;height:64.8pt;z-index:251659776;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f5c040 [3208]" strokecolor="#31b6fd [3204]">
              <w10:wrap anchorx="margin" anchory="page"/>
            </v:rect>
          </w:pict>
        </mc:Fallback>
      </mc:AlternateContent>
    </w:r>
    <w:r w:rsidRPr="00990D30">
      <w:rPr>
        <w:rFonts w:ascii="Arial" w:hAnsi="Arial" w:cs="Arial"/>
        <w:noProof/>
        <w:lang w:val="en-GB" w:eastAsia="en-GB"/>
      </w:rPr>
      <mc:AlternateContent>
        <mc:Choice Requires="wps">
          <w:drawing>
            <wp:anchor distT="0" distB="0" distL="114300" distR="114300" simplePos="0" relativeHeight="251658752" behindDoc="0" locked="0" layoutInCell="1" allowOverlap="1" wp14:anchorId="747105EB" wp14:editId="2EFD0ABF">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5828759B" id="Rectangle 445" o:spid="_x0000_s1026" style="position:absolute;margin-left:0;margin-top:0;width:7.2pt;height:64.8pt;z-index:251658752;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f5c040 [3208]" strokecolor="#31b6fd [3204]">
              <w10:wrap anchorx="margin" anchory="page"/>
            </v:rect>
          </w:pict>
        </mc:Fallback>
      </mc:AlternateContent>
    </w:r>
    <w:r w:rsidRPr="00990D30">
      <w:rPr>
        <w:rFonts w:ascii="Arial" w:eastAsiaTheme="majorEastAsia" w:hAnsi="Arial" w:cs="Arial"/>
        <w:noProof/>
      </w:rPr>
      <w:t xml:space="preserve"> </w:t>
    </w:r>
    <w:r w:rsidRPr="00990D30">
      <w:rPr>
        <w:rFonts w:ascii="Arial" w:eastAsiaTheme="majorEastAsia" w:hAnsi="Arial" w:cs="Arial"/>
        <w:b/>
        <w:noProof/>
      </w:rPr>
      <w:t>of</w:t>
    </w:r>
    <w:r w:rsidRPr="00990D30">
      <w:rPr>
        <w:rFonts w:ascii="Arial" w:eastAsiaTheme="majorEastAsia" w:hAnsi="Arial" w:cs="Arial"/>
        <w:noProof/>
      </w:rPr>
      <w:t xml:space="preserve"> </w:t>
    </w:r>
    <w:r w:rsidRPr="00990D30">
      <w:rPr>
        <w:rFonts w:ascii="Arial" w:eastAsiaTheme="majorEastAsia" w:hAnsi="Arial" w:cs="Arial"/>
        <w:noProof/>
      </w:rPr>
      <w:fldChar w:fldCharType="begin"/>
    </w:r>
    <w:r w:rsidRPr="00990D30">
      <w:rPr>
        <w:rFonts w:ascii="Arial" w:eastAsiaTheme="majorEastAsia" w:hAnsi="Arial" w:cs="Arial"/>
        <w:noProof/>
      </w:rPr>
      <w:instrText xml:space="preserve"> NUMPAGES   \* MERGEFORMAT </w:instrText>
    </w:r>
    <w:r w:rsidRPr="00990D30">
      <w:rPr>
        <w:rFonts w:ascii="Arial" w:eastAsiaTheme="majorEastAsia" w:hAnsi="Arial" w:cs="Arial"/>
        <w:noProof/>
      </w:rPr>
      <w:fldChar w:fldCharType="separate"/>
    </w:r>
    <w:r>
      <w:rPr>
        <w:rFonts w:ascii="Arial" w:eastAsiaTheme="majorEastAsia" w:hAnsi="Arial" w:cs="Arial"/>
        <w:noProof/>
      </w:rPr>
      <w:t>54</w:t>
    </w:r>
    <w:r w:rsidRPr="00990D30">
      <w:rPr>
        <w:rFonts w:ascii="Arial" w:eastAsiaTheme="majorEastAsia" w:hAnsi="Arial" w:cs="Arial"/>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6C1FB" w14:textId="77777777" w:rsidR="00842FEF" w:rsidRDefault="00842FEF" w:rsidP="00780F34">
      <w:pPr>
        <w:spacing w:before="0" w:after="0" w:line="240" w:lineRule="auto"/>
      </w:pPr>
      <w:r>
        <w:separator/>
      </w:r>
    </w:p>
  </w:footnote>
  <w:footnote w:type="continuationSeparator" w:id="0">
    <w:p w14:paraId="547109D1" w14:textId="77777777" w:rsidR="00842FEF" w:rsidRDefault="00842FEF" w:rsidP="00780F34">
      <w:pPr>
        <w:spacing w:before="0" w:after="0" w:line="240" w:lineRule="auto"/>
      </w:pPr>
      <w:r>
        <w:continuationSeparator/>
      </w:r>
    </w:p>
  </w:footnote>
  <w:footnote w:type="continuationNotice" w:id="1">
    <w:p w14:paraId="0360F9D3" w14:textId="77777777" w:rsidR="00842FEF" w:rsidRDefault="00842FEF">
      <w:pPr>
        <w:spacing w:before="0" w:after="0" w:line="240" w:lineRule="auto"/>
      </w:pPr>
    </w:p>
  </w:footnote>
  <w:footnote w:id="2">
    <w:p w14:paraId="3C921D53" w14:textId="77777777" w:rsidR="006909F3" w:rsidDel="00364F79" w:rsidRDefault="006909F3">
      <w:pPr>
        <w:pStyle w:val="FootnoteText"/>
        <w:rPr>
          <w:del w:id="2511" w:author="Liam Coleman (Student - STC)" w:date="2021-03-15T16:36:00Z"/>
        </w:rPr>
      </w:pPr>
      <w:del w:id="2512" w:author="Liam Coleman (Student - STC)" w:date="2021-03-15T16:36:00Z">
        <w:r w:rsidDel="00364F79">
          <w:rPr>
            <w:rStyle w:val="FootnoteReference"/>
          </w:rPr>
          <w:footnoteRef/>
        </w:r>
        <w:r w:rsidDel="00364F79">
          <w:delText xml:space="preserve"> Design Patterns by Gang of Four.</w:delText>
        </w:r>
      </w:del>
    </w:p>
  </w:footnote>
  <w:footnote w:id="3">
    <w:p w14:paraId="4C7BCE1F" w14:textId="77777777" w:rsidR="006909F3" w:rsidDel="00364F79" w:rsidRDefault="006909F3">
      <w:pPr>
        <w:pStyle w:val="FootnoteText"/>
        <w:rPr>
          <w:del w:id="2534" w:author="Liam Coleman (Student - STC)" w:date="2021-03-15T16:36:00Z"/>
        </w:rPr>
      </w:pPr>
      <w:del w:id="2535" w:author="Liam Coleman (Student - STC)" w:date="2021-03-15T16:36:00Z">
        <w:r w:rsidDel="00364F79">
          <w:rPr>
            <w:rStyle w:val="FootnoteReference"/>
          </w:rPr>
          <w:footnoteRef/>
        </w:r>
        <w:r w:rsidDel="00364F79">
          <w:delText xml:space="preserve"> Fewer resources are consumed by .NET framework when loading multiple single DLLs as oppose to multiple DLLs packaged in one single DLL.</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7E355" w14:textId="23F40548" w:rsidR="006909F3" w:rsidRPr="00990D30" w:rsidRDefault="006909F3" w:rsidP="004B4747">
    <w:pPr>
      <w:pStyle w:val="Header"/>
      <w:tabs>
        <w:tab w:val="clear" w:pos="9026"/>
      </w:tabs>
      <w:rPr>
        <w:rFonts w:ascii="Arial" w:eastAsiaTheme="majorEastAsia" w:hAnsi="Arial" w:cs="Arial"/>
      </w:rPr>
    </w:pPr>
    <w:r>
      <w:rPr>
        <w:rFonts w:asciiTheme="majorHAnsi" w:eastAsiaTheme="majorEastAsia" w:hAnsiTheme="majorHAnsi" w:cstheme="majorBidi"/>
        <w:noProof/>
        <w:lang w:val="en-GB" w:eastAsia="en-GB"/>
      </w:rPr>
      <mc:AlternateContent>
        <mc:Choice Requires="wpg">
          <w:drawing>
            <wp:anchor distT="0" distB="0" distL="114300" distR="114300" simplePos="0" relativeHeight="251657728" behindDoc="0" locked="0" layoutInCell="1" allowOverlap="1" wp14:anchorId="2201F707" wp14:editId="63D51AB6">
              <wp:simplePos x="0" y="0"/>
              <wp:positionH relativeFrom="page">
                <wp:posOffset>-28575</wp:posOffset>
              </wp:positionH>
              <wp:positionV relativeFrom="page">
                <wp:posOffset>0</wp:posOffset>
              </wp:positionV>
              <wp:extent cx="10047605" cy="914400"/>
              <wp:effectExtent l="0" t="0" r="2159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1D07103B" id="Group 468" o:spid="_x0000_s1026" style="position:absolute;margin-left:-2.25pt;margin-top:0;width:791.15pt;height:1in;z-index:251657728;mso-width-percent:1000;mso-height-percent:925;mso-position-horizontal-relative:page;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" strokecolor="#31849b"/>
              <v:rect id="Rectangle 470"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" filled="f" stroked="f"/>
              <w10:wrap anchorx="page" anchory="page"/>
            </v:group>
          </w:pict>
        </mc:Fallback>
      </mc:AlternateContent>
    </w:r>
    <w:sdt>
      <w:sdtPr>
        <w:rPr>
          <w:rFonts w:ascii="Arial" w:eastAsiaTheme="majorEastAsia" w:hAnsi="Arial" w:cs="Arial"/>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del w:id="15487" w:author="Liam Coleman" w:date="2021-03-10T11:52:00Z">
          <w:r w:rsidDel="00D177C8">
            <w:rPr>
              <w:rFonts w:ascii="Arial" w:eastAsiaTheme="majorEastAsia" w:hAnsi="Arial" w:cs="Arial"/>
            </w:rPr>
            <w:delText>POS CashGuard Integration SDS</w:delText>
          </w:r>
        </w:del>
        <w:proofErr w:type="spellStart"/>
        <w:ins w:id="15488" w:author="Liam Coleman" w:date="2021-04-19T09:58:00Z">
          <w:r>
            <w:rPr>
              <w:rFonts w:ascii="Arial" w:eastAsiaTheme="majorEastAsia" w:hAnsi="Arial" w:cs="Arial"/>
            </w:rPr>
            <w:t>WinRetail</w:t>
          </w:r>
          <w:proofErr w:type="spellEnd"/>
          <w:r>
            <w:rPr>
              <w:rFonts w:ascii="Arial" w:eastAsiaTheme="majorEastAsia" w:hAnsi="Arial" w:cs="Arial"/>
            </w:rPr>
            <w:t>/</w:t>
          </w:r>
          <w:proofErr w:type="spellStart"/>
          <w:r>
            <w:rPr>
              <w:rFonts w:ascii="Arial" w:eastAsiaTheme="majorEastAsia" w:hAnsi="Arial" w:cs="Arial"/>
            </w:rPr>
            <w:t>AutoTask</w:t>
          </w:r>
        </w:ins>
        <w:proofErr w:type="spellEnd"/>
        <w:ins w:id="15489" w:author="Liam Coleman" w:date="2021-04-19T09:59:00Z">
          <w:r>
            <w:rPr>
              <w:rFonts w:ascii="Arial" w:eastAsiaTheme="majorEastAsia" w:hAnsi="Arial" w:cs="Arial"/>
            </w:rPr>
            <w:t xml:space="preserve"> </w:t>
          </w:r>
        </w:ins>
        <w:ins w:id="15490" w:author="Liam Coleman" w:date="2021-04-19T10:55:00Z">
          <w:r w:rsidR="00D21486">
            <w:rPr>
              <w:rFonts w:ascii="Arial" w:eastAsiaTheme="majorEastAsia" w:hAnsi="Arial" w:cs="Arial"/>
            </w:rPr>
            <w:t xml:space="preserve">Utility </w:t>
          </w:r>
        </w:ins>
        <w:ins w:id="15491" w:author="Liam Coleman" w:date="2021-03-10T11:52:00Z">
          <w:r>
            <w:rPr>
              <w:rFonts w:ascii="Arial" w:eastAsiaTheme="majorEastAsia" w:hAnsi="Arial" w:cs="Arial"/>
            </w:rPr>
            <w:t>SDS</w:t>
          </w:r>
        </w:ins>
      </w:sdtContent>
    </w:sdt>
    <w:r w:rsidRPr="00990D30">
      <w:rPr>
        <w:rFonts w:ascii="Arial" w:eastAsiaTheme="majorEastAsia" w:hAnsi="Arial" w:cs="Arial"/>
      </w:rPr>
      <w:tab/>
    </w:r>
    <w:r w:rsidRPr="00990D30">
      <w:rPr>
        <w:rFonts w:ascii="Arial" w:eastAsiaTheme="majorEastAsia" w:hAnsi="Arial" w:cs="Arial"/>
        <w:noProof/>
        <w:lang w:val="en-GB" w:eastAsia="en-GB"/>
      </w:rPr>
      <w:drawing>
        <wp:inline distT="0" distB="0" distL="0" distR="0" wp14:anchorId="04E569EA" wp14:editId="701CF578">
          <wp:extent cx="514350" cy="3256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E Logo.JPG"/>
                  <pic:cNvPicPr/>
                </pic:nvPicPr>
                <pic:blipFill>
                  <a:blip r:embed="rId1">
                    <a:extLst>
                      <a:ext uri="{28A0092B-C50C-407E-A947-70E740481C1C}">
                        <a14:useLocalDpi xmlns:a14="http://schemas.microsoft.com/office/drawing/2010/main" val="0"/>
                      </a:ext>
                    </a:extLst>
                  </a:blip>
                  <a:stretch>
                    <a:fillRect/>
                  </a:stretch>
                </pic:blipFill>
                <pic:spPr>
                  <a:xfrm>
                    <a:off x="0" y="0"/>
                    <a:ext cx="514350" cy="325653"/>
                  </a:xfrm>
                  <a:prstGeom prst="rect">
                    <a:avLst/>
                  </a:prstGeom>
                </pic:spPr>
              </pic:pic>
            </a:graphicData>
          </a:graphic>
        </wp:inline>
      </w:drawing>
    </w:r>
    <w:r w:rsidRPr="00990D30">
      <w:rPr>
        <w:rFonts w:ascii="Arial" w:eastAsiaTheme="majorEastAsia" w:hAnsi="Arial" w:cs="Arial"/>
      </w:rPr>
      <w:tab/>
    </w:r>
    <w:r w:rsidRPr="00990D30">
      <w:rPr>
        <w:rFonts w:ascii="Arial" w:eastAsiaTheme="majorEastAsia" w:hAnsi="Arial" w:cs="Arial"/>
      </w:rPr>
      <w:tab/>
    </w:r>
    <w:r w:rsidRPr="00990D30">
      <w:rPr>
        <w:rFonts w:ascii="Arial" w:eastAsiaTheme="majorEastAsia" w:hAnsi="Arial" w:cs="Arial"/>
      </w:rPr>
      <w:tab/>
    </w:r>
    <w:r>
      <w:rPr>
        <w:rFonts w:ascii="Arial" w:eastAsiaTheme="majorEastAsia" w:hAnsi="Arial" w:cs="Arial"/>
      </w:rPr>
      <w:t xml:space="preserve">    </w:t>
    </w:r>
    <w:r w:rsidRPr="00990D30">
      <w:rPr>
        <w:rFonts w:ascii="Arial" w:eastAsiaTheme="majorEastAsia" w:hAnsi="Arial" w:cs="Arial"/>
        <w:b/>
      </w:rPr>
      <w:t>Author:</w:t>
    </w:r>
    <w:ins w:id="15492" w:author="Liam Coleman" w:date="2021-03-10T11:53:00Z">
      <w:r>
        <w:rPr>
          <w:rFonts w:ascii="Arial" w:eastAsiaTheme="majorEastAsia" w:hAnsi="Arial" w:cs="Arial"/>
          <w:b/>
        </w:rPr>
        <w:t xml:space="preserve"> </w:t>
      </w:r>
    </w:ins>
    <w:ins w:id="15493" w:author="Liam Coleman" w:date="2021-03-10T11:52:00Z">
      <w:r>
        <w:rPr>
          <w:rFonts w:ascii="Arial" w:eastAsiaTheme="majorEastAsia" w:hAnsi="Arial" w:cs="Arial"/>
        </w:rPr>
        <w:t>Liam</w:t>
      </w:r>
    </w:ins>
    <w:ins w:id="15494" w:author="Liam Coleman" w:date="2021-03-10T11:53:00Z">
      <w:r>
        <w:rPr>
          <w:rFonts w:ascii="Arial" w:eastAsiaTheme="majorEastAsia" w:hAnsi="Arial" w:cs="Arial"/>
        </w:rPr>
        <w:t xml:space="preserve"> </w:t>
      </w:r>
    </w:ins>
    <w:ins w:id="15495" w:author="Liam Coleman" w:date="2021-03-10T11:52:00Z">
      <w:r>
        <w:rPr>
          <w:rFonts w:ascii="Arial" w:eastAsiaTheme="majorEastAsia" w:hAnsi="Arial" w:cs="Arial"/>
        </w:rPr>
        <w:t>Coleman</w:t>
      </w:r>
    </w:ins>
    <w:del w:id="15496" w:author="Liam Coleman" w:date="2021-03-10T11:52:00Z">
      <w:r w:rsidDel="00D177C8">
        <w:rPr>
          <w:rFonts w:ascii="Arial" w:eastAsiaTheme="majorEastAsia" w:hAnsi="Arial" w:cs="Arial"/>
        </w:rPr>
        <w:delText>Thomas Gaughan</w:delText>
      </w:r>
      <w:r w:rsidRPr="00990D30" w:rsidDel="00D177C8">
        <w:rPr>
          <w:rFonts w:ascii="Arial" w:eastAsiaTheme="majorEastAsia" w:hAnsi="Arial" w:cs="Arial"/>
        </w:rPr>
        <w:delText xml:space="preserve"> </w:delText>
      </w:r>
    </w:del>
    <w:r w:rsidRPr="00990D30">
      <w:rPr>
        <w:rFonts w:ascii="Arial" w:eastAsiaTheme="majorEastAsia" w:hAnsi="Arial" w:cs="Arial"/>
      </w:rPr>
      <w:t xml:space="preserve"> </w:t>
    </w:r>
    <w:r w:rsidRPr="00990D30">
      <w:rPr>
        <w:rFonts w:ascii="Arial" w:eastAsiaTheme="majorEastAsia" w:hAnsi="Arial" w:cs="Arial"/>
      </w:rPr>
      <w:tab/>
    </w:r>
    <w:r w:rsidRPr="00990D30">
      <w:rPr>
        <w:rFonts w:ascii="Arial" w:eastAsiaTheme="majorEastAsia" w:hAnsi="Arial" w:cs="Arial"/>
      </w:rPr>
      <w:tab/>
    </w:r>
  </w:p>
  <w:p w14:paraId="24A8EC01" w14:textId="620FC378" w:rsidR="006909F3" w:rsidRDefault="006909F3">
    <w:pPr>
      <w:pStyle w:val="Header"/>
    </w:pPr>
    <w:r>
      <w:rPr>
        <w:rFonts w:asciiTheme="majorHAnsi" w:eastAsiaTheme="majorEastAsia" w:hAnsiTheme="majorHAnsi" w:cstheme="majorBidi"/>
        <w:noProof/>
        <w:lang w:val="en-GB" w:eastAsia="en-GB"/>
      </w:rPr>
      <mc:AlternateContent>
        <mc:Choice Requires="wps">
          <w:drawing>
            <wp:anchor distT="0" distB="0" distL="114300" distR="114300" simplePos="0" relativeHeight="251656704" behindDoc="0" locked="0" layoutInCell="1" allowOverlap="1" wp14:anchorId="6E128B34" wp14:editId="58733FC0">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25F2112C" id="Rectangle 471" o:spid="_x0000_s1026" style="position:absolute;margin-left:0;margin-top:0;width:7.15pt;height:64.8pt;z-index:25165670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f5c040 [3208]" strokecolor="#31b6fd [3204]">
              <w10:wrap anchorx="margin" anchory="page"/>
            </v:rect>
          </w:pict>
        </mc:Fallback>
      </mc:AlternateContent>
    </w:r>
    <w:r>
      <w:rPr>
        <w:rFonts w:asciiTheme="majorHAnsi" w:eastAsiaTheme="majorEastAsia" w:hAnsiTheme="majorHAnsi" w:cstheme="majorBidi"/>
        <w:noProof/>
        <w:lang w:val="en-GB" w:eastAsia="en-GB"/>
      </w:rPr>
      <mc:AlternateContent>
        <mc:Choice Requires="wps">
          <w:drawing>
            <wp:anchor distT="0" distB="0" distL="114300" distR="114300" simplePos="0" relativeHeight="251654656" behindDoc="0" locked="0" layoutInCell="1" allowOverlap="1" wp14:anchorId="58619E50" wp14:editId="34033CAE">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172E94F3" id="Rectangle 472" o:spid="_x0000_s1026" style="position:absolute;margin-left:0;margin-top:0;width:7.15pt;height:64.8pt;z-index:251654656;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f5c040 [3208]" strokecolor="#31b6fd [3204]">
              <w10:wrap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3D4AD274"/>
    <w:lvl w:ilvl="0">
      <w:numFmt w:val="bullet"/>
      <w:lvlText w:val="*"/>
      <w:lvlJc w:val="left"/>
    </w:lvl>
  </w:abstractNum>
  <w:abstractNum w:abstractNumId="1" w15:restartNumberingAfterBreak="0">
    <w:nsid w:val="009758A8"/>
    <w:multiLevelType w:val="hybridMultilevel"/>
    <w:tmpl w:val="D7325B9C"/>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1414E53"/>
    <w:multiLevelType w:val="hybridMultilevel"/>
    <w:tmpl w:val="153C24C4"/>
    <w:lvl w:ilvl="0" w:tplc="1809000F">
      <w:start w:val="1"/>
      <w:numFmt w:val="decimal"/>
      <w:lvlText w:val="%1."/>
      <w:lvlJc w:val="left"/>
      <w:pPr>
        <w:ind w:left="1440" w:hanging="360"/>
      </w:pPr>
    </w:lvl>
    <w:lvl w:ilvl="1" w:tplc="18090019">
      <w:start w:val="1"/>
      <w:numFmt w:val="lowerLetter"/>
      <w:lvlText w:val="%2."/>
      <w:lvlJc w:val="left"/>
      <w:pPr>
        <w:ind w:left="2160" w:hanging="360"/>
      </w:pPr>
    </w:lvl>
    <w:lvl w:ilvl="2" w:tplc="1809001B">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 w15:restartNumberingAfterBreak="0">
    <w:nsid w:val="018F68AC"/>
    <w:multiLevelType w:val="hybridMultilevel"/>
    <w:tmpl w:val="CC2C44D2"/>
    <w:lvl w:ilvl="0" w:tplc="3D4AD274">
      <w:numFmt w:val="bullet"/>
      <w:lvlText w:val=""/>
      <w:legacy w:legacy="1" w:legacySpace="0" w:legacyIndent="0"/>
      <w:lvlJc w:val="left"/>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41349F"/>
    <w:multiLevelType w:val="hybridMultilevel"/>
    <w:tmpl w:val="DB9EF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2484285"/>
    <w:multiLevelType w:val="hybridMultilevel"/>
    <w:tmpl w:val="6B480D8A"/>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2F512EC"/>
    <w:multiLevelType w:val="hybridMultilevel"/>
    <w:tmpl w:val="1B4A3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338243C"/>
    <w:multiLevelType w:val="hybridMultilevel"/>
    <w:tmpl w:val="A7D4FEA0"/>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3B30A73"/>
    <w:multiLevelType w:val="hybridMultilevel"/>
    <w:tmpl w:val="197E6DF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F">
      <w:start w:val="1"/>
      <w:numFmt w:val="decimal"/>
      <w:lvlText w:val="%3."/>
      <w:lvlJc w:val="left"/>
      <w:pPr>
        <w:ind w:left="2160" w:hanging="360"/>
      </w:pPr>
      <w:rPr>
        <w:rFont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03C42E83"/>
    <w:multiLevelType w:val="hybridMultilevel"/>
    <w:tmpl w:val="11A2BF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04892F20"/>
    <w:multiLevelType w:val="hybridMultilevel"/>
    <w:tmpl w:val="7DD0F996"/>
    <w:lvl w:ilvl="0" w:tplc="318AC444">
      <w:start w:val="1"/>
      <w:numFmt w:val="decimal"/>
      <w:lvlText w:val="%1."/>
      <w:lvlJc w:val="left"/>
      <w:pPr>
        <w:ind w:left="360" w:hanging="360"/>
      </w:p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1" w15:restartNumberingAfterBreak="0">
    <w:nsid w:val="05651A7D"/>
    <w:multiLevelType w:val="multilevel"/>
    <w:tmpl w:val="C3064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1C0059"/>
    <w:multiLevelType w:val="hybridMultilevel"/>
    <w:tmpl w:val="F45064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074878C6"/>
    <w:multiLevelType w:val="hybridMultilevel"/>
    <w:tmpl w:val="275ECE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091816BB"/>
    <w:multiLevelType w:val="hybridMultilevel"/>
    <w:tmpl w:val="5DEC7A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0932741A"/>
    <w:multiLevelType w:val="hybridMultilevel"/>
    <w:tmpl w:val="BEA8B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A94CED"/>
    <w:multiLevelType w:val="multilevel"/>
    <w:tmpl w:val="DFBCD484"/>
    <w:lvl w:ilvl="0">
      <w:start w:val="4"/>
      <w:numFmt w:val="decimal"/>
      <w:lvlText w:val="%1"/>
      <w:lvlJc w:val="left"/>
      <w:pPr>
        <w:ind w:left="675" w:hanging="675"/>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0EBD1686"/>
    <w:multiLevelType w:val="hybridMultilevel"/>
    <w:tmpl w:val="93943AA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0F684D0B"/>
    <w:multiLevelType w:val="multilevel"/>
    <w:tmpl w:val="D2A6D256"/>
    <w:lvl w:ilvl="0">
      <w:start w:val="4"/>
      <w:numFmt w:val="decimal"/>
      <w:lvlText w:val="%1"/>
      <w:lvlJc w:val="left"/>
      <w:pPr>
        <w:ind w:left="456" w:hanging="456"/>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0FC075D4"/>
    <w:multiLevelType w:val="multilevel"/>
    <w:tmpl w:val="33D4B4BE"/>
    <w:lvl w:ilvl="0">
      <w:start w:val="4"/>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0FC948AD"/>
    <w:multiLevelType w:val="hybridMultilevel"/>
    <w:tmpl w:val="AC98B4E0"/>
    <w:lvl w:ilvl="0" w:tplc="18090001">
      <w:start w:val="1"/>
      <w:numFmt w:val="bullet"/>
      <w:lvlText w:val=""/>
      <w:lvlJc w:val="left"/>
      <w:pPr>
        <w:ind w:left="360" w:hanging="360"/>
      </w:pPr>
      <w:rPr>
        <w:rFonts w:ascii="Symbol" w:hAnsi="Symbol" w:hint="default"/>
      </w:rPr>
    </w:lvl>
    <w:lvl w:ilvl="1" w:tplc="1809000F">
      <w:start w:val="1"/>
      <w:numFmt w:val="decimal"/>
      <w:lvlText w:val="%2."/>
      <w:lvlJc w:val="left"/>
      <w:pPr>
        <w:ind w:left="1080" w:hanging="360"/>
      </w:pPr>
      <w:rPr>
        <w:rFonts w:hint="default"/>
      </w:rPr>
    </w:lvl>
    <w:lvl w:ilvl="2" w:tplc="18090005">
      <w:start w:val="1"/>
      <w:numFmt w:val="bullet"/>
      <w:lvlText w:val=""/>
      <w:lvlJc w:val="left"/>
      <w:pPr>
        <w:ind w:left="1800" w:hanging="360"/>
      </w:pPr>
      <w:rPr>
        <w:rFonts w:ascii="Wingdings" w:hAnsi="Wingdings" w:hint="default"/>
      </w:rPr>
    </w:lvl>
    <w:lvl w:ilvl="3" w:tplc="18090001">
      <w:start w:val="1"/>
      <w:numFmt w:val="bullet"/>
      <w:lvlText w:val=""/>
      <w:lvlJc w:val="left"/>
      <w:pPr>
        <w:ind w:left="2520" w:hanging="360"/>
      </w:pPr>
      <w:rPr>
        <w:rFonts w:ascii="Symbol" w:hAnsi="Symbol" w:hint="default"/>
      </w:rPr>
    </w:lvl>
    <w:lvl w:ilvl="4" w:tplc="18090003">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1" w15:restartNumberingAfterBreak="0">
    <w:nsid w:val="0FE44449"/>
    <w:multiLevelType w:val="hybridMultilevel"/>
    <w:tmpl w:val="A9E2C5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101F2D42"/>
    <w:multiLevelType w:val="hybridMultilevel"/>
    <w:tmpl w:val="0C2090D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103501B3"/>
    <w:multiLevelType w:val="hybridMultilevel"/>
    <w:tmpl w:val="CD668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0D16670"/>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1437AAD"/>
    <w:multiLevelType w:val="hybridMultilevel"/>
    <w:tmpl w:val="08C60E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14164ED5"/>
    <w:multiLevelType w:val="hybridMultilevel"/>
    <w:tmpl w:val="0C22CA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14274364"/>
    <w:multiLevelType w:val="hybridMultilevel"/>
    <w:tmpl w:val="342E17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F">
      <w:start w:val="1"/>
      <w:numFmt w:val="decimal"/>
      <w:lvlText w:val="%3."/>
      <w:lvlJc w:val="left"/>
      <w:pPr>
        <w:ind w:left="2160" w:hanging="360"/>
      </w:pPr>
      <w:rPr>
        <w:rFont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145A6FEC"/>
    <w:multiLevelType w:val="hybridMultilevel"/>
    <w:tmpl w:val="148A3492"/>
    <w:lvl w:ilvl="0" w:tplc="18090001">
      <w:start w:val="1"/>
      <w:numFmt w:val="bullet"/>
      <w:lvlText w:val=""/>
      <w:lvlJc w:val="left"/>
      <w:pPr>
        <w:ind w:left="770" w:hanging="360"/>
      </w:pPr>
      <w:rPr>
        <w:rFonts w:ascii="Symbol" w:hAnsi="Symbol" w:hint="default"/>
      </w:rPr>
    </w:lvl>
    <w:lvl w:ilvl="1" w:tplc="18090003">
      <w:start w:val="1"/>
      <w:numFmt w:val="bullet"/>
      <w:lvlText w:val="o"/>
      <w:lvlJc w:val="left"/>
      <w:pPr>
        <w:ind w:left="1490" w:hanging="360"/>
      </w:pPr>
      <w:rPr>
        <w:rFonts w:ascii="Courier New" w:hAnsi="Courier New" w:cs="Courier New" w:hint="default"/>
      </w:rPr>
    </w:lvl>
    <w:lvl w:ilvl="2" w:tplc="18090005">
      <w:start w:val="1"/>
      <w:numFmt w:val="bullet"/>
      <w:lvlText w:val=""/>
      <w:lvlJc w:val="left"/>
      <w:pPr>
        <w:ind w:left="2210" w:hanging="360"/>
      </w:pPr>
      <w:rPr>
        <w:rFonts w:ascii="Wingdings" w:hAnsi="Wingdings" w:hint="default"/>
      </w:rPr>
    </w:lvl>
    <w:lvl w:ilvl="3" w:tplc="18090001">
      <w:start w:val="1"/>
      <w:numFmt w:val="bullet"/>
      <w:lvlText w:val=""/>
      <w:lvlJc w:val="left"/>
      <w:pPr>
        <w:ind w:left="2930" w:hanging="360"/>
      </w:pPr>
      <w:rPr>
        <w:rFonts w:ascii="Symbol" w:hAnsi="Symbol" w:hint="default"/>
      </w:rPr>
    </w:lvl>
    <w:lvl w:ilvl="4" w:tplc="18090003">
      <w:start w:val="1"/>
      <w:numFmt w:val="bullet"/>
      <w:lvlText w:val="o"/>
      <w:lvlJc w:val="left"/>
      <w:pPr>
        <w:ind w:left="3650" w:hanging="360"/>
      </w:pPr>
      <w:rPr>
        <w:rFonts w:ascii="Courier New" w:hAnsi="Courier New" w:cs="Courier New" w:hint="default"/>
      </w:rPr>
    </w:lvl>
    <w:lvl w:ilvl="5" w:tplc="18090005">
      <w:start w:val="1"/>
      <w:numFmt w:val="bullet"/>
      <w:lvlText w:val=""/>
      <w:lvlJc w:val="left"/>
      <w:pPr>
        <w:ind w:left="4370" w:hanging="360"/>
      </w:pPr>
      <w:rPr>
        <w:rFonts w:ascii="Wingdings" w:hAnsi="Wingdings" w:hint="default"/>
      </w:rPr>
    </w:lvl>
    <w:lvl w:ilvl="6" w:tplc="18090001">
      <w:start w:val="1"/>
      <w:numFmt w:val="bullet"/>
      <w:lvlText w:val=""/>
      <w:lvlJc w:val="left"/>
      <w:pPr>
        <w:ind w:left="5090" w:hanging="360"/>
      </w:pPr>
      <w:rPr>
        <w:rFonts w:ascii="Symbol" w:hAnsi="Symbol" w:hint="default"/>
      </w:rPr>
    </w:lvl>
    <w:lvl w:ilvl="7" w:tplc="18090003">
      <w:start w:val="1"/>
      <w:numFmt w:val="bullet"/>
      <w:lvlText w:val="o"/>
      <w:lvlJc w:val="left"/>
      <w:pPr>
        <w:ind w:left="5810" w:hanging="360"/>
      </w:pPr>
      <w:rPr>
        <w:rFonts w:ascii="Courier New" w:hAnsi="Courier New" w:cs="Courier New" w:hint="default"/>
      </w:rPr>
    </w:lvl>
    <w:lvl w:ilvl="8" w:tplc="18090005">
      <w:start w:val="1"/>
      <w:numFmt w:val="bullet"/>
      <w:lvlText w:val=""/>
      <w:lvlJc w:val="left"/>
      <w:pPr>
        <w:ind w:left="6530" w:hanging="360"/>
      </w:pPr>
      <w:rPr>
        <w:rFonts w:ascii="Wingdings" w:hAnsi="Wingdings" w:hint="default"/>
      </w:rPr>
    </w:lvl>
  </w:abstractNum>
  <w:abstractNum w:abstractNumId="29" w15:restartNumberingAfterBreak="0">
    <w:nsid w:val="14955D16"/>
    <w:multiLevelType w:val="hybridMultilevel"/>
    <w:tmpl w:val="C50CE8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15232075"/>
    <w:multiLevelType w:val="multilevel"/>
    <w:tmpl w:val="DAD6FE36"/>
    <w:lvl w:ilvl="0">
      <w:start w:val="6"/>
      <w:numFmt w:val="decimal"/>
      <w:lvlText w:val="%1"/>
      <w:lvlJc w:val="left"/>
      <w:pPr>
        <w:ind w:left="360" w:hanging="360"/>
      </w:pPr>
      <w:rPr>
        <w:rFonts w:hint="default"/>
      </w:rPr>
    </w:lvl>
    <w:lvl w:ilvl="1">
      <w:start w:val="4"/>
      <w:numFmt w:val="decimal"/>
      <w:lvlText w:val="%1.%2"/>
      <w:lvlJc w:val="left"/>
      <w:pPr>
        <w:ind w:left="502"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31" w15:restartNumberingAfterBreak="0">
    <w:nsid w:val="158967DA"/>
    <w:multiLevelType w:val="multilevel"/>
    <w:tmpl w:val="BDBA1D02"/>
    <w:lvl w:ilvl="0">
      <w:start w:val="5"/>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852482C"/>
    <w:multiLevelType w:val="multilevel"/>
    <w:tmpl w:val="D2A6D256"/>
    <w:lvl w:ilvl="0">
      <w:start w:val="4"/>
      <w:numFmt w:val="decimal"/>
      <w:lvlText w:val="%1"/>
      <w:lvlJc w:val="left"/>
      <w:pPr>
        <w:ind w:left="456" w:hanging="456"/>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19B85D36"/>
    <w:multiLevelType w:val="hybridMultilevel"/>
    <w:tmpl w:val="6D3CF4CA"/>
    <w:lvl w:ilvl="0" w:tplc="18090001">
      <w:start w:val="1"/>
      <w:numFmt w:val="bullet"/>
      <w:lvlText w:val=""/>
      <w:lvlJc w:val="left"/>
      <w:pPr>
        <w:ind w:left="1492" w:hanging="360"/>
      </w:pPr>
      <w:rPr>
        <w:rFonts w:ascii="Symbol" w:hAnsi="Symbol" w:hint="default"/>
      </w:rPr>
    </w:lvl>
    <w:lvl w:ilvl="1" w:tplc="18090003" w:tentative="1">
      <w:start w:val="1"/>
      <w:numFmt w:val="bullet"/>
      <w:lvlText w:val="o"/>
      <w:lvlJc w:val="left"/>
      <w:pPr>
        <w:ind w:left="2212" w:hanging="360"/>
      </w:pPr>
      <w:rPr>
        <w:rFonts w:ascii="Courier New" w:hAnsi="Courier New" w:cs="Courier New" w:hint="default"/>
      </w:rPr>
    </w:lvl>
    <w:lvl w:ilvl="2" w:tplc="18090005" w:tentative="1">
      <w:start w:val="1"/>
      <w:numFmt w:val="bullet"/>
      <w:lvlText w:val=""/>
      <w:lvlJc w:val="left"/>
      <w:pPr>
        <w:ind w:left="2932" w:hanging="360"/>
      </w:pPr>
      <w:rPr>
        <w:rFonts w:ascii="Wingdings" w:hAnsi="Wingdings" w:hint="default"/>
      </w:rPr>
    </w:lvl>
    <w:lvl w:ilvl="3" w:tplc="18090001" w:tentative="1">
      <w:start w:val="1"/>
      <w:numFmt w:val="bullet"/>
      <w:lvlText w:val=""/>
      <w:lvlJc w:val="left"/>
      <w:pPr>
        <w:ind w:left="3652" w:hanging="360"/>
      </w:pPr>
      <w:rPr>
        <w:rFonts w:ascii="Symbol" w:hAnsi="Symbol" w:hint="default"/>
      </w:rPr>
    </w:lvl>
    <w:lvl w:ilvl="4" w:tplc="18090003" w:tentative="1">
      <w:start w:val="1"/>
      <w:numFmt w:val="bullet"/>
      <w:lvlText w:val="o"/>
      <w:lvlJc w:val="left"/>
      <w:pPr>
        <w:ind w:left="4372" w:hanging="360"/>
      </w:pPr>
      <w:rPr>
        <w:rFonts w:ascii="Courier New" w:hAnsi="Courier New" w:cs="Courier New" w:hint="default"/>
      </w:rPr>
    </w:lvl>
    <w:lvl w:ilvl="5" w:tplc="18090005" w:tentative="1">
      <w:start w:val="1"/>
      <w:numFmt w:val="bullet"/>
      <w:lvlText w:val=""/>
      <w:lvlJc w:val="left"/>
      <w:pPr>
        <w:ind w:left="5092" w:hanging="360"/>
      </w:pPr>
      <w:rPr>
        <w:rFonts w:ascii="Wingdings" w:hAnsi="Wingdings" w:hint="default"/>
      </w:rPr>
    </w:lvl>
    <w:lvl w:ilvl="6" w:tplc="18090001" w:tentative="1">
      <w:start w:val="1"/>
      <w:numFmt w:val="bullet"/>
      <w:lvlText w:val=""/>
      <w:lvlJc w:val="left"/>
      <w:pPr>
        <w:ind w:left="5812" w:hanging="360"/>
      </w:pPr>
      <w:rPr>
        <w:rFonts w:ascii="Symbol" w:hAnsi="Symbol" w:hint="default"/>
      </w:rPr>
    </w:lvl>
    <w:lvl w:ilvl="7" w:tplc="18090003" w:tentative="1">
      <w:start w:val="1"/>
      <w:numFmt w:val="bullet"/>
      <w:lvlText w:val="o"/>
      <w:lvlJc w:val="left"/>
      <w:pPr>
        <w:ind w:left="6532" w:hanging="360"/>
      </w:pPr>
      <w:rPr>
        <w:rFonts w:ascii="Courier New" w:hAnsi="Courier New" w:cs="Courier New" w:hint="default"/>
      </w:rPr>
    </w:lvl>
    <w:lvl w:ilvl="8" w:tplc="18090005" w:tentative="1">
      <w:start w:val="1"/>
      <w:numFmt w:val="bullet"/>
      <w:lvlText w:val=""/>
      <w:lvlJc w:val="left"/>
      <w:pPr>
        <w:ind w:left="7252" w:hanging="360"/>
      </w:pPr>
      <w:rPr>
        <w:rFonts w:ascii="Wingdings" w:hAnsi="Wingdings" w:hint="default"/>
      </w:rPr>
    </w:lvl>
  </w:abstractNum>
  <w:abstractNum w:abstractNumId="34" w15:restartNumberingAfterBreak="0">
    <w:nsid w:val="1AC94276"/>
    <w:multiLevelType w:val="hybridMultilevel"/>
    <w:tmpl w:val="D0943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B5702FA"/>
    <w:multiLevelType w:val="hybridMultilevel"/>
    <w:tmpl w:val="E398D8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1BAB13C2"/>
    <w:multiLevelType w:val="hybridMultilevel"/>
    <w:tmpl w:val="52F6268C"/>
    <w:lvl w:ilvl="0" w:tplc="1809000F">
      <w:start w:val="1"/>
      <w:numFmt w:val="decimal"/>
      <w:lvlText w:val="%1."/>
      <w:lvlJc w:val="left"/>
      <w:pPr>
        <w:ind w:left="1440" w:hanging="360"/>
      </w:pPr>
    </w:lvl>
    <w:lvl w:ilvl="1" w:tplc="18090019">
      <w:start w:val="1"/>
      <w:numFmt w:val="lowerLetter"/>
      <w:lvlText w:val="%2."/>
      <w:lvlJc w:val="left"/>
      <w:pPr>
        <w:ind w:left="2160" w:hanging="360"/>
      </w:pPr>
    </w:lvl>
    <w:lvl w:ilvl="2" w:tplc="1809001B">
      <w:start w:val="1"/>
      <w:numFmt w:val="lowerRoman"/>
      <w:lvlText w:val="%3."/>
      <w:lvlJc w:val="right"/>
      <w:pPr>
        <w:ind w:left="2880" w:hanging="180"/>
      </w:pPr>
    </w:lvl>
    <w:lvl w:ilvl="3" w:tplc="1809000F">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7" w15:restartNumberingAfterBreak="0">
    <w:nsid w:val="1C68046F"/>
    <w:multiLevelType w:val="hybridMultilevel"/>
    <w:tmpl w:val="B10E0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CAE69B1"/>
    <w:multiLevelType w:val="hybridMultilevel"/>
    <w:tmpl w:val="2A380510"/>
    <w:lvl w:ilvl="0" w:tplc="C00E8B00">
      <w:start w:val="1"/>
      <w:numFmt w:val="decimal"/>
      <w:lvlText w:val="%1."/>
      <w:lvlJc w:val="left"/>
      <w:pPr>
        <w:ind w:left="1499" w:hanging="365"/>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9" w15:restartNumberingAfterBreak="0">
    <w:nsid w:val="1D336A8B"/>
    <w:multiLevelType w:val="multilevel"/>
    <w:tmpl w:val="60700E86"/>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1EDA50CA"/>
    <w:multiLevelType w:val="hybridMultilevel"/>
    <w:tmpl w:val="297A8382"/>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1FC208A0"/>
    <w:multiLevelType w:val="hybridMultilevel"/>
    <w:tmpl w:val="063A5C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F">
      <w:start w:val="1"/>
      <w:numFmt w:val="decimal"/>
      <w:lvlText w:val="%3."/>
      <w:lvlJc w:val="left"/>
      <w:pPr>
        <w:ind w:left="2160" w:hanging="360"/>
      </w:pPr>
      <w:rPr>
        <w:rFont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20C312BA"/>
    <w:multiLevelType w:val="hybridMultilevel"/>
    <w:tmpl w:val="5594890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21F90FDA"/>
    <w:multiLevelType w:val="hybridMultilevel"/>
    <w:tmpl w:val="BECAE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2CB105C"/>
    <w:multiLevelType w:val="hybridMultilevel"/>
    <w:tmpl w:val="EE141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37F73D2"/>
    <w:multiLevelType w:val="hybridMultilevel"/>
    <w:tmpl w:val="FA729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5446D5E"/>
    <w:multiLevelType w:val="hybridMultilevel"/>
    <w:tmpl w:val="DA7C5EE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271D3964"/>
    <w:multiLevelType w:val="multilevel"/>
    <w:tmpl w:val="EA2896AA"/>
    <w:lvl w:ilvl="0">
      <w:start w:val="4"/>
      <w:numFmt w:val="decimal"/>
      <w:lvlText w:val="%1"/>
      <w:lvlJc w:val="left"/>
      <w:pPr>
        <w:ind w:left="480" w:hanging="48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8" w15:restartNumberingAfterBreak="0">
    <w:nsid w:val="27A5167A"/>
    <w:multiLevelType w:val="hybridMultilevel"/>
    <w:tmpl w:val="1B222A86"/>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9" w15:restartNumberingAfterBreak="0">
    <w:nsid w:val="28D410BE"/>
    <w:multiLevelType w:val="hybridMultilevel"/>
    <w:tmpl w:val="DAE62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292E03A0"/>
    <w:multiLevelType w:val="hybridMultilevel"/>
    <w:tmpl w:val="6FDEF3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2AA81C29"/>
    <w:multiLevelType w:val="hybridMultilevel"/>
    <w:tmpl w:val="2006E910"/>
    <w:lvl w:ilvl="0" w:tplc="18090001">
      <w:start w:val="1"/>
      <w:numFmt w:val="bullet"/>
      <w:lvlText w:val=""/>
      <w:lvlJc w:val="left"/>
      <w:pPr>
        <w:ind w:left="720" w:hanging="360"/>
      </w:pPr>
      <w:rPr>
        <w:rFonts w:ascii="Symbol" w:hAnsi="Symbol"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2" w15:restartNumberingAfterBreak="0">
    <w:nsid w:val="2AFF240A"/>
    <w:multiLevelType w:val="multilevel"/>
    <w:tmpl w:val="9808E62E"/>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3" w15:restartNumberingAfterBreak="0">
    <w:nsid w:val="2B6B67DD"/>
    <w:multiLevelType w:val="multilevel"/>
    <w:tmpl w:val="B7C81CE2"/>
    <w:lvl w:ilvl="0">
      <w:start w:val="4"/>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2BA75D34"/>
    <w:multiLevelType w:val="hybridMultilevel"/>
    <w:tmpl w:val="BD68B87A"/>
    <w:lvl w:ilvl="0" w:tplc="1809000F">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5" w15:restartNumberingAfterBreak="0">
    <w:nsid w:val="2CB315B7"/>
    <w:multiLevelType w:val="hybridMultilevel"/>
    <w:tmpl w:val="7C229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EBF10FD"/>
    <w:multiLevelType w:val="hybridMultilevel"/>
    <w:tmpl w:val="FC76E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1832926"/>
    <w:multiLevelType w:val="hybridMultilevel"/>
    <w:tmpl w:val="8C8AE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1D5007C"/>
    <w:multiLevelType w:val="hybridMultilevel"/>
    <w:tmpl w:val="A9C80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73A5CDD"/>
    <w:multiLevelType w:val="hybridMultilevel"/>
    <w:tmpl w:val="AD6EF4A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0" w15:restartNumberingAfterBreak="0">
    <w:nsid w:val="379926E4"/>
    <w:multiLevelType w:val="hybridMultilevel"/>
    <w:tmpl w:val="7AD6060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F">
      <w:start w:val="1"/>
      <w:numFmt w:val="decimal"/>
      <w:lvlText w:val="%3."/>
      <w:lvlJc w:val="left"/>
      <w:pPr>
        <w:ind w:left="2160" w:hanging="360"/>
      </w:pPr>
      <w:rPr>
        <w:rFont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1" w15:restartNumberingAfterBreak="0">
    <w:nsid w:val="380B43CF"/>
    <w:multiLevelType w:val="multilevel"/>
    <w:tmpl w:val="3FA03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5247B9"/>
    <w:multiLevelType w:val="hybridMultilevel"/>
    <w:tmpl w:val="7A0489C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3" w15:restartNumberingAfterBreak="0">
    <w:nsid w:val="39E82F3D"/>
    <w:multiLevelType w:val="hybridMultilevel"/>
    <w:tmpl w:val="D70A3F76"/>
    <w:lvl w:ilvl="0" w:tplc="1809000F">
      <w:start w:val="1"/>
      <w:numFmt w:val="decimal"/>
      <w:lvlText w:val="%1."/>
      <w:lvlJc w:val="left"/>
      <w:pPr>
        <w:ind w:left="1800" w:hanging="360"/>
      </w:pPr>
    </w:lvl>
    <w:lvl w:ilvl="1" w:tplc="18090019">
      <w:start w:val="1"/>
      <w:numFmt w:val="lowerLetter"/>
      <w:lvlText w:val="%2."/>
      <w:lvlJc w:val="left"/>
      <w:pPr>
        <w:ind w:left="2520" w:hanging="360"/>
      </w:pPr>
    </w:lvl>
    <w:lvl w:ilvl="2" w:tplc="1809001B">
      <w:start w:val="1"/>
      <w:numFmt w:val="lowerRoman"/>
      <w:lvlText w:val="%3."/>
      <w:lvlJc w:val="right"/>
      <w:pPr>
        <w:ind w:left="3240" w:hanging="180"/>
      </w:pPr>
    </w:lvl>
    <w:lvl w:ilvl="3" w:tplc="1809000F" w:tentative="1">
      <w:start w:val="1"/>
      <w:numFmt w:val="decimal"/>
      <w:lvlText w:val="%4."/>
      <w:lvlJc w:val="left"/>
      <w:pPr>
        <w:ind w:left="3960" w:hanging="360"/>
      </w:pPr>
    </w:lvl>
    <w:lvl w:ilvl="4" w:tplc="18090019" w:tentative="1">
      <w:start w:val="1"/>
      <w:numFmt w:val="lowerLetter"/>
      <w:lvlText w:val="%5."/>
      <w:lvlJc w:val="left"/>
      <w:pPr>
        <w:ind w:left="4680" w:hanging="360"/>
      </w:pPr>
    </w:lvl>
    <w:lvl w:ilvl="5" w:tplc="1809001B" w:tentative="1">
      <w:start w:val="1"/>
      <w:numFmt w:val="lowerRoman"/>
      <w:lvlText w:val="%6."/>
      <w:lvlJc w:val="right"/>
      <w:pPr>
        <w:ind w:left="5400" w:hanging="180"/>
      </w:pPr>
    </w:lvl>
    <w:lvl w:ilvl="6" w:tplc="1809000F" w:tentative="1">
      <w:start w:val="1"/>
      <w:numFmt w:val="decimal"/>
      <w:lvlText w:val="%7."/>
      <w:lvlJc w:val="left"/>
      <w:pPr>
        <w:ind w:left="6120" w:hanging="360"/>
      </w:pPr>
    </w:lvl>
    <w:lvl w:ilvl="7" w:tplc="18090019" w:tentative="1">
      <w:start w:val="1"/>
      <w:numFmt w:val="lowerLetter"/>
      <w:lvlText w:val="%8."/>
      <w:lvlJc w:val="left"/>
      <w:pPr>
        <w:ind w:left="6840" w:hanging="360"/>
      </w:pPr>
    </w:lvl>
    <w:lvl w:ilvl="8" w:tplc="1809001B" w:tentative="1">
      <w:start w:val="1"/>
      <w:numFmt w:val="lowerRoman"/>
      <w:lvlText w:val="%9."/>
      <w:lvlJc w:val="right"/>
      <w:pPr>
        <w:ind w:left="7560" w:hanging="180"/>
      </w:pPr>
    </w:lvl>
  </w:abstractNum>
  <w:abstractNum w:abstractNumId="64" w15:restartNumberingAfterBreak="0">
    <w:nsid w:val="39EB1F92"/>
    <w:multiLevelType w:val="hybridMultilevel"/>
    <w:tmpl w:val="9F8681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5" w15:restartNumberingAfterBreak="0">
    <w:nsid w:val="3D477B1E"/>
    <w:multiLevelType w:val="hybridMultilevel"/>
    <w:tmpl w:val="FB72FB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6" w15:restartNumberingAfterBreak="0">
    <w:nsid w:val="3D693787"/>
    <w:multiLevelType w:val="hybridMultilevel"/>
    <w:tmpl w:val="E534AF28"/>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7" w15:restartNumberingAfterBreak="0">
    <w:nsid w:val="3E54596C"/>
    <w:multiLevelType w:val="hybridMultilevel"/>
    <w:tmpl w:val="7FF2E52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8" w15:restartNumberingAfterBreak="0">
    <w:nsid w:val="3E5E5057"/>
    <w:multiLevelType w:val="multilevel"/>
    <w:tmpl w:val="C982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8D5548"/>
    <w:multiLevelType w:val="hybridMultilevel"/>
    <w:tmpl w:val="EDFC9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F4869CE"/>
    <w:multiLevelType w:val="hybridMultilevel"/>
    <w:tmpl w:val="8EF85FB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71" w15:restartNumberingAfterBreak="0">
    <w:nsid w:val="40C63DF3"/>
    <w:multiLevelType w:val="multilevel"/>
    <w:tmpl w:val="C2248828"/>
    <w:lvl w:ilvl="0">
      <w:start w:val="4"/>
      <w:numFmt w:val="decimal"/>
      <w:lvlText w:val="%1"/>
      <w:lvlJc w:val="left"/>
      <w:pPr>
        <w:ind w:left="480" w:hanging="48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2" w15:restartNumberingAfterBreak="0">
    <w:nsid w:val="40D023A3"/>
    <w:multiLevelType w:val="hybridMultilevel"/>
    <w:tmpl w:val="5A805C8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3" w15:restartNumberingAfterBreak="0">
    <w:nsid w:val="414249F2"/>
    <w:multiLevelType w:val="multilevel"/>
    <w:tmpl w:val="179AEC72"/>
    <w:lvl w:ilvl="0">
      <w:start w:val="1"/>
      <w:numFmt w:val="decimal"/>
      <w:pStyle w:val="Heading1"/>
      <w:lvlText w:val="%1."/>
      <w:lvlJc w:val="left"/>
      <w:pPr>
        <w:ind w:left="786"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41521BCE"/>
    <w:multiLevelType w:val="hybridMultilevel"/>
    <w:tmpl w:val="A97697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5" w15:restartNumberingAfterBreak="0">
    <w:nsid w:val="41E41896"/>
    <w:multiLevelType w:val="hybridMultilevel"/>
    <w:tmpl w:val="E3C220E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F">
      <w:start w:val="1"/>
      <w:numFmt w:val="decimal"/>
      <w:lvlText w:val="%3."/>
      <w:lvlJc w:val="left"/>
      <w:pPr>
        <w:ind w:left="2160" w:hanging="360"/>
      </w:pPr>
      <w:rPr>
        <w:rFont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6" w15:restartNumberingAfterBreak="0">
    <w:nsid w:val="42574FD2"/>
    <w:multiLevelType w:val="multilevel"/>
    <w:tmpl w:val="C8109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CF497F"/>
    <w:multiLevelType w:val="hybridMultilevel"/>
    <w:tmpl w:val="4534534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8" w15:restartNumberingAfterBreak="0">
    <w:nsid w:val="469F7201"/>
    <w:multiLevelType w:val="hybridMultilevel"/>
    <w:tmpl w:val="CBF89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7194F1D"/>
    <w:multiLevelType w:val="multilevel"/>
    <w:tmpl w:val="B9EAE71E"/>
    <w:lvl w:ilvl="0">
      <w:start w:val="3"/>
      <w:numFmt w:val="decimal"/>
      <w:lvlText w:val="%1"/>
      <w:lvlJc w:val="left"/>
      <w:pPr>
        <w:ind w:left="1134" w:hanging="1134"/>
      </w:pPr>
      <w:rPr>
        <w:rFonts w:hint="default"/>
      </w:rPr>
    </w:lvl>
    <w:lvl w:ilvl="1">
      <w:start w:val="2"/>
      <w:numFmt w:val="decimal"/>
      <w:lvlText w:val="%1.%2"/>
      <w:lvlJc w:val="left"/>
      <w:pPr>
        <w:ind w:left="1374" w:hanging="1374"/>
      </w:pPr>
      <w:rPr>
        <w:rFonts w:hint="default"/>
      </w:rPr>
    </w:lvl>
    <w:lvl w:ilvl="2">
      <w:start w:val="1"/>
      <w:numFmt w:val="decimal"/>
      <w:lvlText w:val="%1.%2.%3"/>
      <w:lvlJc w:val="left"/>
      <w:pPr>
        <w:ind w:left="1734" w:hanging="1734"/>
      </w:pPr>
      <w:rPr>
        <w:rFonts w:hint="default"/>
      </w:rPr>
    </w:lvl>
    <w:lvl w:ilvl="3">
      <w:start w:val="1"/>
      <w:numFmt w:val="decimal"/>
      <w:lvlText w:val="%1.%2.%3.%4"/>
      <w:lvlJc w:val="left"/>
      <w:pPr>
        <w:ind w:left="1734" w:hanging="1734"/>
      </w:pPr>
      <w:rPr>
        <w:rFonts w:hint="default"/>
      </w:rPr>
    </w:lvl>
    <w:lvl w:ilvl="4">
      <w:start w:val="1"/>
      <w:numFmt w:val="decimal"/>
      <w:lvlText w:val="%1.%2.%3.%4.%5"/>
      <w:lvlJc w:val="left"/>
      <w:pPr>
        <w:ind w:left="2094" w:hanging="2094"/>
      </w:pPr>
      <w:rPr>
        <w:rFonts w:hint="default"/>
      </w:rPr>
    </w:lvl>
    <w:lvl w:ilvl="5">
      <w:start w:val="1"/>
      <w:numFmt w:val="decimal"/>
      <w:lvlText w:val="%1.%2.%3.%4.%5.%6"/>
      <w:lvlJc w:val="left"/>
      <w:pPr>
        <w:ind w:left="2454" w:hanging="2454"/>
      </w:pPr>
      <w:rPr>
        <w:rFonts w:hint="default"/>
      </w:rPr>
    </w:lvl>
    <w:lvl w:ilvl="6">
      <w:start w:val="1"/>
      <w:numFmt w:val="decimal"/>
      <w:lvlText w:val="%1.%2.%3.%4.%5.%6.%7"/>
      <w:lvlJc w:val="left"/>
      <w:pPr>
        <w:ind w:left="2814" w:hanging="2814"/>
      </w:pPr>
      <w:rPr>
        <w:rFonts w:hint="default"/>
      </w:rPr>
    </w:lvl>
    <w:lvl w:ilvl="7">
      <w:start w:val="1"/>
      <w:numFmt w:val="decimal"/>
      <w:lvlText w:val="%1.%2.%3.%4.%5.%6.%7.%8"/>
      <w:lvlJc w:val="left"/>
      <w:pPr>
        <w:ind w:left="2814" w:hanging="2814"/>
      </w:pPr>
      <w:rPr>
        <w:rFonts w:hint="default"/>
      </w:rPr>
    </w:lvl>
    <w:lvl w:ilvl="8">
      <w:start w:val="1"/>
      <w:numFmt w:val="decimal"/>
      <w:lvlText w:val="%1.%2.%3.%4.%5.%6.%7.%8.%9"/>
      <w:lvlJc w:val="left"/>
      <w:pPr>
        <w:ind w:left="3174" w:hanging="3174"/>
      </w:pPr>
      <w:rPr>
        <w:rFonts w:hint="default"/>
      </w:rPr>
    </w:lvl>
  </w:abstractNum>
  <w:abstractNum w:abstractNumId="80" w15:restartNumberingAfterBreak="0">
    <w:nsid w:val="47BF3B8E"/>
    <w:multiLevelType w:val="hybridMultilevel"/>
    <w:tmpl w:val="0A628F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F">
      <w:start w:val="1"/>
      <w:numFmt w:val="decimal"/>
      <w:lvlText w:val="%3."/>
      <w:lvlJc w:val="left"/>
      <w:pPr>
        <w:ind w:left="2160" w:hanging="360"/>
      </w:pPr>
      <w:rPr>
        <w:rFont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1" w15:restartNumberingAfterBreak="0">
    <w:nsid w:val="47EA180E"/>
    <w:multiLevelType w:val="multilevel"/>
    <w:tmpl w:val="29B681B2"/>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82" w15:restartNumberingAfterBreak="0">
    <w:nsid w:val="483C6FB1"/>
    <w:multiLevelType w:val="multilevel"/>
    <w:tmpl w:val="5DE803DC"/>
    <w:lvl w:ilvl="0">
      <w:start w:val="4"/>
      <w:numFmt w:val="decimal"/>
      <w:lvlText w:val="%1"/>
      <w:lvlJc w:val="left"/>
      <w:pPr>
        <w:ind w:left="480" w:hanging="48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3" w15:restartNumberingAfterBreak="0">
    <w:nsid w:val="4C4F26D7"/>
    <w:multiLevelType w:val="hybridMultilevel"/>
    <w:tmpl w:val="9B3A7CBA"/>
    <w:lvl w:ilvl="0" w:tplc="18090001">
      <w:start w:val="1"/>
      <w:numFmt w:val="bullet"/>
      <w:lvlText w:val=""/>
      <w:lvlJc w:val="left"/>
      <w:pPr>
        <w:ind w:left="786" w:hanging="360"/>
      </w:pPr>
      <w:rPr>
        <w:rFonts w:ascii="Symbol" w:hAnsi="Symbol" w:hint="default"/>
      </w:rPr>
    </w:lvl>
    <w:lvl w:ilvl="1" w:tplc="18090003" w:tentative="1">
      <w:start w:val="1"/>
      <w:numFmt w:val="bullet"/>
      <w:lvlText w:val="o"/>
      <w:lvlJc w:val="left"/>
      <w:pPr>
        <w:ind w:left="1506" w:hanging="360"/>
      </w:pPr>
      <w:rPr>
        <w:rFonts w:ascii="Courier New" w:hAnsi="Courier New" w:cs="Courier New" w:hint="default"/>
      </w:rPr>
    </w:lvl>
    <w:lvl w:ilvl="2" w:tplc="18090005" w:tentative="1">
      <w:start w:val="1"/>
      <w:numFmt w:val="bullet"/>
      <w:lvlText w:val=""/>
      <w:lvlJc w:val="left"/>
      <w:pPr>
        <w:ind w:left="2226" w:hanging="360"/>
      </w:pPr>
      <w:rPr>
        <w:rFonts w:ascii="Wingdings" w:hAnsi="Wingdings" w:hint="default"/>
      </w:rPr>
    </w:lvl>
    <w:lvl w:ilvl="3" w:tplc="18090001" w:tentative="1">
      <w:start w:val="1"/>
      <w:numFmt w:val="bullet"/>
      <w:lvlText w:val=""/>
      <w:lvlJc w:val="left"/>
      <w:pPr>
        <w:ind w:left="2946" w:hanging="360"/>
      </w:pPr>
      <w:rPr>
        <w:rFonts w:ascii="Symbol" w:hAnsi="Symbol" w:hint="default"/>
      </w:rPr>
    </w:lvl>
    <w:lvl w:ilvl="4" w:tplc="18090003" w:tentative="1">
      <w:start w:val="1"/>
      <w:numFmt w:val="bullet"/>
      <w:lvlText w:val="o"/>
      <w:lvlJc w:val="left"/>
      <w:pPr>
        <w:ind w:left="3666" w:hanging="360"/>
      </w:pPr>
      <w:rPr>
        <w:rFonts w:ascii="Courier New" w:hAnsi="Courier New" w:cs="Courier New" w:hint="default"/>
      </w:rPr>
    </w:lvl>
    <w:lvl w:ilvl="5" w:tplc="18090005" w:tentative="1">
      <w:start w:val="1"/>
      <w:numFmt w:val="bullet"/>
      <w:lvlText w:val=""/>
      <w:lvlJc w:val="left"/>
      <w:pPr>
        <w:ind w:left="4386" w:hanging="360"/>
      </w:pPr>
      <w:rPr>
        <w:rFonts w:ascii="Wingdings" w:hAnsi="Wingdings" w:hint="default"/>
      </w:rPr>
    </w:lvl>
    <w:lvl w:ilvl="6" w:tplc="18090001" w:tentative="1">
      <w:start w:val="1"/>
      <w:numFmt w:val="bullet"/>
      <w:lvlText w:val=""/>
      <w:lvlJc w:val="left"/>
      <w:pPr>
        <w:ind w:left="5106" w:hanging="360"/>
      </w:pPr>
      <w:rPr>
        <w:rFonts w:ascii="Symbol" w:hAnsi="Symbol" w:hint="default"/>
      </w:rPr>
    </w:lvl>
    <w:lvl w:ilvl="7" w:tplc="18090003" w:tentative="1">
      <w:start w:val="1"/>
      <w:numFmt w:val="bullet"/>
      <w:lvlText w:val="o"/>
      <w:lvlJc w:val="left"/>
      <w:pPr>
        <w:ind w:left="5826" w:hanging="360"/>
      </w:pPr>
      <w:rPr>
        <w:rFonts w:ascii="Courier New" w:hAnsi="Courier New" w:cs="Courier New" w:hint="default"/>
      </w:rPr>
    </w:lvl>
    <w:lvl w:ilvl="8" w:tplc="18090005" w:tentative="1">
      <w:start w:val="1"/>
      <w:numFmt w:val="bullet"/>
      <w:lvlText w:val=""/>
      <w:lvlJc w:val="left"/>
      <w:pPr>
        <w:ind w:left="6546" w:hanging="360"/>
      </w:pPr>
      <w:rPr>
        <w:rFonts w:ascii="Wingdings" w:hAnsi="Wingdings" w:hint="default"/>
      </w:rPr>
    </w:lvl>
  </w:abstractNum>
  <w:abstractNum w:abstractNumId="84" w15:restartNumberingAfterBreak="0">
    <w:nsid w:val="4D4935B2"/>
    <w:multiLevelType w:val="hybridMultilevel"/>
    <w:tmpl w:val="17905FE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5" w15:restartNumberingAfterBreak="0">
    <w:nsid w:val="4E7D4A5F"/>
    <w:multiLevelType w:val="multilevel"/>
    <w:tmpl w:val="B15207C6"/>
    <w:lvl w:ilvl="0">
      <w:start w:val="3"/>
      <w:numFmt w:val="decimal"/>
      <w:lvlText w:val="%1"/>
      <w:lvlJc w:val="left"/>
      <w:pPr>
        <w:ind w:left="0" w:firstLine="0"/>
      </w:pPr>
      <w:rPr>
        <w:rFonts w:hint="default"/>
      </w:rPr>
    </w:lvl>
    <w:lvl w:ilvl="1">
      <w:start w:val="2"/>
      <w:numFmt w:val="decimal"/>
      <w:lvlText w:val="%1.%2"/>
      <w:lvlJc w:val="left"/>
      <w:pPr>
        <w:ind w:left="240" w:hanging="240"/>
      </w:pPr>
      <w:rPr>
        <w:rFonts w:hint="default"/>
      </w:rPr>
    </w:lvl>
    <w:lvl w:ilvl="2">
      <w:start w:val="1"/>
      <w:numFmt w:val="decimal"/>
      <w:lvlText w:val="%1.%2.%3"/>
      <w:lvlJc w:val="left"/>
      <w:pPr>
        <w:ind w:left="600" w:hanging="600"/>
      </w:pPr>
      <w:rPr>
        <w:rFonts w:hint="default"/>
      </w:rPr>
    </w:lvl>
    <w:lvl w:ilvl="3">
      <w:start w:val="1"/>
      <w:numFmt w:val="decimal"/>
      <w:lvlText w:val="%1.%2.%3.%4"/>
      <w:lvlJc w:val="left"/>
      <w:pPr>
        <w:ind w:left="600" w:hanging="600"/>
      </w:pPr>
      <w:rPr>
        <w:rFonts w:hint="default"/>
      </w:rPr>
    </w:lvl>
    <w:lvl w:ilvl="4">
      <w:start w:val="1"/>
      <w:numFmt w:val="decimal"/>
      <w:lvlText w:val="%1.%2.%3.%4.%5"/>
      <w:lvlJc w:val="left"/>
      <w:pPr>
        <w:ind w:left="960" w:hanging="960"/>
      </w:pPr>
      <w:rPr>
        <w:rFonts w:hint="default"/>
      </w:rPr>
    </w:lvl>
    <w:lvl w:ilvl="5">
      <w:start w:val="1"/>
      <w:numFmt w:val="decimal"/>
      <w:lvlText w:val="%1.%2.%3.%4.%5.%6"/>
      <w:lvlJc w:val="left"/>
      <w:pPr>
        <w:ind w:left="1320" w:hanging="1320"/>
      </w:pPr>
      <w:rPr>
        <w:rFonts w:hint="default"/>
      </w:rPr>
    </w:lvl>
    <w:lvl w:ilvl="6">
      <w:start w:val="1"/>
      <w:numFmt w:val="decimal"/>
      <w:lvlText w:val="%1.%2.%3.%4.%5.%6.%7"/>
      <w:lvlJc w:val="left"/>
      <w:pPr>
        <w:ind w:left="1680" w:hanging="1680"/>
      </w:pPr>
      <w:rPr>
        <w:rFonts w:hint="default"/>
      </w:rPr>
    </w:lvl>
    <w:lvl w:ilvl="7">
      <w:start w:val="1"/>
      <w:numFmt w:val="decimal"/>
      <w:lvlText w:val="%1.%2.%3.%4.%5.%6.%7.%8"/>
      <w:lvlJc w:val="left"/>
      <w:pPr>
        <w:ind w:left="1680" w:hanging="1680"/>
      </w:pPr>
      <w:rPr>
        <w:rFonts w:hint="default"/>
      </w:rPr>
    </w:lvl>
    <w:lvl w:ilvl="8">
      <w:start w:val="1"/>
      <w:numFmt w:val="decimal"/>
      <w:lvlText w:val="%1.%2.%3.%4.%5.%6.%7.%8.%9"/>
      <w:lvlJc w:val="left"/>
      <w:pPr>
        <w:ind w:left="2040" w:hanging="2040"/>
      </w:pPr>
      <w:rPr>
        <w:rFonts w:hint="default"/>
      </w:rPr>
    </w:lvl>
  </w:abstractNum>
  <w:abstractNum w:abstractNumId="86" w15:restartNumberingAfterBreak="0">
    <w:nsid w:val="5007588D"/>
    <w:multiLevelType w:val="hybridMultilevel"/>
    <w:tmpl w:val="DF1E45C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87" w15:restartNumberingAfterBreak="0">
    <w:nsid w:val="518F1EE1"/>
    <w:multiLevelType w:val="hybridMultilevel"/>
    <w:tmpl w:val="A608FB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8" w15:restartNumberingAfterBreak="0">
    <w:nsid w:val="522F2E7B"/>
    <w:multiLevelType w:val="hybridMultilevel"/>
    <w:tmpl w:val="B8E4863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89" w15:restartNumberingAfterBreak="0">
    <w:nsid w:val="53837E37"/>
    <w:multiLevelType w:val="hybridMultilevel"/>
    <w:tmpl w:val="CD7A3F9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0" w15:restartNumberingAfterBreak="0">
    <w:nsid w:val="53FA5619"/>
    <w:multiLevelType w:val="hybridMultilevel"/>
    <w:tmpl w:val="9F9E0366"/>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1" w15:restartNumberingAfterBreak="0">
    <w:nsid w:val="544D5CB0"/>
    <w:multiLevelType w:val="hybridMultilevel"/>
    <w:tmpl w:val="34CA9B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2" w15:restartNumberingAfterBreak="0">
    <w:nsid w:val="549C1B7A"/>
    <w:multiLevelType w:val="hybridMultilevel"/>
    <w:tmpl w:val="84CE6E30"/>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3" w15:restartNumberingAfterBreak="0">
    <w:nsid w:val="55AD02D1"/>
    <w:multiLevelType w:val="hybridMultilevel"/>
    <w:tmpl w:val="853842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4" w15:restartNumberingAfterBreak="0">
    <w:nsid w:val="55FA293C"/>
    <w:multiLevelType w:val="hybridMultilevel"/>
    <w:tmpl w:val="5BBA7CF2"/>
    <w:lvl w:ilvl="0" w:tplc="18090001">
      <w:start w:val="1"/>
      <w:numFmt w:val="bullet"/>
      <w:lvlText w:val=""/>
      <w:lvlJc w:val="left"/>
      <w:pPr>
        <w:ind w:left="360" w:hanging="360"/>
      </w:pPr>
      <w:rPr>
        <w:rFonts w:ascii="Symbol" w:hAnsi="Symbol" w:hint="default"/>
      </w:rPr>
    </w:lvl>
    <w:lvl w:ilvl="1" w:tplc="1809000F">
      <w:start w:val="1"/>
      <w:numFmt w:val="decimal"/>
      <w:lvlText w:val="%2."/>
      <w:lvlJc w:val="left"/>
      <w:pPr>
        <w:ind w:left="1080" w:hanging="360"/>
      </w:pPr>
      <w:rPr>
        <w:rFonts w:hint="default"/>
      </w:rPr>
    </w:lvl>
    <w:lvl w:ilvl="2" w:tplc="18090005">
      <w:start w:val="1"/>
      <w:numFmt w:val="bullet"/>
      <w:lvlText w:val=""/>
      <w:lvlJc w:val="left"/>
      <w:pPr>
        <w:ind w:left="1800" w:hanging="360"/>
      </w:pPr>
      <w:rPr>
        <w:rFonts w:ascii="Wingdings" w:hAnsi="Wingdings" w:hint="default"/>
      </w:rPr>
    </w:lvl>
    <w:lvl w:ilvl="3" w:tplc="18090001">
      <w:start w:val="1"/>
      <w:numFmt w:val="bullet"/>
      <w:lvlText w:val=""/>
      <w:lvlJc w:val="left"/>
      <w:pPr>
        <w:ind w:left="2520" w:hanging="360"/>
      </w:pPr>
      <w:rPr>
        <w:rFonts w:ascii="Symbol" w:hAnsi="Symbol" w:hint="default"/>
      </w:rPr>
    </w:lvl>
    <w:lvl w:ilvl="4" w:tplc="18090003">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5" w15:restartNumberingAfterBreak="0">
    <w:nsid w:val="561F2BD4"/>
    <w:multiLevelType w:val="hybridMultilevel"/>
    <w:tmpl w:val="1D62B63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6" w15:restartNumberingAfterBreak="0">
    <w:nsid w:val="56BB0F5B"/>
    <w:multiLevelType w:val="hybridMultilevel"/>
    <w:tmpl w:val="6CF0A292"/>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7" w15:restartNumberingAfterBreak="0">
    <w:nsid w:val="585F6EA7"/>
    <w:multiLevelType w:val="hybridMultilevel"/>
    <w:tmpl w:val="ADB2F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5865705C"/>
    <w:multiLevelType w:val="hybridMultilevel"/>
    <w:tmpl w:val="8336350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9" w15:restartNumberingAfterBreak="0">
    <w:nsid w:val="5CFC7E92"/>
    <w:multiLevelType w:val="hybridMultilevel"/>
    <w:tmpl w:val="06066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5EF364FB"/>
    <w:multiLevelType w:val="multilevel"/>
    <w:tmpl w:val="9B36D2F0"/>
    <w:lvl w:ilvl="0">
      <w:start w:val="4"/>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1" w15:restartNumberingAfterBreak="0">
    <w:nsid w:val="614E3B61"/>
    <w:multiLevelType w:val="hybridMultilevel"/>
    <w:tmpl w:val="512A459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2" w15:restartNumberingAfterBreak="0">
    <w:nsid w:val="620A635B"/>
    <w:multiLevelType w:val="hybridMultilevel"/>
    <w:tmpl w:val="98E04F7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3" w15:restartNumberingAfterBreak="0">
    <w:nsid w:val="6297144E"/>
    <w:multiLevelType w:val="hybridMultilevel"/>
    <w:tmpl w:val="3662DC80"/>
    <w:lvl w:ilvl="0" w:tplc="1809000F">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4" w15:restartNumberingAfterBreak="0">
    <w:nsid w:val="632C5112"/>
    <w:multiLevelType w:val="multilevel"/>
    <w:tmpl w:val="CF4083F2"/>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37D00B7"/>
    <w:multiLevelType w:val="hybridMultilevel"/>
    <w:tmpl w:val="3684C2AC"/>
    <w:lvl w:ilvl="0" w:tplc="1809000F">
      <w:start w:val="1"/>
      <w:numFmt w:val="decimal"/>
      <w:lvlText w:val="%1."/>
      <w:lvlJc w:val="left"/>
      <w:pPr>
        <w:ind w:left="1440" w:hanging="360"/>
      </w:pPr>
    </w:lvl>
    <w:lvl w:ilvl="1" w:tplc="18090019">
      <w:start w:val="1"/>
      <w:numFmt w:val="lowerLetter"/>
      <w:lvlText w:val="%2."/>
      <w:lvlJc w:val="left"/>
      <w:pPr>
        <w:ind w:left="2160" w:hanging="360"/>
      </w:pPr>
    </w:lvl>
    <w:lvl w:ilvl="2" w:tplc="1809001B">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06" w15:restartNumberingAfterBreak="0">
    <w:nsid w:val="63C601E3"/>
    <w:multiLevelType w:val="hybridMultilevel"/>
    <w:tmpl w:val="00EA75BE"/>
    <w:lvl w:ilvl="0" w:tplc="18090001">
      <w:start w:val="1"/>
      <w:numFmt w:val="bullet"/>
      <w:lvlText w:val=""/>
      <w:lvlJc w:val="left"/>
      <w:pPr>
        <w:ind w:left="766" w:hanging="360"/>
      </w:pPr>
      <w:rPr>
        <w:rFonts w:ascii="Symbol" w:hAnsi="Symbol" w:hint="default"/>
      </w:rPr>
    </w:lvl>
    <w:lvl w:ilvl="1" w:tplc="18090003" w:tentative="1">
      <w:start w:val="1"/>
      <w:numFmt w:val="bullet"/>
      <w:lvlText w:val="o"/>
      <w:lvlJc w:val="left"/>
      <w:pPr>
        <w:ind w:left="1486" w:hanging="360"/>
      </w:pPr>
      <w:rPr>
        <w:rFonts w:ascii="Courier New" w:hAnsi="Courier New" w:cs="Courier New" w:hint="default"/>
      </w:rPr>
    </w:lvl>
    <w:lvl w:ilvl="2" w:tplc="18090005" w:tentative="1">
      <w:start w:val="1"/>
      <w:numFmt w:val="bullet"/>
      <w:lvlText w:val=""/>
      <w:lvlJc w:val="left"/>
      <w:pPr>
        <w:ind w:left="2206" w:hanging="360"/>
      </w:pPr>
      <w:rPr>
        <w:rFonts w:ascii="Wingdings" w:hAnsi="Wingdings" w:hint="default"/>
      </w:rPr>
    </w:lvl>
    <w:lvl w:ilvl="3" w:tplc="18090001" w:tentative="1">
      <w:start w:val="1"/>
      <w:numFmt w:val="bullet"/>
      <w:lvlText w:val=""/>
      <w:lvlJc w:val="left"/>
      <w:pPr>
        <w:ind w:left="2926" w:hanging="360"/>
      </w:pPr>
      <w:rPr>
        <w:rFonts w:ascii="Symbol" w:hAnsi="Symbol" w:hint="default"/>
      </w:rPr>
    </w:lvl>
    <w:lvl w:ilvl="4" w:tplc="18090003" w:tentative="1">
      <w:start w:val="1"/>
      <w:numFmt w:val="bullet"/>
      <w:lvlText w:val="o"/>
      <w:lvlJc w:val="left"/>
      <w:pPr>
        <w:ind w:left="3646" w:hanging="360"/>
      </w:pPr>
      <w:rPr>
        <w:rFonts w:ascii="Courier New" w:hAnsi="Courier New" w:cs="Courier New" w:hint="default"/>
      </w:rPr>
    </w:lvl>
    <w:lvl w:ilvl="5" w:tplc="18090005" w:tentative="1">
      <w:start w:val="1"/>
      <w:numFmt w:val="bullet"/>
      <w:lvlText w:val=""/>
      <w:lvlJc w:val="left"/>
      <w:pPr>
        <w:ind w:left="4366" w:hanging="360"/>
      </w:pPr>
      <w:rPr>
        <w:rFonts w:ascii="Wingdings" w:hAnsi="Wingdings" w:hint="default"/>
      </w:rPr>
    </w:lvl>
    <w:lvl w:ilvl="6" w:tplc="18090001" w:tentative="1">
      <w:start w:val="1"/>
      <w:numFmt w:val="bullet"/>
      <w:lvlText w:val=""/>
      <w:lvlJc w:val="left"/>
      <w:pPr>
        <w:ind w:left="5086" w:hanging="360"/>
      </w:pPr>
      <w:rPr>
        <w:rFonts w:ascii="Symbol" w:hAnsi="Symbol" w:hint="default"/>
      </w:rPr>
    </w:lvl>
    <w:lvl w:ilvl="7" w:tplc="18090003" w:tentative="1">
      <w:start w:val="1"/>
      <w:numFmt w:val="bullet"/>
      <w:lvlText w:val="o"/>
      <w:lvlJc w:val="left"/>
      <w:pPr>
        <w:ind w:left="5806" w:hanging="360"/>
      </w:pPr>
      <w:rPr>
        <w:rFonts w:ascii="Courier New" w:hAnsi="Courier New" w:cs="Courier New" w:hint="default"/>
      </w:rPr>
    </w:lvl>
    <w:lvl w:ilvl="8" w:tplc="18090005" w:tentative="1">
      <w:start w:val="1"/>
      <w:numFmt w:val="bullet"/>
      <w:lvlText w:val=""/>
      <w:lvlJc w:val="left"/>
      <w:pPr>
        <w:ind w:left="6526" w:hanging="360"/>
      </w:pPr>
      <w:rPr>
        <w:rFonts w:ascii="Wingdings" w:hAnsi="Wingdings" w:hint="default"/>
      </w:rPr>
    </w:lvl>
  </w:abstractNum>
  <w:abstractNum w:abstractNumId="107" w15:restartNumberingAfterBreak="0">
    <w:nsid w:val="63CC5F97"/>
    <w:multiLevelType w:val="hybridMultilevel"/>
    <w:tmpl w:val="EF3C55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8" w15:restartNumberingAfterBreak="0">
    <w:nsid w:val="63E229FB"/>
    <w:multiLevelType w:val="hybridMultilevel"/>
    <w:tmpl w:val="7D1E5F80"/>
    <w:lvl w:ilvl="0" w:tplc="18090001">
      <w:start w:val="1"/>
      <w:numFmt w:val="bullet"/>
      <w:lvlText w:val=""/>
      <w:lvlJc w:val="left"/>
      <w:pPr>
        <w:ind w:left="360" w:hanging="360"/>
      </w:pPr>
      <w:rPr>
        <w:rFonts w:ascii="Symbol" w:hAnsi="Symbol" w:hint="default"/>
      </w:rPr>
    </w:lvl>
    <w:lvl w:ilvl="1" w:tplc="18090003">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start w:val="1"/>
      <w:numFmt w:val="bullet"/>
      <w:lvlText w:val=""/>
      <w:lvlJc w:val="left"/>
      <w:pPr>
        <w:ind w:left="2520" w:hanging="360"/>
      </w:pPr>
      <w:rPr>
        <w:rFonts w:ascii="Symbol" w:hAnsi="Symbol" w:hint="default"/>
      </w:rPr>
    </w:lvl>
    <w:lvl w:ilvl="4" w:tplc="18090003">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09" w15:restartNumberingAfterBreak="0">
    <w:nsid w:val="656C3BC4"/>
    <w:multiLevelType w:val="multilevel"/>
    <w:tmpl w:val="3806B388"/>
    <w:lvl w:ilvl="0">
      <w:start w:val="6"/>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0" w15:restartNumberingAfterBreak="0">
    <w:nsid w:val="65B773DC"/>
    <w:multiLevelType w:val="multilevel"/>
    <w:tmpl w:val="3B64DCCE"/>
    <w:lvl w:ilvl="0">
      <w:start w:val="7"/>
      <w:numFmt w:val="decimal"/>
      <w:lvlText w:val="%1"/>
      <w:lvlJc w:val="left"/>
      <w:pPr>
        <w:ind w:left="456" w:hanging="456"/>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3348" w:hanging="108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976" w:hanging="1440"/>
      </w:pPr>
      <w:rPr>
        <w:rFonts w:hint="default"/>
      </w:rPr>
    </w:lvl>
    <w:lvl w:ilvl="5">
      <w:start w:val="1"/>
      <w:numFmt w:val="decimal"/>
      <w:lvlText w:val="%1.%2.%3.%4.%5.%6"/>
      <w:lvlJc w:val="left"/>
      <w:pPr>
        <w:ind w:left="7470" w:hanging="1800"/>
      </w:pPr>
      <w:rPr>
        <w:rFonts w:hint="default"/>
      </w:rPr>
    </w:lvl>
    <w:lvl w:ilvl="6">
      <w:start w:val="1"/>
      <w:numFmt w:val="decimal"/>
      <w:lvlText w:val="%1.%2.%3.%4.%5.%6.%7"/>
      <w:lvlJc w:val="left"/>
      <w:pPr>
        <w:ind w:left="8964" w:hanging="2160"/>
      </w:pPr>
      <w:rPr>
        <w:rFonts w:hint="default"/>
      </w:rPr>
    </w:lvl>
    <w:lvl w:ilvl="7">
      <w:start w:val="1"/>
      <w:numFmt w:val="decimal"/>
      <w:lvlText w:val="%1.%2.%3.%4.%5.%6.%7.%8"/>
      <w:lvlJc w:val="left"/>
      <w:pPr>
        <w:ind w:left="10098" w:hanging="2160"/>
      </w:pPr>
      <w:rPr>
        <w:rFonts w:hint="default"/>
      </w:rPr>
    </w:lvl>
    <w:lvl w:ilvl="8">
      <w:start w:val="1"/>
      <w:numFmt w:val="decimal"/>
      <w:lvlText w:val="%1.%2.%3.%4.%5.%6.%7.%8.%9"/>
      <w:lvlJc w:val="left"/>
      <w:pPr>
        <w:ind w:left="11592" w:hanging="2520"/>
      </w:pPr>
      <w:rPr>
        <w:rFonts w:hint="default"/>
      </w:rPr>
    </w:lvl>
  </w:abstractNum>
  <w:abstractNum w:abstractNumId="111" w15:restartNumberingAfterBreak="0">
    <w:nsid w:val="65D6046D"/>
    <w:multiLevelType w:val="hybridMultilevel"/>
    <w:tmpl w:val="15129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631245D"/>
    <w:multiLevelType w:val="hybridMultilevel"/>
    <w:tmpl w:val="59767B4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13" w15:restartNumberingAfterBreak="0">
    <w:nsid w:val="66353B09"/>
    <w:multiLevelType w:val="hybridMultilevel"/>
    <w:tmpl w:val="11789D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4" w15:restartNumberingAfterBreak="0">
    <w:nsid w:val="66A63B3E"/>
    <w:multiLevelType w:val="multilevel"/>
    <w:tmpl w:val="D0469D66"/>
    <w:lvl w:ilvl="0">
      <w:start w:val="4"/>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5" w15:restartNumberingAfterBreak="0">
    <w:nsid w:val="67F03B31"/>
    <w:multiLevelType w:val="hybridMultilevel"/>
    <w:tmpl w:val="08F619B4"/>
    <w:lvl w:ilvl="0" w:tplc="18090001">
      <w:start w:val="1"/>
      <w:numFmt w:val="bullet"/>
      <w:lvlText w:val=""/>
      <w:lvlJc w:val="left"/>
      <w:pPr>
        <w:ind w:left="360" w:hanging="360"/>
      </w:pPr>
      <w:rPr>
        <w:rFonts w:ascii="Symbol" w:hAnsi="Symbol" w:hint="default"/>
      </w:rPr>
    </w:lvl>
    <w:lvl w:ilvl="1" w:tplc="1809000F">
      <w:start w:val="1"/>
      <w:numFmt w:val="decimal"/>
      <w:lvlText w:val="%2."/>
      <w:lvlJc w:val="left"/>
      <w:pPr>
        <w:ind w:left="1080" w:hanging="360"/>
      </w:pPr>
      <w:rPr>
        <w:rFonts w:hint="default"/>
      </w:rPr>
    </w:lvl>
    <w:lvl w:ilvl="2" w:tplc="18090005">
      <w:start w:val="1"/>
      <w:numFmt w:val="bullet"/>
      <w:lvlText w:val=""/>
      <w:lvlJc w:val="left"/>
      <w:pPr>
        <w:ind w:left="1800" w:hanging="360"/>
      </w:pPr>
      <w:rPr>
        <w:rFonts w:ascii="Wingdings" w:hAnsi="Wingdings" w:hint="default"/>
      </w:rPr>
    </w:lvl>
    <w:lvl w:ilvl="3" w:tplc="18090001">
      <w:start w:val="1"/>
      <w:numFmt w:val="bullet"/>
      <w:lvlText w:val=""/>
      <w:lvlJc w:val="left"/>
      <w:pPr>
        <w:ind w:left="2520" w:hanging="360"/>
      </w:pPr>
      <w:rPr>
        <w:rFonts w:ascii="Symbol" w:hAnsi="Symbol" w:hint="default"/>
      </w:rPr>
    </w:lvl>
    <w:lvl w:ilvl="4" w:tplc="18090003">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16" w15:restartNumberingAfterBreak="0">
    <w:nsid w:val="69425F77"/>
    <w:multiLevelType w:val="hybridMultilevel"/>
    <w:tmpl w:val="504835D8"/>
    <w:lvl w:ilvl="0" w:tplc="18090001">
      <w:start w:val="1"/>
      <w:numFmt w:val="bullet"/>
      <w:lvlText w:val=""/>
      <w:lvlJc w:val="left"/>
      <w:pPr>
        <w:ind w:left="766" w:hanging="360"/>
      </w:pPr>
      <w:rPr>
        <w:rFonts w:ascii="Symbol" w:hAnsi="Symbol" w:hint="default"/>
      </w:rPr>
    </w:lvl>
    <w:lvl w:ilvl="1" w:tplc="18090003">
      <w:start w:val="1"/>
      <w:numFmt w:val="bullet"/>
      <w:lvlText w:val="o"/>
      <w:lvlJc w:val="left"/>
      <w:pPr>
        <w:ind w:left="1486" w:hanging="360"/>
      </w:pPr>
      <w:rPr>
        <w:rFonts w:ascii="Courier New" w:hAnsi="Courier New" w:cs="Courier New" w:hint="default"/>
      </w:rPr>
    </w:lvl>
    <w:lvl w:ilvl="2" w:tplc="18090005" w:tentative="1">
      <w:start w:val="1"/>
      <w:numFmt w:val="bullet"/>
      <w:lvlText w:val=""/>
      <w:lvlJc w:val="left"/>
      <w:pPr>
        <w:ind w:left="2206" w:hanging="360"/>
      </w:pPr>
      <w:rPr>
        <w:rFonts w:ascii="Wingdings" w:hAnsi="Wingdings" w:hint="default"/>
      </w:rPr>
    </w:lvl>
    <w:lvl w:ilvl="3" w:tplc="18090001" w:tentative="1">
      <w:start w:val="1"/>
      <w:numFmt w:val="bullet"/>
      <w:lvlText w:val=""/>
      <w:lvlJc w:val="left"/>
      <w:pPr>
        <w:ind w:left="2926" w:hanging="360"/>
      </w:pPr>
      <w:rPr>
        <w:rFonts w:ascii="Symbol" w:hAnsi="Symbol" w:hint="default"/>
      </w:rPr>
    </w:lvl>
    <w:lvl w:ilvl="4" w:tplc="18090003" w:tentative="1">
      <w:start w:val="1"/>
      <w:numFmt w:val="bullet"/>
      <w:lvlText w:val="o"/>
      <w:lvlJc w:val="left"/>
      <w:pPr>
        <w:ind w:left="3646" w:hanging="360"/>
      </w:pPr>
      <w:rPr>
        <w:rFonts w:ascii="Courier New" w:hAnsi="Courier New" w:cs="Courier New" w:hint="default"/>
      </w:rPr>
    </w:lvl>
    <w:lvl w:ilvl="5" w:tplc="18090005" w:tentative="1">
      <w:start w:val="1"/>
      <w:numFmt w:val="bullet"/>
      <w:lvlText w:val=""/>
      <w:lvlJc w:val="left"/>
      <w:pPr>
        <w:ind w:left="4366" w:hanging="360"/>
      </w:pPr>
      <w:rPr>
        <w:rFonts w:ascii="Wingdings" w:hAnsi="Wingdings" w:hint="default"/>
      </w:rPr>
    </w:lvl>
    <w:lvl w:ilvl="6" w:tplc="18090001" w:tentative="1">
      <w:start w:val="1"/>
      <w:numFmt w:val="bullet"/>
      <w:lvlText w:val=""/>
      <w:lvlJc w:val="left"/>
      <w:pPr>
        <w:ind w:left="5086" w:hanging="360"/>
      </w:pPr>
      <w:rPr>
        <w:rFonts w:ascii="Symbol" w:hAnsi="Symbol" w:hint="default"/>
      </w:rPr>
    </w:lvl>
    <w:lvl w:ilvl="7" w:tplc="18090003" w:tentative="1">
      <w:start w:val="1"/>
      <w:numFmt w:val="bullet"/>
      <w:lvlText w:val="o"/>
      <w:lvlJc w:val="left"/>
      <w:pPr>
        <w:ind w:left="5806" w:hanging="360"/>
      </w:pPr>
      <w:rPr>
        <w:rFonts w:ascii="Courier New" w:hAnsi="Courier New" w:cs="Courier New" w:hint="default"/>
      </w:rPr>
    </w:lvl>
    <w:lvl w:ilvl="8" w:tplc="18090005" w:tentative="1">
      <w:start w:val="1"/>
      <w:numFmt w:val="bullet"/>
      <w:lvlText w:val=""/>
      <w:lvlJc w:val="left"/>
      <w:pPr>
        <w:ind w:left="6526" w:hanging="360"/>
      </w:pPr>
      <w:rPr>
        <w:rFonts w:ascii="Wingdings" w:hAnsi="Wingdings" w:hint="default"/>
      </w:rPr>
    </w:lvl>
  </w:abstractNum>
  <w:abstractNum w:abstractNumId="117" w15:restartNumberingAfterBreak="0">
    <w:nsid w:val="6A1B679F"/>
    <w:multiLevelType w:val="hybridMultilevel"/>
    <w:tmpl w:val="2AEE64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8" w15:restartNumberingAfterBreak="0">
    <w:nsid w:val="6AD00AB0"/>
    <w:multiLevelType w:val="hybridMultilevel"/>
    <w:tmpl w:val="B9B848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9" w15:restartNumberingAfterBreak="0">
    <w:nsid w:val="700D03C2"/>
    <w:multiLevelType w:val="hybridMultilevel"/>
    <w:tmpl w:val="091A762E"/>
    <w:lvl w:ilvl="0" w:tplc="B2DC5A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00D7F79"/>
    <w:multiLevelType w:val="hybridMultilevel"/>
    <w:tmpl w:val="3932B5C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1" w15:restartNumberingAfterBreak="0">
    <w:nsid w:val="729625DE"/>
    <w:multiLevelType w:val="hybridMultilevel"/>
    <w:tmpl w:val="ECF2A6C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2" w15:restartNumberingAfterBreak="0">
    <w:nsid w:val="72DF2A2A"/>
    <w:multiLevelType w:val="hybridMultilevel"/>
    <w:tmpl w:val="B16C10C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3" w15:restartNumberingAfterBreak="0">
    <w:nsid w:val="73210B18"/>
    <w:multiLevelType w:val="hybridMultilevel"/>
    <w:tmpl w:val="86C018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4" w15:restartNumberingAfterBreak="0">
    <w:nsid w:val="73276A12"/>
    <w:multiLevelType w:val="multilevel"/>
    <w:tmpl w:val="EE68AC60"/>
    <w:lvl w:ilvl="0">
      <w:start w:val="3"/>
      <w:numFmt w:val="decimal"/>
      <w:lvlText w:val="%1"/>
      <w:lvlJc w:val="left"/>
      <w:pPr>
        <w:ind w:left="480" w:hanging="480"/>
      </w:pPr>
      <w:rPr>
        <w:rFonts w:hint="default"/>
      </w:rPr>
    </w:lvl>
    <w:lvl w:ilvl="1">
      <w:start w:val="2"/>
      <w:numFmt w:val="decimal"/>
      <w:lvlText w:val="%1.%2"/>
      <w:lvlJc w:val="left"/>
      <w:pPr>
        <w:ind w:left="1854" w:hanging="720"/>
      </w:pPr>
      <w:rPr>
        <w:rFonts w:hint="default"/>
      </w:rPr>
    </w:lvl>
    <w:lvl w:ilvl="2">
      <w:start w:val="1"/>
      <w:numFmt w:val="decimal"/>
      <w:lvlText w:val="%1.%2.%3"/>
      <w:lvlJc w:val="left"/>
      <w:pPr>
        <w:ind w:left="3348" w:hanging="108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976" w:hanging="1440"/>
      </w:pPr>
      <w:rPr>
        <w:rFonts w:hint="default"/>
      </w:rPr>
    </w:lvl>
    <w:lvl w:ilvl="5">
      <w:start w:val="1"/>
      <w:numFmt w:val="decimal"/>
      <w:lvlText w:val="%1.%2.%3.%4.%5.%6"/>
      <w:lvlJc w:val="left"/>
      <w:pPr>
        <w:ind w:left="7470" w:hanging="1800"/>
      </w:pPr>
      <w:rPr>
        <w:rFonts w:hint="default"/>
      </w:rPr>
    </w:lvl>
    <w:lvl w:ilvl="6">
      <w:start w:val="1"/>
      <w:numFmt w:val="decimal"/>
      <w:lvlText w:val="%1.%2.%3.%4.%5.%6.%7"/>
      <w:lvlJc w:val="left"/>
      <w:pPr>
        <w:ind w:left="8964" w:hanging="2160"/>
      </w:pPr>
      <w:rPr>
        <w:rFonts w:hint="default"/>
      </w:rPr>
    </w:lvl>
    <w:lvl w:ilvl="7">
      <w:start w:val="1"/>
      <w:numFmt w:val="decimal"/>
      <w:lvlText w:val="%1.%2.%3.%4.%5.%6.%7.%8"/>
      <w:lvlJc w:val="left"/>
      <w:pPr>
        <w:ind w:left="10098" w:hanging="2160"/>
      </w:pPr>
      <w:rPr>
        <w:rFonts w:hint="default"/>
      </w:rPr>
    </w:lvl>
    <w:lvl w:ilvl="8">
      <w:start w:val="1"/>
      <w:numFmt w:val="decimal"/>
      <w:lvlText w:val="%1.%2.%3.%4.%5.%6.%7.%8.%9"/>
      <w:lvlJc w:val="left"/>
      <w:pPr>
        <w:ind w:left="11592" w:hanging="2520"/>
      </w:pPr>
      <w:rPr>
        <w:rFonts w:hint="default"/>
      </w:rPr>
    </w:lvl>
  </w:abstractNum>
  <w:abstractNum w:abstractNumId="125" w15:restartNumberingAfterBreak="0">
    <w:nsid w:val="74BE7B40"/>
    <w:multiLevelType w:val="hybridMultilevel"/>
    <w:tmpl w:val="4D0E836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6" w15:restartNumberingAfterBreak="0">
    <w:nsid w:val="75063DC0"/>
    <w:multiLevelType w:val="hybridMultilevel"/>
    <w:tmpl w:val="7236F0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7" w15:restartNumberingAfterBreak="0">
    <w:nsid w:val="77A66A28"/>
    <w:multiLevelType w:val="hybridMultilevel"/>
    <w:tmpl w:val="88268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88C68B2"/>
    <w:multiLevelType w:val="multilevel"/>
    <w:tmpl w:val="1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9" w15:restartNumberingAfterBreak="0">
    <w:nsid w:val="79340533"/>
    <w:multiLevelType w:val="multilevel"/>
    <w:tmpl w:val="60700E86"/>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0" w15:restartNumberingAfterBreak="0">
    <w:nsid w:val="7AF13342"/>
    <w:multiLevelType w:val="hybridMultilevel"/>
    <w:tmpl w:val="6E926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B717467"/>
    <w:multiLevelType w:val="hybridMultilevel"/>
    <w:tmpl w:val="EE1C2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C0C2D14"/>
    <w:multiLevelType w:val="hybridMultilevel"/>
    <w:tmpl w:val="3098AD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3" w15:restartNumberingAfterBreak="0">
    <w:nsid w:val="7C650871"/>
    <w:multiLevelType w:val="hybridMultilevel"/>
    <w:tmpl w:val="11AAFAB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F">
      <w:start w:val="1"/>
      <w:numFmt w:val="decimal"/>
      <w:lvlText w:val="%3."/>
      <w:lvlJc w:val="left"/>
      <w:pPr>
        <w:ind w:left="2160" w:hanging="360"/>
      </w:pPr>
      <w:rPr>
        <w:rFont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4" w15:restartNumberingAfterBreak="0">
    <w:nsid w:val="7FF40F85"/>
    <w:multiLevelType w:val="hybridMultilevel"/>
    <w:tmpl w:val="473C6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24"/>
  </w:num>
  <w:num w:numId="3">
    <w:abstractNumId w:val="126"/>
  </w:num>
  <w:num w:numId="4">
    <w:abstractNumId w:val="62"/>
  </w:num>
  <w:num w:numId="5">
    <w:abstractNumId w:val="128"/>
  </w:num>
  <w:num w:numId="6">
    <w:abstractNumId w:val="77"/>
  </w:num>
  <w:num w:numId="7">
    <w:abstractNumId w:val="42"/>
  </w:num>
  <w:num w:numId="8">
    <w:abstractNumId w:val="98"/>
  </w:num>
  <w:num w:numId="9">
    <w:abstractNumId w:val="113"/>
  </w:num>
  <w:num w:numId="10">
    <w:abstractNumId w:val="108"/>
  </w:num>
  <w:num w:numId="11">
    <w:abstractNumId w:val="101"/>
  </w:num>
  <w:num w:numId="12">
    <w:abstractNumId w:val="67"/>
  </w:num>
  <w:num w:numId="13">
    <w:abstractNumId w:val="22"/>
  </w:num>
  <w:num w:numId="14">
    <w:abstractNumId w:val="107"/>
  </w:num>
  <w:num w:numId="15">
    <w:abstractNumId w:val="125"/>
  </w:num>
  <w:num w:numId="16">
    <w:abstractNumId w:val="95"/>
  </w:num>
  <w:num w:numId="17">
    <w:abstractNumId w:val="1"/>
  </w:num>
  <w:num w:numId="18">
    <w:abstractNumId w:val="120"/>
  </w:num>
  <w:num w:numId="19">
    <w:abstractNumId w:val="129"/>
  </w:num>
  <w:num w:numId="20">
    <w:abstractNumId w:val="39"/>
  </w:num>
  <w:num w:numId="21">
    <w:abstractNumId w:val="5"/>
  </w:num>
  <w:num w:numId="22">
    <w:abstractNumId w:val="40"/>
  </w:num>
  <w:num w:numId="23">
    <w:abstractNumId w:val="66"/>
  </w:num>
  <w:num w:numId="24">
    <w:abstractNumId w:val="36"/>
  </w:num>
  <w:num w:numId="25">
    <w:abstractNumId w:val="96"/>
  </w:num>
  <w:num w:numId="26">
    <w:abstractNumId w:val="2"/>
  </w:num>
  <w:num w:numId="27">
    <w:abstractNumId w:val="105"/>
  </w:num>
  <w:num w:numId="28">
    <w:abstractNumId w:val="92"/>
  </w:num>
  <w:num w:numId="29">
    <w:abstractNumId w:val="94"/>
  </w:num>
  <w:num w:numId="30">
    <w:abstractNumId w:val="115"/>
  </w:num>
  <w:num w:numId="31">
    <w:abstractNumId w:val="54"/>
  </w:num>
  <w:num w:numId="32">
    <w:abstractNumId w:val="20"/>
  </w:num>
  <w:num w:numId="33">
    <w:abstractNumId w:val="103"/>
  </w:num>
  <w:num w:numId="34">
    <w:abstractNumId w:val="41"/>
  </w:num>
  <w:num w:numId="35">
    <w:abstractNumId w:val="75"/>
  </w:num>
  <w:num w:numId="36">
    <w:abstractNumId w:val="8"/>
  </w:num>
  <w:num w:numId="37">
    <w:abstractNumId w:val="133"/>
  </w:num>
  <w:num w:numId="38">
    <w:abstractNumId w:val="63"/>
  </w:num>
  <w:num w:numId="39">
    <w:abstractNumId w:val="7"/>
  </w:num>
  <w:num w:numId="40">
    <w:abstractNumId w:val="88"/>
  </w:num>
  <w:num w:numId="41">
    <w:abstractNumId w:val="80"/>
  </w:num>
  <w:num w:numId="42">
    <w:abstractNumId w:val="60"/>
  </w:num>
  <w:num w:numId="43">
    <w:abstractNumId w:val="27"/>
  </w:num>
  <w:num w:numId="44">
    <w:abstractNumId w:val="90"/>
  </w:num>
  <w:num w:numId="45">
    <w:abstractNumId w:val="73"/>
  </w:num>
  <w:num w:numId="46">
    <w:abstractNumId w:val="118"/>
  </w:num>
  <w:num w:numId="47">
    <w:abstractNumId w:val="28"/>
  </w:num>
  <w:num w:numId="48">
    <w:abstractNumId w:val="72"/>
  </w:num>
  <w:num w:numId="49">
    <w:abstractNumId w:val="83"/>
  </w:num>
  <w:num w:numId="50">
    <w:abstractNumId w:val="121"/>
  </w:num>
  <w:num w:numId="51">
    <w:abstractNumId w:val="14"/>
  </w:num>
  <w:num w:numId="52">
    <w:abstractNumId w:val="73"/>
  </w:num>
  <w:num w:numId="53">
    <w:abstractNumId w:val="117"/>
  </w:num>
  <w:num w:numId="54">
    <w:abstractNumId w:val="25"/>
  </w:num>
  <w:num w:numId="55">
    <w:abstractNumId w:val="17"/>
  </w:num>
  <w:num w:numId="56">
    <w:abstractNumId w:val="102"/>
  </w:num>
  <w:num w:numId="57">
    <w:abstractNumId w:val="33"/>
  </w:num>
  <w:num w:numId="58">
    <w:abstractNumId w:val="112"/>
  </w:num>
  <w:num w:numId="59">
    <w:abstractNumId w:val="106"/>
  </w:num>
  <w:num w:numId="60">
    <w:abstractNumId w:val="123"/>
  </w:num>
  <w:num w:numId="61">
    <w:abstractNumId w:val="29"/>
  </w:num>
  <w:num w:numId="62">
    <w:abstractNumId w:val="21"/>
  </w:num>
  <w:num w:numId="63">
    <w:abstractNumId w:val="74"/>
  </w:num>
  <w:num w:numId="64">
    <w:abstractNumId w:val="91"/>
  </w:num>
  <w:num w:numId="65">
    <w:abstractNumId w:val="64"/>
  </w:num>
  <w:num w:numId="66">
    <w:abstractNumId w:val="116"/>
  </w:num>
  <w:num w:numId="67">
    <w:abstractNumId w:val="93"/>
  </w:num>
  <w:num w:numId="68">
    <w:abstractNumId w:val="68"/>
  </w:num>
  <w:num w:numId="69">
    <w:abstractNumId w:val="76"/>
  </w:num>
  <w:num w:numId="70">
    <w:abstractNumId w:val="11"/>
  </w:num>
  <w:num w:numId="71">
    <w:abstractNumId w:val="61"/>
  </w:num>
  <w:num w:numId="72">
    <w:abstractNumId w:val="59"/>
  </w:num>
  <w:num w:numId="73">
    <w:abstractNumId w:val="49"/>
  </w:num>
  <w:num w:numId="74">
    <w:abstractNumId w:val="13"/>
  </w:num>
  <w:num w:numId="75">
    <w:abstractNumId w:val="35"/>
  </w:num>
  <w:num w:numId="76">
    <w:abstractNumId w:val="50"/>
  </w:num>
  <w:num w:numId="77">
    <w:abstractNumId w:val="12"/>
  </w:num>
  <w:num w:numId="78">
    <w:abstractNumId w:val="132"/>
  </w:num>
  <w:num w:numId="79">
    <w:abstractNumId w:val="84"/>
  </w:num>
  <w:num w:numId="80">
    <w:abstractNumId w:val="48"/>
  </w:num>
  <w:num w:numId="81">
    <w:abstractNumId w:val="122"/>
  </w:num>
  <w:num w:numId="82">
    <w:abstractNumId w:val="65"/>
  </w:num>
  <w:num w:numId="83">
    <w:abstractNumId w:val="89"/>
  </w:num>
  <w:num w:numId="84">
    <w:abstractNumId w:val="87"/>
  </w:num>
  <w:num w:numId="85">
    <w:abstractNumId w:val="26"/>
  </w:num>
  <w:num w:numId="86">
    <w:abstractNumId w:val="46"/>
  </w:num>
  <w:num w:numId="87">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9"/>
  </w:num>
  <w:num w:numId="91">
    <w:abstractNumId w:val="0"/>
    <w:lvlOverride w:ilvl="0">
      <w:lvl w:ilvl="0">
        <w:numFmt w:val="bullet"/>
        <w:lvlText w:val=""/>
        <w:legacy w:legacy="1" w:legacySpace="0" w:legacyIndent="0"/>
        <w:lvlJc w:val="left"/>
        <w:rPr>
          <w:rFonts w:ascii="Symbol" w:hAnsi="Symbol" w:hint="default"/>
        </w:rPr>
      </w:lvl>
    </w:lvlOverride>
  </w:num>
  <w:num w:numId="92">
    <w:abstractNumId w:val="34"/>
  </w:num>
  <w:num w:numId="93">
    <w:abstractNumId w:val="43"/>
  </w:num>
  <w:num w:numId="94">
    <w:abstractNumId w:val="44"/>
  </w:num>
  <w:num w:numId="95">
    <w:abstractNumId w:val="97"/>
  </w:num>
  <w:num w:numId="96">
    <w:abstractNumId w:val="111"/>
  </w:num>
  <w:num w:numId="97">
    <w:abstractNumId w:val="15"/>
  </w:num>
  <w:num w:numId="98">
    <w:abstractNumId w:val="127"/>
  </w:num>
  <w:num w:numId="99">
    <w:abstractNumId w:val="57"/>
  </w:num>
  <w:num w:numId="100">
    <w:abstractNumId w:val="37"/>
  </w:num>
  <w:num w:numId="101">
    <w:abstractNumId w:val="134"/>
  </w:num>
  <w:num w:numId="102">
    <w:abstractNumId w:val="56"/>
  </w:num>
  <w:num w:numId="103">
    <w:abstractNumId w:val="4"/>
  </w:num>
  <w:num w:numId="104">
    <w:abstractNumId w:val="18"/>
  </w:num>
  <w:num w:numId="105">
    <w:abstractNumId w:val="6"/>
  </w:num>
  <w:num w:numId="106">
    <w:abstractNumId w:val="78"/>
  </w:num>
  <w:num w:numId="107">
    <w:abstractNumId w:val="55"/>
  </w:num>
  <w:num w:numId="108">
    <w:abstractNumId w:val="69"/>
  </w:num>
  <w:num w:numId="109">
    <w:abstractNumId w:val="109"/>
  </w:num>
  <w:num w:numId="110">
    <w:abstractNumId w:val="130"/>
  </w:num>
  <w:num w:numId="111">
    <w:abstractNumId w:val="30"/>
  </w:num>
  <w:num w:numId="112">
    <w:abstractNumId w:val="104"/>
  </w:num>
  <w:num w:numId="113">
    <w:abstractNumId w:val="110"/>
  </w:num>
  <w:num w:numId="114">
    <w:abstractNumId w:val="52"/>
  </w:num>
  <w:num w:numId="115">
    <w:abstractNumId w:val="32"/>
  </w:num>
  <w:num w:numId="116">
    <w:abstractNumId w:val="58"/>
  </w:num>
  <w:num w:numId="117">
    <w:abstractNumId w:val="23"/>
  </w:num>
  <w:num w:numId="118">
    <w:abstractNumId w:val="99"/>
  </w:num>
  <w:num w:numId="119">
    <w:abstractNumId w:val="131"/>
  </w:num>
  <w:num w:numId="120">
    <w:abstractNumId w:val="119"/>
  </w:num>
  <w:num w:numId="121">
    <w:abstractNumId w:val="100"/>
  </w:num>
  <w:num w:numId="122">
    <w:abstractNumId w:val="82"/>
  </w:num>
  <w:num w:numId="123">
    <w:abstractNumId w:val="47"/>
  </w:num>
  <w:num w:numId="124">
    <w:abstractNumId w:val="81"/>
  </w:num>
  <w:num w:numId="125">
    <w:abstractNumId w:val="3"/>
  </w:num>
  <w:num w:numId="126">
    <w:abstractNumId w:val="71"/>
  </w:num>
  <w:num w:numId="127">
    <w:abstractNumId w:val="19"/>
  </w:num>
  <w:num w:numId="128">
    <w:abstractNumId w:val="16"/>
  </w:num>
  <w:num w:numId="129">
    <w:abstractNumId w:val="31"/>
  </w:num>
  <w:num w:numId="130">
    <w:abstractNumId w:val="114"/>
  </w:num>
  <w:num w:numId="131">
    <w:abstractNumId w:val="38"/>
  </w:num>
  <w:num w:numId="132">
    <w:abstractNumId w:val="124"/>
  </w:num>
  <w:num w:numId="133">
    <w:abstractNumId w:val="79"/>
  </w:num>
  <w:num w:numId="134">
    <w:abstractNumId w:val="85"/>
  </w:num>
  <w:num w:numId="135">
    <w:abstractNumId w:val="53"/>
  </w:num>
  <w:num w:numId="136">
    <w:abstractNumId w:val="45"/>
  </w:num>
  <w:numIdMacAtCleanup w:val="1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Coleman">
    <w15:presenceInfo w15:providerId="None" w15:userId="Liam Coleman"/>
  </w15:person>
  <w15:person w15:author="Liam Coleman (Student - STC)">
    <w15:presenceInfo w15:providerId="None" w15:userId="Liam Coleman (Student - ST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revisionView w:markup="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ytDS2NDQwMzA2MzdV0lEKTi0uzszPAykwNKsFAJoCGrAtAAAA"/>
  </w:docVars>
  <w:rsids>
    <w:rsidRoot w:val="005922C2"/>
    <w:rsid w:val="00000CC6"/>
    <w:rsid w:val="00003E84"/>
    <w:rsid w:val="00004513"/>
    <w:rsid w:val="00004B11"/>
    <w:rsid w:val="00007028"/>
    <w:rsid w:val="00007A9B"/>
    <w:rsid w:val="00007B2D"/>
    <w:rsid w:val="00012270"/>
    <w:rsid w:val="00015936"/>
    <w:rsid w:val="00020737"/>
    <w:rsid w:val="00020899"/>
    <w:rsid w:val="00021E9A"/>
    <w:rsid w:val="000225B9"/>
    <w:rsid w:val="00022D3D"/>
    <w:rsid w:val="00023666"/>
    <w:rsid w:val="00027F0C"/>
    <w:rsid w:val="000313E6"/>
    <w:rsid w:val="000314A0"/>
    <w:rsid w:val="00031AC7"/>
    <w:rsid w:val="0003238F"/>
    <w:rsid w:val="000356DC"/>
    <w:rsid w:val="00037BD2"/>
    <w:rsid w:val="00041638"/>
    <w:rsid w:val="00044575"/>
    <w:rsid w:val="00046E06"/>
    <w:rsid w:val="0005099A"/>
    <w:rsid w:val="00051BF2"/>
    <w:rsid w:val="00053640"/>
    <w:rsid w:val="000555AD"/>
    <w:rsid w:val="00057A6E"/>
    <w:rsid w:val="000613A6"/>
    <w:rsid w:val="00061F3C"/>
    <w:rsid w:val="0006275C"/>
    <w:rsid w:val="00062FD9"/>
    <w:rsid w:val="00064EA3"/>
    <w:rsid w:val="000669A4"/>
    <w:rsid w:val="00070856"/>
    <w:rsid w:val="00071B6B"/>
    <w:rsid w:val="00077031"/>
    <w:rsid w:val="0007750C"/>
    <w:rsid w:val="00077B48"/>
    <w:rsid w:val="00080320"/>
    <w:rsid w:val="00081728"/>
    <w:rsid w:val="0008272C"/>
    <w:rsid w:val="000868AA"/>
    <w:rsid w:val="00086BA1"/>
    <w:rsid w:val="00086D45"/>
    <w:rsid w:val="00087BC7"/>
    <w:rsid w:val="00091580"/>
    <w:rsid w:val="00091D39"/>
    <w:rsid w:val="000938D9"/>
    <w:rsid w:val="000942A4"/>
    <w:rsid w:val="0009442A"/>
    <w:rsid w:val="00097B5C"/>
    <w:rsid w:val="000A076E"/>
    <w:rsid w:val="000A6253"/>
    <w:rsid w:val="000B2AA6"/>
    <w:rsid w:val="000B438A"/>
    <w:rsid w:val="000B4E71"/>
    <w:rsid w:val="000B557A"/>
    <w:rsid w:val="000B5B94"/>
    <w:rsid w:val="000B760E"/>
    <w:rsid w:val="000B7AB5"/>
    <w:rsid w:val="000B7CA5"/>
    <w:rsid w:val="000C0BB4"/>
    <w:rsid w:val="000C139B"/>
    <w:rsid w:val="000C29D3"/>
    <w:rsid w:val="000C2D22"/>
    <w:rsid w:val="000C37D4"/>
    <w:rsid w:val="000C41A4"/>
    <w:rsid w:val="000C676D"/>
    <w:rsid w:val="000C78D6"/>
    <w:rsid w:val="000D2128"/>
    <w:rsid w:val="000D2AE2"/>
    <w:rsid w:val="000D5958"/>
    <w:rsid w:val="000D5D6C"/>
    <w:rsid w:val="000D7B5E"/>
    <w:rsid w:val="000E1495"/>
    <w:rsid w:val="000E2B1F"/>
    <w:rsid w:val="000E2CD2"/>
    <w:rsid w:val="000E43D8"/>
    <w:rsid w:val="000E5112"/>
    <w:rsid w:val="000E7369"/>
    <w:rsid w:val="000E7A19"/>
    <w:rsid w:val="000F10CF"/>
    <w:rsid w:val="000F292F"/>
    <w:rsid w:val="000F2B4F"/>
    <w:rsid w:val="000F2F9F"/>
    <w:rsid w:val="000F4494"/>
    <w:rsid w:val="0010084A"/>
    <w:rsid w:val="0010095F"/>
    <w:rsid w:val="00100DD4"/>
    <w:rsid w:val="00102CA3"/>
    <w:rsid w:val="0010397C"/>
    <w:rsid w:val="00103AC7"/>
    <w:rsid w:val="001042B2"/>
    <w:rsid w:val="001050C9"/>
    <w:rsid w:val="00105D93"/>
    <w:rsid w:val="00106ADF"/>
    <w:rsid w:val="00112426"/>
    <w:rsid w:val="00117EA6"/>
    <w:rsid w:val="001200A0"/>
    <w:rsid w:val="00121519"/>
    <w:rsid w:val="00124B30"/>
    <w:rsid w:val="001315D2"/>
    <w:rsid w:val="0013298F"/>
    <w:rsid w:val="0013365A"/>
    <w:rsid w:val="001339F5"/>
    <w:rsid w:val="0013517F"/>
    <w:rsid w:val="001353C5"/>
    <w:rsid w:val="00136E2A"/>
    <w:rsid w:val="00137190"/>
    <w:rsid w:val="001377A6"/>
    <w:rsid w:val="00140529"/>
    <w:rsid w:val="001438EB"/>
    <w:rsid w:val="00143A27"/>
    <w:rsid w:val="00146207"/>
    <w:rsid w:val="00150296"/>
    <w:rsid w:val="00153E35"/>
    <w:rsid w:val="00154F0C"/>
    <w:rsid w:val="00155381"/>
    <w:rsid w:val="001623D1"/>
    <w:rsid w:val="00162C0B"/>
    <w:rsid w:val="00163311"/>
    <w:rsid w:val="00163CA2"/>
    <w:rsid w:val="00167047"/>
    <w:rsid w:val="001672A4"/>
    <w:rsid w:val="00167FFE"/>
    <w:rsid w:val="00172E22"/>
    <w:rsid w:val="00175839"/>
    <w:rsid w:val="00175F2C"/>
    <w:rsid w:val="00176598"/>
    <w:rsid w:val="00177A57"/>
    <w:rsid w:val="00180C24"/>
    <w:rsid w:val="001822CE"/>
    <w:rsid w:val="00184446"/>
    <w:rsid w:val="00186230"/>
    <w:rsid w:val="00190ECF"/>
    <w:rsid w:val="001935F9"/>
    <w:rsid w:val="00194C96"/>
    <w:rsid w:val="00196B27"/>
    <w:rsid w:val="001A2624"/>
    <w:rsid w:val="001A2740"/>
    <w:rsid w:val="001A4244"/>
    <w:rsid w:val="001A49D7"/>
    <w:rsid w:val="001A6925"/>
    <w:rsid w:val="001A6FCA"/>
    <w:rsid w:val="001A747D"/>
    <w:rsid w:val="001B2708"/>
    <w:rsid w:val="001B2D46"/>
    <w:rsid w:val="001B4132"/>
    <w:rsid w:val="001B45F5"/>
    <w:rsid w:val="001B4EEE"/>
    <w:rsid w:val="001C2364"/>
    <w:rsid w:val="001C7B90"/>
    <w:rsid w:val="001C7C0B"/>
    <w:rsid w:val="001D01FA"/>
    <w:rsid w:val="001D0DB4"/>
    <w:rsid w:val="001D4D53"/>
    <w:rsid w:val="001D72D9"/>
    <w:rsid w:val="001D7856"/>
    <w:rsid w:val="001D7B8A"/>
    <w:rsid w:val="001E5B2D"/>
    <w:rsid w:val="001F079A"/>
    <w:rsid w:val="001F0871"/>
    <w:rsid w:val="001F4093"/>
    <w:rsid w:val="001F413C"/>
    <w:rsid w:val="001F54FB"/>
    <w:rsid w:val="00200A7B"/>
    <w:rsid w:val="002038D3"/>
    <w:rsid w:val="00206CF8"/>
    <w:rsid w:val="0020735B"/>
    <w:rsid w:val="002144AE"/>
    <w:rsid w:val="00215AA6"/>
    <w:rsid w:val="00217BAB"/>
    <w:rsid w:val="00220EAF"/>
    <w:rsid w:val="00221259"/>
    <w:rsid w:val="0022345D"/>
    <w:rsid w:val="00223816"/>
    <w:rsid w:val="0022572A"/>
    <w:rsid w:val="00225844"/>
    <w:rsid w:val="00226480"/>
    <w:rsid w:val="00226F6D"/>
    <w:rsid w:val="002271EC"/>
    <w:rsid w:val="00231232"/>
    <w:rsid w:val="00233F91"/>
    <w:rsid w:val="00234019"/>
    <w:rsid w:val="00237733"/>
    <w:rsid w:val="00237D5B"/>
    <w:rsid w:val="002406BF"/>
    <w:rsid w:val="00240C8A"/>
    <w:rsid w:val="0024142F"/>
    <w:rsid w:val="00242322"/>
    <w:rsid w:val="00242DF5"/>
    <w:rsid w:val="00250CB5"/>
    <w:rsid w:val="00250DF1"/>
    <w:rsid w:val="002528D9"/>
    <w:rsid w:val="00256613"/>
    <w:rsid w:val="00257763"/>
    <w:rsid w:val="00261708"/>
    <w:rsid w:val="00262039"/>
    <w:rsid w:val="00262E26"/>
    <w:rsid w:val="00263132"/>
    <w:rsid w:val="00263730"/>
    <w:rsid w:val="00263D33"/>
    <w:rsid w:val="00263D65"/>
    <w:rsid w:val="00264F58"/>
    <w:rsid w:val="00265594"/>
    <w:rsid w:val="002659B3"/>
    <w:rsid w:val="00265DFC"/>
    <w:rsid w:val="00265F1A"/>
    <w:rsid w:val="002661B1"/>
    <w:rsid w:val="0027050E"/>
    <w:rsid w:val="00273AF9"/>
    <w:rsid w:val="00275063"/>
    <w:rsid w:val="00275F3F"/>
    <w:rsid w:val="00276B6F"/>
    <w:rsid w:val="00282C0F"/>
    <w:rsid w:val="002832E6"/>
    <w:rsid w:val="002837C1"/>
    <w:rsid w:val="00283AC9"/>
    <w:rsid w:val="002868AF"/>
    <w:rsid w:val="00292152"/>
    <w:rsid w:val="00293C9F"/>
    <w:rsid w:val="0029424D"/>
    <w:rsid w:val="00295477"/>
    <w:rsid w:val="00296F46"/>
    <w:rsid w:val="002A150C"/>
    <w:rsid w:val="002A184E"/>
    <w:rsid w:val="002A1AE4"/>
    <w:rsid w:val="002A1AEB"/>
    <w:rsid w:val="002A2616"/>
    <w:rsid w:val="002A42F0"/>
    <w:rsid w:val="002A4734"/>
    <w:rsid w:val="002A4D81"/>
    <w:rsid w:val="002A5064"/>
    <w:rsid w:val="002A5732"/>
    <w:rsid w:val="002A580D"/>
    <w:rsid w:val="002A598B"/>
    <w:rsid w:val="002A5E7E"/>
    <w:rsid w:val="002A7C78"/>
    <w:rsid w:val="002B4510"/>
    <w:rsid w:val="002B4644"/>
    <w:rsid w:val="002B53C0"/>
    <w:rsid w:val="002B5425"/>
    <w:rsid w:val="002B6482"/>
    <w:rsid w:val="002B7826"/>
    <w:rsid w:val="002B7D25"/>
    <w:rsid w:val="002B7E91"/>
    <w:rsid w:val="002C2257"/>
    <w:rsid w:val="002C3212"/>
    <w:rsid w:val="002C413E"/>
    <w:rsid w:val="002C5911"/>
    <w:rsid w:val="002C6F6A"/>
    <w:rsid w:val="002D116B"/>
    <w:rsid w:val="002D1962"/>
    <w:rsid w:val="002D7FEC"/>
    <w:rsid w:val="002E1891"/>
    <w:rsid w:val="002E2813"/>
    <w:rsid w:val="002E4D84"/>
    <w:rsid w:val="002E57EC"/>
    <w:rsid w:val="002E5B15"/>
    <w:rsid w:val="002E5EB8"/>
    <w:rsid w:val="002E7895"/>
    <w:rsid w:val="002F085F"/>
    <w:rsid w:val="002F192D"/>
    <w:rsid w:val="002F1DC4"/>
    <w:rsid w:val="002F587B"/>
    <w:rsid w:val="00300695"/>
    <w:rsid w:val="00301647"/>
    <w:rsid w:val="00302071"/>
    <w:rsid w:val="00302C05"/>
    <w:rsid w:val="003043BD"/>
    <w:rsid w:val="00305E1D"/>
    <w:rsid w:val="003066E8"/>
    <w:rsid w:val="003118C5"/>
    <w:rsid w:val="00313EFA"/>
    <w:rsid w:val="00320DAB"/>
    <w:rsid w:val="00322471"/>
    <w:rsid w:val="00322B53"/>
    <w:rsid w:val="003230FB"/>
    <w:rsid w:val="00323957"/>
    <w:rsid w:val="00324286"/>
    <w:rsid w:val="003243DD"/>
    <w:rsid w:val="00326F9A"/>
    <w:rsid w:val="0033052D"/>
    <w:rsid w:val="00330DF2"/>
    <w:rsid w:val="00331063"/>
    <w:rsid w:val="003316E6"/>
    <w:rsid w:val="0033171E"/>
    <w:rsid w:val="00335BA6"/>
    <w:rsid w:val="00335FC1"/>
    <w:rsid w:val="00336B00"/>
    <w:rsid w:val="00336F56"/>
    <w:rsid w:val="00337E78"/>
    <w:rsid w:val="00340294"/>
    <w:rsid w:val="003425AF"/>
    <w:rsid w:val="00342E1C"/>
    <w:rsid w:val="0034385C"/>
    <w:rsid w:val="003456C4"/>
    <w:rsid w:val="003508B7"/>
    <w:rsid w:val="00355D09"/>
    <w:rsid w:val="0036000D"/>
    <w:rsid w:val="00361AA8"/>
    <w:rsid w:val="00364932"/>
    <w:rsid w:val="00364A76"/>
    <w:rsid w:val="00364F79"/>
    <w:rsid w:val="00366447"/>
    <w:rsid w:val="00366523"/>
    <w:rsid w:val="0036658E"/>
    <w:rsid w:val="00367B8D"/>
    <w:rsid w:val="00376D25"/>
    <w:rsid w:val="003772F8"/>
    <w:rsid w:val="00382CBB"/>
    <w:rsid w:val="00385006"/>
    <w:rsid w:val="0038537F"/>
    <w:rsid w:val="00386300"/>
    <w:rsid w:val="003874EB"/>
    <w:rsid w:val="003875FE"/>
    <w:rsid w:val="00387729"/>
    <w:rsid w:val="00387880"/>
    <w:rsid w:val="0039002E"/>
    <w:rsid w:val="00390C2D"/>
    <w:rsid w:val="00395CD8"/>
    <w:rsid w:val="003969F3"/>
    <w:rsid w:val="003A317A"/>
    <w:rsid w:val="003A6AA6"/>
    <w:rsid w:val="003A6C22"/>
    <w:rsid w:val="003B0529"/>
    <w:rsid w:val="003B2724"/>
    <w:rsid w:val="003B3051"/>
    <w:rsid w:val="003B365F"/>
    <w:rsid w:val="003B38D1"/>
    <w:rsid w:val="003B5E03"/>
    <w:rsid w:val="003B637B"/>
    <w:rsid w:val="003C2C3E"/>
    <w:rsid w:val="003C72ED"/>
    <w:rsid w:val="003D1EAE"/>
    <w:rsid w:val="003D24D0"/>
    <w:rsid w:val="003D2764"/>
    <w:rsid w:val="003D2CAE"/>
    <w:rsid w:val="003D4D2C"/>
    <w:rsid w:val="003D5384"/>
    <w:rsid w:val="003D6979"/>
    <w:rsid w:val="003E5710"/>
    <w:rsid w:val="003F16DF"/>
    <w:rsid w:val="003F2A51"/>
    <w:rsid w:val="003F5161"/>
    <w:rsid w:val="003F688D"/>
    <w:rsid w:val="004005E8"/>
    <w:rsid w:val="004007F8"/>
    <w:rsid w:val="0040148C"/>
    <w:rsid w:val="0040293C"/>
    <w:rsid w:val="00402B9F"/>
    <w:rsid w:val="004038CD"/>
    <w:rsid w:val="00403939"/>
    <w:rsid w:val="00403D03"/>
    <w:rsid w:val="00405D01"/>
    <w:rsid w:val="004060BF"/>
    <w:rsid w:val="0041010E"/>
    <w:rsid w:val="004130DD"/>
    <w:rsid w:val="004153C8"/>
    <w:rsid w:val="004158B1"/>
    <w:rsid w:val="0042211C"/>
    <w:rsid w:val="00425F3D"/>
    <w:rsid w:val="004278A5"/>
    <w:rsid w:val="004320A8"/>
    <w:rsid w:val="004336EA"/>
    <w:rsid w:val="00437265"/>
    <w:rsid w:val="00437866"/>
    <w:rsid w:val="00442823"/>
    <w:rsid w:val="00444CDB"/>
    <w:rsid w:val="004450FB"/>
    <w:rsid w:val="00446092"/>
    <w:rsid w:val="00447900"/>
    <w:rsid w:val="00447EE2"/>
    <w:rsid w:val="004514D3"/>
    <w:rsid w:val="00453170"/>
    <w:rsid w:val="0045411C"/>
    <w:rsid w:val="0045427C"/>
    <w:rsid w:val="00455F29"/>
    <w:rsid w:val="004577FE"/>
    <w:rsid w:val="0046103D"/>
    <w:rsid w:val="004610BC"/>
    <w:rsid w:val="00461793"/>
    <w:rsid w:val="00461FD6"/>
    <w:rsid w:val="00464485"/>
    <w:rsid w:val="0046475F"/>
    <w:rsid w:val="00464BAA"/>
    <w:rsid w:val="00466ABE"/>
    <w:rsid w:val="004675D0"/>
    <w:rsid w:val="00471C3E"/>
    <w:rsid w:val="00471D48"/>
    <w:rsid w:val="00472BA2"/>
    <w:rsid w:val="00473F71"/>
    <w:rsid w:val="00474B83"/>
    <w:rsid w:val="00476E27"/>
    <w:rsid w:val="004770B7"/>
    <w:rsid w:val="00481A2F"/>
    <w:rsid w:val="00482E12"/>
    <w:rsid w:val="0048301F"/>
    <w:rsid w:val="00487751"/>
    <w:rsid w:val="00487D8E"/>
    <w:rsid w:val="00493480"/>
    <w:rsid w:val="00494A85"/>
    <w:rsid w:val="004962A0"/>
    <w:rsid w:val="00496F89"/>
    <w:rsid w:val="004975F6"/>
    <w:rsid w:val="004A1D7B"/>
    <w:rsid w:val="004A21C5"/>
    <w:rsid w:val="004A47EC"/>
    <w:rsid w:val="004A4A33"/>
    <w:rsid w:val="004A4E4F"/>
    <w:rsid w:val="004A5108"/>
    <w:rsid w:val="004A6CDC"/>
    <w:rsid w:val="004B0FF4"/>
    <w:rsid w:val="004B2A19"/>
    <w:rsid w:val="004B2CC1"/>
    <w:rsid w:val="004B4747"/>
    <w:rsid w:val="004B7FF9"/>
    <w:rsid w:val="004C067A"/>
    <w:rsid w:val="004C43BF"/>
    <w:rsid w:val="004C788F"/>
    <w:rsid w:val="004D1209"/>
    <w:rsid w:val="004D2B5D"/>
    <w:rsid w:val="004D320D"/>
    <w:rsid w:val="004D3FAF"/>
    <w:rsid w:val="004D4C32"/>
    <w:rsid w:val="004D4C52"/>
    <w:rsid w:val="004D6533"/>
    <w:rsid w:val="004D6E7D"/>
    <w:rsid w:val="004E16A5"/>
    <w:rsid w:val="004E318F"/>
    <w:rsid w:val="004E5001"/>
    <w:rsid w:val="004E6C76"/>
    <w:rsid w:val="004E738B"/>
    <w:rsid w:val="004E7503"/>
    <w:rsid w:val="004F059A"/>
    <w:rsid w:val="004F0F1E"/>
    <w:rsid w:val="004F1929"/>
    <w:rsid w:val="004F523C"/>
    <w:rsid w:val="004F6792"/>
    <w:rsid w:val="004F7730"/>
    <w:rsid w:val="00500592"/>
    <w:rsid w:val="00500B74"/>
    <w:rsid w:val="00500CC9"/>
    <w:rsid w:val="00500D96"/>
    <w:rsid w:val="00502200"/>
    <w:rsid w:val="00503885"/>
    <w:rsid w:val="00507E25"/>
    <w:rsid w:val="0051033F"/>
    <w:rsid w:val="00511E8F"/>
    <w:rsid w:val="005122FF"/>
    <w:rsid w:val="00512F14"/>
    <w:rsid w:val="00513B20"/>
    <w:rsid w:val="0051515E"/>
    <w:rsid w:val="00516018"/>
    <w:rsid w:val="00516E22"/>
    <w:rsid w:val="00520723"/>
    <w:rsid w:val="005214F8"/>
    <w:rsid w:val="00523519"/>
    <w:rsid w:val="00526395"/>
    <w:rsid w:val="0052662A"/>
    <w:rsid w:val="0052681A"/>
    <w:rsid w:val="00527EB1"/>
    <w:rsid w:val="00531374"/>
    <w:rsid w:val="005317E7"/>
    <w:rsid w:val="00531F84"/>
    <w:rsid w:val="005369D9"/>
    <w:rsid w:val="0053765D"/>
    <w:rsid w:val="00537708"/>
    <w:rsid w:val="00542AE7"/>
    <w:rsid w:val="00543224"/>
    <w:rsid w:val="0054457D"/>
    <w:rsid w:val="00544A92"/>
    <w:rsid w:val="00547051"/>
    <w:rsid w:val="0054720E"/>
    <w:rsid w:val="0055033B"/>
    <w:rsid w:val="00550690"/>
    <w:rsid w:val="00552C11"/>
    <w:rsid w:val="0055564E"/>
    <w:rsid w:val="005601FC"/>
    <w:rsid w:val="00565D0B"/>
    <w:rsid w:val="0056615F"/>
    <w:rsid w:val="005719B3"/>
    <w:rsid w:val="00573C99"/>
    <w:rsid w:val="00573F34"/>
    <w:rsid w:val="00574326"/>
    <w:rsid w:val="00575382"/>
    <w:rsid w:val="0057667A"/>
    <w:rsid w:val="005775CD"/>
    <w:rsid w:val="00577999"/>
    <w:rsid w:val="00577C1D"/>
    <w:rsid w:val="00580670"/>
    <w:rsid w:val="00581A75"/>
    <w:rsid w:val="00582EB5"/>
    <w:rsid w:val="00584BF3"/>
    <w:rsid w:val="00584D82"/>
    <w:rsid w:val="00585383"/>
    <w:rsid w:val="005872E1"/>
    <w:rsid w:val="005922C2"/>
    <w:rsid w:val="00595B3E"/>
    <w:rsid w:val="005964A1"/>
    <w:rsid w:val="005A1BDE"/>
    <w:rsid w:val="005A36A2"/>
    <w:rsid w:val="005A5A35"/>
    <w:rsid w:val="005A67BD"/>
    <w:rsid w:val="005A6FD7"/>
    <w:rsid w:val="005B2516"/>
    <w:rsid w:val="005B278F"/>
    <w:rsid w:val="005B29BE"/>
    <w:rsid w:val="005B415B"/>
    <w:rsid w:val="005C044D"/>
    <w:rsid w:val="005C2F68"/>
    <w:rsid w:val="005C34FE"/>
    <w:rsid w:val="005C3AF1"/>
    <w:rsid w:val="005C547C"/>
    <w:rsid w:val="005C58D9"/>
    <w:rsid w:val="005C69A7"/>
    <w:rsid w:val="005D18E0"/>
    <w:rsid w:val="005D1FFD"/>
    <w:rsid w:val="005D4C97"/>
    <w:rsid w:val="005D58B1"/>
    <w:rsid w:val="005D698F"/>
    <w:rsid w:val="005E01BB"/>
    <w:rsid w:val="005E3E05"/>
    <w:rsid w:val="005E4B07"/>
    <w:rsid w:val="005E5B14"/>
    <w:rsid w:val="005E6309"/>
    <w:rsid w:val="005E7B7D"/>
    <w:rsid w:val="005F0383"/>
    <w:rsid w:val="005F0701"/>
    <w:rsid w:val="005F35A1"/>
    <w:rsid w:val="005F3ABA"/>
    <w:rsid w:val="005F4EBF"/>
    <w:rsid w:val="005F506A"/>
    <w:rsid w:val="005F5350"/>
    <w:rsid w:val="005F67E1"/>
    <w:rsid w:val="005F6800"/>
    <w:rsid w:val="005F6B9D"/>
    <w:rsid w:val="005F7702"/>
    <w:rsid w:val="00601121"/>
    <w:rsid w:val="0060209F"/>
    <w:rsid w:val="006044DC"/>
    <w:rsid w:val="006107D6"/>
    <w:rsid w:val="006116DB"/>
    <w:rsid w:val="00613D0F"/>
    <w:rsid w:val="006148EF"/>
    <w:rsid w:val="00615E43"/>
    <w:rsid w:val="006177C9"/>
    <w:rsid w:val="006207ED"/>
    <w:rsid w:val="006212B4"/>
    <w:rsid w:val="006237FE"/>
    <w:rsid w:val="0062545F"/>
    <w:rsid w:val="006306E9"/>
    <w:rsid w:val="00633686"/>
    <w:rsid w:val="00634381"/>
    <w:rsid w:val="0063790E"/>
    <w:rsid w:val="006419FC"/>
    <w:rsid w:val="006426F3"/>
    <w:rsid w:val="006434AE"/>
    <w:rsid w:val="0064562C"/>
    <w:rsid w:val="00647AB3"/>
    <w:rsid w:val="0065028B"/>
    <w:rsid w:val="0065301A"/>
    <w:rsid w:val="006532AA"/>
    <w:rsid w:val="006534C6"/>
    <w:rsid w:val="00654847"/>
    <w:rsid w:val="0065762C"/>
    <w:rsid w:val="00660673"/>
    <w:rsid w:val="0066090C"/>
    <w:rsid w:val="006617AE"/>
    <w:rsid w:val="00663880"/>
    <w:rsid w:val="00663AB4"/>
    <w:rsid w:val="00663FDF"/>
    <w:rsid w:val="0066433F"/>
    <w:rsid w:val="00664E79"/>
    <w:rsid w:val="00665BD2"/>
    <w:rsid w:val="00671CD4"/>
    <w:rsid w:val="006731FA"/>
    <w:rsid w:val="006738B1"/>
    <w:rsid w:val="00673D0F"/>
    <w:rsid w:val="006747BA"/>
    <w:rsid w:val="00674D73"/>
    <w:rsid w:val="0067658D"/>
    <w:rsid w:val="00676781"/>
    <w:rsid w:val="00676C34"/>
    <w:rsid w:val="00677EB9"/>
    <w:rsid w:val="00680006"/>
    <w:rsid w:val="0068158E"/>
    <w:rsid w:val="00681879"/>
    <w:rsid w:val="00685DEA"/>
    <w:rsid w:val="006900FF"/>
    <w:rsid w:val="006909F3"/>
    <w:rsid w:val="00690D43"/>
    <w:rsid w:val="00694AA0"/>
    <w:rsid w:val="006A0B71"/>
    <w:rsid w:val="006A38EB"/>
    <w:rsid w:val="006A7037"/>
    <w:rsid w:val="006A7278"/>
    <w:rsid w:val="006A739C"/>
    <w:rsid w:val="006A76DF"/>
    <w:rsid w:val="006A7D66"/>
    <w:rsid w:val="006B1324"/>
    <w:rsid w:val="006B1B81"/>
    <w:rsid w:val="006B206F"/>
    <w:rsid w:val="006B3176"/>
    <w:rsid w:val="006B3483"/>
    <w:rsid w:val="006B5C8B"/>
    <w:rsid w:val="006B76A4"/>
    <w:rsid w:val="006C082C"/>
    <w:rsid w:val="006C1E26"/>
    <w:rsid w:val="006C1E79"/>
    <w:rsid w:val="006C3B79"/>
    <w:rsid w:val="006C4122"/>
    <w:rsid w:val="006C43F1"/>
    <w:rsid w:val="006D0704"/>
    <w:rsid w:val="006D1413"/>
    <w:rsid w:val="006D2D81"/>
    <w:rsid w:val="006D5488"/>
    <w:rsid w:val="006D6536"/>
    <w:rsid w:val="006D7E17"/>
    <w:rsid w:val="006E0829"/>
    <w:rsid w:val="006E5D5B"/>
    <w:rsid w:val="006F2B65"/>
    <w:rsid w:val="006F314E"/>
    <w:rsid w:val="006F3DFB"/>
    <w:rsid w:val="006F43AB"/>
    <w:rsid w:val="006F56A7"/>
    <w:rsid w:val="006F5F8F"/>
    <w:rsid w:val="006F6F1A"/>
    <w:rsid w:val="006F7141"/>
    <w:rsid w:val="006F7904"/>
    <w:rsid w:val="00701127"/>
    <w:rsid w:val="00702132"/>
    <w:rsid w:val="00702DD0"/>
    <w:rsid w:val="0070458D"/>
    <w:rsid w:val="007074F7"/>
    <w:rsid w:val="00707BDA"/>
    <w:rsid w:val="007101C1"/>
    <w:rsid w:val="00712443"/>
    <w:rsid w:val="007125C1"/>
    <w:rsid w:val="00713853"/>
    <w:rsid w:val="007139A2"/>
    <w:rsid w:val="00714BF9"/>
    <w:rsid w:val="007203C7"/>
    <w:rsid w:val="00722D01"/>
    <w:rsid w:val="0072593A"/>
    <w:rsid w:val="00730611"/>
    <w:rsid w:val="0073082A"/>
    <w:rsid w:val="0073322A"/>
    <w:rsid w:val="0073342A"/>
    <w:rsid w:val="007335EB"/>
    <w:rsid w:val="00733AC3"/>
    <w:rsid w:val="007344BC"/>
    <w:rsid w:val="007349E6"/>
    <w:rsid w:val="007364DB"/>
    <w:rsid w:val="00744B10"/>
    <w:rsid w:val="00744F8B"/>
    <w:rsid w:val="00746675"/>
    <w:rsid w:val="00747A61"/>
    <w:rsid w:val="007520BD"/>
    <w:rsid w:val="00754DED"/>
    <w:rsid w:val="007572C9"/>
    <w:rsid w:val="0075781E"/>
    <w:rsid w:val="00757F5B"/>
    <w:rsid w:val="00760797"/>
    <w:rsid w:val="00760A2A"/>
    <w:rsid w:val="00761924"/>
    <w:rsid w:val="00764A34"/>
    <w:rsid w:val="00772998"/>
    <w:rsid w:val="00773B5A"/>
    <w:rsid w:val="007740DC"/>
    <w:rsid w:val="0077691C"/>
    <w:rsid w:val="00776AFD"/>
    <w:rsid w:val="00776ECD"/>
    <w:rsid w:val="00780F34"/>
    <w:rsid w:val="0078115B"/>
    <w:rsid w:val="00781249"/>
    <w:rsid w:val="007821CA"/>
    <w:rsid w:val="00783FE5"/>
    <w:rsid w:val="00785C69"/>
    <w:rsid w:val="00786E2D"/>
    <w:rsid w:val="0079305C"/>
    <w:rsid w:val="007934C5"/>
    <w:rsid w:val="00793E26"/>
    <w:rsid w:val="0079430C"/>
    <w:rsid w:val="00794BC3"/>
    <w:rsid w:val="007A0D08"/>
    <w:rsid w:val="007A318B"/>
    <w:rsid w:val="007A446C"/>
    <w:rsid w:val="007A4D1B"/>
    <w:rsid w:val="007A4F66"/>
    <w:rsid w:val="007B23E4"/>
    <w:rsid w:val="007B42DC"/>
    <w:rsid w:val="007B65A1"/>
    <w:rsid w:val="007B72DA"/>
    <w:rsid w:val="007C0FE2"/>
    <w:rsid w:val="007C311A"/>
    <w:rsid w:val="007C3C6B"/>
    <w:rsid w:val="007C5D40"/>
    <w:rsid w:val="007C5F28"/>
    <w:rsid w:val="007C6968"/>
    <w:rsid w:val="007C7C41"/>
    <w:rsid w:val="007D0EBF"/>
    <w:rsid w:val="007D45D5"/>
    <w:rsid w:val="007D4A2A"/>
    <w:rsid w:val="007D6BFF"/>
    <w:rsid w:val="007E094D"/>
    <w:rsid w:val="007E10D9"/>
    <w:rsid w:val="007E45C8"/>
    <w:rsid w:val="007E538E"/>
    <w:rsid w:val="007E689D"/>
    <w:rsid w:val="007F2587"/>
    <w:rsid w:val="007F5947"/>
    <w:rsid w:val="007F7857"/>
    <w:rsid w:val="007F7B2C"/>
    <w:rsid w:val="007F7BEF"/>
    <w:rsid w:val="00805806"/>
    <w:rsid w:val="0080603A"/>
    <w:rsid w:val="00814F82"/>
    <w:rsid w:val="00815EDD"/>
    <w:rsid w:val="008163DF"/>
    <w:rsid w:val="00816894"/>
    <w:rsid w:val="00820B40"/>
    <w:rsid w:val="00821748"/>
    <w:rsid w:val="00821C1F"/>
    <w:rsid w:val="008228EC"/>
    <w:rsid w:val="00825E86"/>
    <w:rsid w:val="00826257"/>
    <w:rsid w:val="00830021"/>
    <w:rsid w:val="00835474"/>
    <w:rsid w:val="00835728"/>
    <w:rsid w:val="00837202"/>
    <w:rsid w:val="00840879"/>
    <w:rsid w:val="00842FEF"/>
    <w:rsid w:val="0084420D"/>
    <w:rsid w:val="00845AEB"/>
    <w:rsid w:val="00846B17"/>
    <w:rsid w:val="0085214D"/>
    <w:rsid w:val="00852564"/>
    <w:rsid w:val="008545DA"/>
    <w:rsid w:val="008573A6"/>
    <w:rsid w:val="00860546"/>
    <w:rsid w:val="0086089D"/>
    <w:rsid w:val="00861136"/>
    <w:rsid w:val="00861477"/>
    <w:rsid w:val="00861E65"/>
    <w:rsid w:val="00863001"/>
    <w:rsid w:val="00863478"/>
    <w:rsid w:val="00863BE8"/>
    <w:rsid w:val="00865A26"/>
    <w:rsid w:val="00867C92"/>
    <w:rsid w:val="008720F8"/>
    <w:rsid w:val="008733FF"/>
    <w:rsid w:val="00873CD1"/>
    <w:rsid w:val="00873D98"/>
    <w:rsid w:val="0087400B"/>
    <w:rsid w:val="0087460E"/>
    <w:rsid w:val="00875712"/>
    <w:rsid w:val="00875F8A"/>
    <w:rsid w:val="00876D24"/>
    <w:rsid w:val="008825B4"/>
    <w:rsid w:val="00883B8B"/>
    <w:rsid w:val="0088680F"/>
    <w:rsid w:val="00886A50"/>
    <w:rsid w:val="008875EE"/>
    <w:rsid w:val="00891C76"/>
    <w:rsid w:val="0089325D"/>
    <w:rsid w:val="00895576"/>
    <w:rsid w:val="008A0AB8"/>
    <w:rsid w:val="008A3A89"/>
    <w:rsid w:val="008A3E28"/>
    <w:rsid w:val="008A450C"/>
    <w:rsid w:val="008A593D"/>
    <w:rsid w:val="008A5FB2"/>
    <w:rsid w:val="008A60AF"/>
    <w:rsid w:val="008B0D1C"/>
    <w:rsid w:val="008B172C"/>
    <w:rsid w:val="008B3141"/>
    <w:rsid w:val="008B44E1"/>
    <w:rsid w:val="008B5246"/>
    <w:rsid w:val="008B70A8"/>
    <w:rsid w:val="008B7885"/>
    <w:rsid w:val="008B7922"/>
    <w:rsid w:val="008C05C1"/>
    <w:rsid w:val="008C1A38"/>
    <w:rsid w:val="008C1E20"/>
    <w:rsid w:val="008C3118"/>
    <w:rsid w:val="008C39D6"/>
    <w:rsid w:val="008C40D6"/>
    <w:rsid w:val="008C623D"/>
    <w:rsid w:val="008C6568"/>
    <w:rsid w:val="008D0755"/>
    <w:rsid w:val="008D1677"/>
    <w:rsid w:val="008D1B34"/>
    <w:rsid w:val="008D3620"/>
    <w:rsid w:val="008D378A"/>
    <w:rsid w:val="008D3BDA"/>
    <w:rsid w:val="008D5FC1"/>
    <w:rsid w:val="008D6403"/>
    <w:rsid w:val="008D7109"/>
    <w:rsid w:val="008E0316"/>
    <w:rsid w:val="008E0433"/>
    <w:rsid w:val="008E073F"/>
    <w:rsid w:val="008E08FE"/>
    <w:rsid w:val="008E0A26"/>
    <w:rsid w:val="008E188A"/>
    <w:rsid w:val="008E2023"/>
    <w:rsid w:val="008E279F"/>
    <w:rsid w:val="008E3D8A"/>
    <w:rsid w:val="008E46C4"/>
    <w:rsid w:val="008E5B93"/>
    <w:rsid w:val="008E6A1D"/>
    <w:rsid w:val="008E6DB1"/>
    <w:rsid w:val="008E70AB"/>
    <w:rsid w:val="008F01B9"/>
    <w:rsid w:val="00900BEF"/>
    <w:rsid w:val="00903C98"/>
    <w:rsid w:val="00905822"/>
    <w:rsid w:val="009061E2"/>
    <w:rsid w:val="00906940"/>
    <w:rsid w:val="00910828"/>
    <w:rsid w:val="00916C5F"/>
    <w:rsid w:val="00922B3E"/>
    <w:rsid w:val="009245C9"/>
    <w:rsid w:val="00926A8F"/>
    <w:rsid w:val="009300B8"/>
    <w:rsid w:val="009304AC"/>
    <w:rsid w:val="00934AAB"/>
    <w:rsid w:val="00935843"/>
    <w:rsid w:val="00935F19"/>
    <w:rsid w:val="00936FED"/>
    <w:rsid w:val="009413C9"/>
    <w:rsid w:val="0094442A"/>
    <w:rsid w:val="00944D38"/>
    <w:rsid w:val="00945A95"/>
    <w:rsid w:val="00946AAE"/>
    <w:rsid w:val="00952540"/>
    <w:rsid w:val="00953553"/>
    <w:rsid w:val="0095415F"/>
    <w:rsid w:val="0095653D"/>
    <w:rsid w:val="00957B0D"/>
    <w:rsid w:val="00962530"/>
    <w:rsid w:val="00962D08"/>
    <w:rsid w:val="009645B0"/>
    <w:rsid w:val="009645D6"/>
    <w:rsid w:val="009653FF"/>
    <w:rsid w:val="00965C18"/>
    <w:rsid w:val="00966446"/>
    <w:rsid w:val="0096649B"/>
    <w:rsid w:val="0097039F"/>
    <w:rsid w:val="00974C11"/>
    <w:rsid w:val="00977338"/>
    <w:rsid w:val="009800EC"/>
    <w:rsid w:val="00985F59"/>
    <w:rsid w:val="00986731"/>
    <w:rsid w:val="00986EAC"/>
    <w:rsid w:val="00986F29"/>
    <w:rsid w:val="00990D30"/>
    <w:rsid w:val="00991E0C"/>
    <w:rsid w:val="009932CB"/>
    <w:rsid w:val="00993626"/>
    <w:rsid w:val="009944C1"/>
    <w:rsid w:val="00995E00"/>
    <w:rsid w:val="00996B50"/>
    <w:rsid w:val="009A6A02"/>
    <w:rsid w:val="009A7D59"/>
    <w:rsid w:val="009B0AD9"/>
    <w:rsid w:val="009B1BBA"/>
    <w:rsid w:val="009B240A"/>
    <w:rsid w:val="009B268F"/>
    <w:rsid w:val="009B2A10"/>
    <w:rsid w:val="009B315B"/>
    <w:rsid w:val="009B3C85"/>
    <w:rsid w:val="009B500A"/>
    <w:rsid w:val="009C074E"/>
    <w:rsid w:val="009C4EA3"/>
    <w:rsid w:val="009C4F10"/>
    <w:rsid w:val="009C5A21"/>
    <w:rsid w:val="009C71E4"/>
    <w:rsid w:val="009C7409"/>
    <w:rsid w:val="009D1ADA"/>
    <w:rsid w:val="009D4945"/>
    <w:rsid w:val="009D4A37"/>
    <w:rsid w:val="009D4C99"/>
    <w:rsid w:val="009D673C"/>
    <w:rsid w:val="009E0A78"/>
    <w:rsid w:val="009E0B8C"/>
    <w:rsid w:val="009E28E1"/>
    <w:rsid w:val="009E3E88"/>
    <w:rsid w:val="009E411E"/>
    <w:rsid w:val="009E53A6"/>
    <w:rsid w:val="009E5E91"/>
    <w:rsid w:val="009E75F2"/>
    <w:rsid w:val="009E7870"/>
    <w:rsid w:val="009E7CD8"/>
    <w:rsid w:val="009F3DDE"/>
    <w:rsid w:val="009F7269"/>
    <w:rsid w:val="009F7719"/>
    <w:rsid w:val="00A00AFE"/>
    <w:rsid w:val="00A02367"/>
    <w:rsid w:val="00A06F1A"/>
    <w:rsid w:val="00A11A8C"/>
    <w:rsid w:val="00A1245D"/>
    <w:rsid w:val="00A144BA"/>
    <w:rsid w:val="00A15FF6"/>
    <w:rsid w:val="00A15FF7"/>
    <w:rsid w:val="00A17D0A"/>
    <w:rsid w:val="00A22782"/>
    <w:rsid w:val="00A243EF"/>
    <w:rsid w:val="00A24E7E"/>
    <w:rsid w:val="00A30043"/>
    <w:rsid w:val="00A30AE4"/>
    <w:rsid w:val="00A326D3"/>
    <w:rsid w:val="00A34A6F"/>
    <w:rsid w:val="00A40269"/>
    <w:rsid w:val="00A4284F"/>
    <w:rsid w:val="00A435DC"/>
    <w:rsid w:val="00A4510C"/>
    <w:rsid w:val="00A4514A"/>
    <w:rsid w:val="00A45160"/>
    <w:rsid w:val="00A52388"/>
    <w:rsid w:val="00A525F6"/>
    <w:rsid w:val="00A528D1"/>
    <w:rsid w:val="00A53C30"/>
    <w:rsid w:val="00A53E1B"/>
    <w:rsid w:val="00A610F1"/>
    <w:rsid w:val="00A624B0"/>
    <w:rsid w:val="00A62A97"/>
    <w:rsid w:val="00A64DCA"/>
    <w:rsid w:val="00A7131C"/>
    <w:rsid w:val="00A724E9"/>
    <w:rsid w:val="00A727CA"/>
    <w:rsid w:val="00A7300A"/>
    <w:rsid w:val="00A73372"/>
    <w:rsid w:val="00A742F2"/>
    <w:rsid w:val="00A80215"/>
    <w:rsid w:val="00A805F9"/>
    <w:rsid w:val="00A847A7"/>
    <w:rsid w:val="00A866BC"/>
    <w:rsid w:val="00A87824"/>
    <w:rsid w:val="00A91BEA"/>
    <w:rsid w:val="00AA2986"/>
    <w:rsid w:val="00AA56EC"/>
    <w:rsid w:val="00AB4192"/>
    <w:rsid w:val="00AB43FD"/>
    <w:rsid w:val="00AB6C76"/>
    <w:rsid w:val="00AC6BFC"/>
    <w:rsid w:val="00AD068A"/>
    <w:rsid w:val="00AD07B0"/>
    <w:rsid w:val="00AD0998"/>
    <w:rsid w:val="00AD2465"/>
    <w:rsid w:val="00AD27DC"/>
    <w:rsid w:val="00AD299F"/>
    <w:rsid w:val="00AD3F74"/>
    <w:rsid w:val="00AD57B9"/>
    <w:rsid w:val="00AD654C"/>
    <w:rsid w:val="00AD7032"/>
    <w:rsid w:val="00AD7E1B"/>
    <w:rsid w:val="00AE0064"/>
    <w:rsid w:val="00AE067C"/>
    <w:rsid w:val="00AE2E87"/>
    <w:rsid w:val="00AE5B8B"/>
    <w:rsid w:val="00AF1947"/>
    <w:rsid w:val="00AF22AE"/>
    <w:rsid w:val="00AF32D9"/>
    <w:rsid w:val="00B00DCB"/>
    <w:rsid w:val="00B03833"/>
    <w:rsid w:val="00B06970"/>
    <w:rsid w:val="00B06BFB"/>
    <w:rsid w:val="00B11558"/>
    <w:rsid w:val="00B11797"/>
    <w:rsid w:val="00B11A94"/>
    <w:rsid w:val="00B11BA5"/>
    <w:rsid w:val="00B11F0D"/>
    <w:rsid w:val="00B134F7"/>
    <w:rsid w:val="00B13865"/>
    <w:rsid w:val="00B17A6E"/>
    <w:rsid w:val="00B21E5A"/>
    <w:rsid w:val="00B221C0"/>
    <w:rsid w:val="00B25D1E"/>
    <w:rsid w:val="00B27DC1"/>
    <w:rsid w:val="00B35EF7"/>
    <w:rsid w:val="00B35FD4"/>
    <w:rsid w:val="00B364C2"/>
    <w:rsid w:val="00B3760C"/>
    <w:rsid w:val="00B37E1B"/>
    <w:rsid w:val="00B403AE"/>
    <w:rsid w:val="00B40B21"/>
    <w:rsid w:val="00B41311"/>
    <w:rsid w:val="00B41644"/>
    <w:rsid w:val="00B43218"/>
    <w:rsid w:val="00B434AA"/>
    <w:rsid w:val="00B4445A"/>
    <w:rsid w:val="00B452A9"/>
    <w:rsid w:val="00B45E05"/>
    <w:rsid w:val="00B45F49"/>
    <w:rsid w:val="00B476C1"/>
    <w:rsid w:val="00B47BA5"/>
    <w:rsid w:val="00B47F9A"/>
    <w:rsid w:val="00B50820"/>
    <w:rsid w:val="00B5086E"/>
    <w:rsid w:val="00B53032"/>
    <w:rsid w:val="00B54A20"/>
    <w:rsid w:val="00B5771F"/>
    <w:rsid w:val="00B61596"/>
    <w:rsid w:val="00B62D06"/>
    <w:rsid w:val="00B6630B"/>
    <w:rsid w:val="00B73DCC"/>
    <w:rsid w:val="00B74060"/>
    <w:rsid w:val="00B74197"/>
    <w:rsid w:val="00B743F8"/>
    <w:rsid w:val="00B76154"/>
    <w:rsid w:val="00B8087E"/>
    <w:rsid w:val="00B8130A"/>
    <w:rsid w:val="00B847E1"/>
    <w:rsid w:val="00B85F7D"/>
    <w:rsid w:val="00B875A9"/>
    <w:rsid w:val="00B90FE7"/>
    <w:rsid w:val="00B91470"/>
    <w:rsid w:val="00B91FCC"/>
    <w:rsid w:val="00B923BA"/>
    <w:rsid w:val="00B95CA7"/>
    <w:rsid w:val="00BA00D7"/>
    <w:rsid w:val="00BA02BE"/>
    <w:rsid w:val="00BA073D"/>
    <w:rsid w:val="00BA253C"/>
    <w:rsid w:val="00BA2BB9"/>
    <w:rsid w:val="00BA335A"/>
    <w:rsid w:val="00BA43F7"/>
    <w:rsid w:val="00BA5A02"/>
    <w:rsid w:val="00BA70F5"/>
    <w:rsid w:val="00BB0994"/>
    <w:rsid w:val="00BB2441"/>
    <w:rsid w:val="00BB447C"/>
    <w:rsid w:val="00BB4903"/>
    <w:rsid w:val="00BB4D74"/>
    <w:rsid w:val="00BB5526"/>
    <w:rsid w:val="00BB5646"/>
    <w:rsid w:val="00BC0D53"/>
    <w:rsid w:val="00BC1E3D"/>
    <w:rsid w:val="00BC4358"/>
    <w:rsid w:val="00BC6CA2"/>
    <w:rsid w:val="00BC6EF2"/>
    <w:rsid w:val="00BD1B6A"/>
    <w:rsid w:val="00BD1C44"/>
    <w:rsid w:val="00BD209B"/>
    <w:rsid w:val="00BE07C4"/>
    <w:rsid w:val="00BE6EDD"/>
    <w:rsid w:val="00BF038C"/>
    <w:rsid w:val="00BF2513"/>
    <w:rsid w:val="00BF48C6"/>
    <w:rsid w:val="00BF5A89"/>
    <w:rsid w:val="00BF7C64"/>
    <w:rsid w:val="00C008FE"/>
    <w:rsid w:val="00C02247"/>
    <w:rsid w:val="00C02487"/>
    <w:rsid w:val="00C03F64"/>
    <w:rsid w:val="00C07B63"/>
    <w:rsid w:val="00C113AE"/>
    <w:rsid w:val="00C15425"/>
    <w:rsid w:val="00C21EE2"/>
    <w:rsid w:val="00C227D4"/>
    <w:rsid w:val="00C23803"/>
    <w:rsid w:val="00C23F3B"/>
    <w:rsid w:val="00C27B13"/>
    <w:rsid w:val="00C307AA"/>
    <w:rsid w:val="00C309D7"/>
    <w:rsid w:val="00C3133D"/>
    <w:rsid w:val="00C32477"/>
    <w:rsid w:val="00C330E0"/>
    <w:rsid w:val="00C33D88"/>
    <w:rsid w:val="00C344CC"/>
    <w:rsid w:val="00C34CA6"/>
    <w:rsid w:val="00C35276"/>
    <w:rsid w:val="00C35998"/>
    <w:rsid w:val="00C363A6"/>
    <w:rsid w:val="00C36428"/>
    <w:rsid w:val="00C412B3"/>
    <w:rsid w:val="00C41C49"/>
    <w:rsid w:val="00C42D9A"/>
    <w:rsid w:val="00C42E37"/>
    <w:rsid w:val="00C43BC8"/>
    <w:rsid w:val="00C47961"/>
    <w:rsid w:val="00C51088"/>
    <w:rsid w:val="00C51D47"/>
    <w:rsid w:val="00C55B2C"/>
    <w:rsid w:val="00C57A91"/>
    <w:rsid w:val="00C6080E"/>
    <w:rsid w:val="00C6782B"/>
    <w:rsid w:val="00C71ECA"/>
    <w:rsid w:val="00C727E4"/>
    <w:rsid w:val="00C73B01"/>
    <w:rsid w:val="00C74C06"/>
    <w:rsid w:val="00C77F2D"/>
    <w:rsid w:val="00C81366"/>
    <w:rsid w:val="00C82D7A"/>
    <w:rsid w:val="00C853B4"/>
    <w:rsid w:val="00C8578B"/>
    <w:rsid w:val="00C85DAD"/>
    <w:rsid w:val="00C860E3"/>
    <w:rsid w:val="00C872F4"/>
    <w:rsid w:val="00C90178"/>
    <w:rsid w:val="00C9060D"/>
    <w:rsid w:val="00C90853"/>
    <w:rsid w:val="00C90997"/>
    <w:rsid w:val="00C910C4"/>
    <w:rsid w:val="00C9212C"/>
    <w:rsid w:val="00C922FA"/>
    <w:rsid w:val="00C92594"/>
    <w:rsid w:val="00C928CB"/>
    <w:rsid w:val="00C92E8A"/>
    <w:rsid w:val="00C94A76"/>
    <w:rsid w:val="00C951FB"/>
    <w:rsid w:val="00CA00B6"/>
    <w:rsid w:val="00CA05ED"/>
    <w:rsid w:val="00CA18D5"/>
    <w:rsid w:val="00CA1AB3"/>
    <w:rsid w:val="00CA289E"/>
    <w:rsid w:val="00CA5516"/>
    <w:rsid w:val="00CA5545"/>
    <w:rsid w:val="00CA5AE6"/>
    <w:rsid w:val="00CA6619"/>
    <w:rsid w:val="00CA6C88"/>
    <w:rsid w:val="00CA7D8F"/>
    <w:rsid w:val="00CB0EC3"/>
    <w:rsid w:val="00CB2793"/>
    <w:rsid w:val="00CB3317"/>
    <w:rsid w:val="00CB4393"/>
    <w:rsid w:val="00CB7267"/>
    <w:rsid w:val="00CC0EA2"/>
    <w:rsid w:val="00CC1FCC"/>
    <w:rsid w:val="00CC44A9"/>
    <w:rsid w:val="00CC5DFE"/>
    <w:rsid w:val="00CC642A"/>
    <w:rsid w:val="00CC7138"/>
    <w:rsid w:val="00CD0122"/>
    <w:rsid w:val="00CD0230"/>
    <w:rsid w:val="00CD084B"/>
    <w:rsid w:val="00CD19E7"/>
    <w:rsid w:val="00CD214A"/>
    <w:rsid w:val="00CD399B"/>
    <w:rsid w:val="00CD457B"/>
    <w:rsid w:val="00CD68C3"/>
    <w:rsid w:val="00CE1739"/>
    <w:rsid w:val="00CE25AA"/>
    <w:rsid w:val="00CE550D"/>
    <w:rsid w:val="00CE5CDC"/>
    <w:rsid w:val="00CE62A4"/>
    <w:rsid w:val="00CE67F8"/>
    <w:rsid w:val="00CE7903"/>
    <w:rsid w:val="00CF218F"/>
    <w:rsid w:val="00CF2BB6"/>
    <w:rsid w:val="00CF449F"/>
    <w:rsid w:val="00CF606C"/>
    <w:rsid w:val="00CF7018"/>
    <w:rsid w:val="00CF7393"/>
    <w:rsid w:val="00D00D28"/>
    <w:rsid w:val="00D04737"/>
    <w:rsid w:val="00D06267"/>
    <w:rsid w:val="00D102E7"/>
    <w:rsid w:val="00D11EAD"/>
    <w:rsid w:val="00D13E8B"/>
    <w:rsid w:val="00D16DD6"/>
    <w:rsid w:val="00D177C8"/>
    <w:rsid w:val="00D17F65"/>
    <w:rsid w:val="00D20915"/>
    <w:rsid w:val="00D210E0"/>
    <w:rsid w:val="00D21486"/>
    <w:rsid w:val="00D23982"/>
    <w:rsid w:val="00D23B8B"/>
    <w:rsid w:val="00D243D0"/>
    <w:rsid w:val="00D246DF"/>
    <w:rsid w:val="00D2775F"/>
    <w:rsid w:val="00D3101E"/>
    <w:rsid w:val="00D32190"/>
    <w:rsid w:val="00D33817"/>
    <w:rsid w:val="00D34A79"/>
    <w:rsid w:val="00D35A17"/>
    <w:rsid w:val="00D3794E"/>
    <w:rsid w:val="00D40330"/>
    <w:rsid w:val="00D42169"/>
    <w:rsid w:val="00D43347"/>
    <w:rsid w:val="00D4448E"/>
    <w:rsid w:val="00D45971"/>
    <w:rsid w:val="00D5007B"/>
    <w:rsid w:val="00D502DE"/>
    <w:rsid w:val="00D51214"/>
    <w:rsid w:val="00D521F7"/>
    <w:rsid w:val="00D52406"/>
    <w:rsid w:val="00D5327D"/>
    <w:rsid w:val="00D53493"/>
    <w:rsid w:val="00D544C1"/>
    <w:rsid w:val="00D553D2"/>
    <w:rsid w:val="00D57A0A"/>
    <w:rsid w:val="00D60536"/>
    <w:rsid w:val="00D60989"/>
    <w:rsid w:val="00D6150C"/>
    <w:rsid w:val="00D62EC2"/>
    <w:rsid w:val="00D62F32"/>
    <w:rsid w:val="00D646A9"/>
    <w:rsid w:val="00D654EA"/>
    <w:rsid w:val="00D66BD2"/>
    <w:rsid w:val="00D7101A"/>
    <w:rsid w:val="00D71FCE"/>
    <w:rsid w:val="00D76F1A"/>
    <w:rsid w:val="00D772BE"/>
    <w:rsid w:val="00D80EE8"/>
    <w:rsid w:val="00D8168E"/>
    <w:rsid w:val="00D86BB3"/>
    <w:rsid w:val="00D86D4C"/>
    <w:rsid w:val="00D9102B"/>
    <w:rsid w:val="00D92AC5"/>
    <w:rsid w:val="00D93EA2"/>
    <w:rsid w:val="00D93EBA"/>
    <w:rsid w:val="00D95283"/>
    <w:rsid w:val="00D9536D"/>
    <w:rsid w:val="00D958B8"/>
    <w:rsid w:val="00D97ABB"/>
    <w:rsid w:val="00DA02D8"/>
    <w:rsid w:val="00DA1661"/>
    <w:rsid w:val="00DA4E9A"/>
    <w:rsid w:val="00DA6957"/>
    <w:rsid w:val="00DA6E29"/>
    <w:rsid w:val="00DB0229"/>
    <w:rsid w:val="00DB085C"/>
    <w:rsid w:val="00DB1B4D"/>
    <w:rsid w:val="00DB37C6"/>
    <w:rsid w:val="00DB510A"/>
    <w:rsid w:val="00DB53D7"/>
    <w:rsid w:val="00DB64E6"/>
    <w:rsid w:val="00DB7D4A"/>
    <w:rsid w:val="00DC2106"/>
    <w:rsid w:val="00DC3BBD"/>
    <w:rsid w:val="00DD1F1D"/>
    <w:rsid w:val="00DD42E4"/>
    <w:rsid w:val="00DE013C"/>
    <w:rsid w:val="00DE04BD"/>
    <w:rsid w:val="00DE1ADC"/>
    <w:rsid w:val="00DE3D07"/>
    <w:rsid w:val="00DE3E27"/>
    <w:rsid w:val="00DE4020"/>
    <w:rsid w:val="00DE4C13"/>
    <w:rsid w:val="00DE7191"/>
    <w:rsid w:val="00DE7918"/>
    <w:rsid w:val="00DF095E"/>
    <w:rsid w:val="00DF0FBB"/>
    <w:rsid w:val="00DF1281"/>
    <w:rsid w:val="00DF217B"/>
    <w:rsid w:val="00DF4A7E"/>
    <w:rsid w:val="00DF4B8C"/>
    <w:rsid w:val="00DF5ADF"/>
    <w:rsid w:val="00DF6212"/>
    <w:rsid w:val="00DF7F50"/>
    <w:rsid w:val="00E0028B"/>
    <w:rsid w:val="00E00BFB"/>
    <w:rsid w:val="00E01CA0"/>
    <w:rsid w:val="00E01D2D"/>
    <w:rsid w:val="00E02875"/>
    <w:rsid w:val="00E03669"/>
    <w:rsid w:val="00E03C94"/>
    <w:rsid w:val="00E04D92"/>
    <w:rsid w:val="00E0548D"/>
    <w:rsid w:val="00E05D37"/>
    <w:rsid w:val="00E07284"/>
    <w:rsid w:val="00E10587"/>
    <w:rsid w:val="00E116A9"/>
    <w:rsid w:val="00E12492"/>
    <w:rsid w:val="00E131F7"/>
    <w:rsid w:val="00E1519E"/>
    <w:rsid w:val="00E170CB"/>
    <w:rsid w:val="00E21DEE"/>
    <w:rsid w:val="00E23A33"/>
    <w:rsid w:val="00E243F1"/>
    <w:rsid w:val="00E250A0"/>
    <w:rsid w:val="00E26ECC"/>
    <w:rsid w:val="00E27BD4"/>
    <w:rsid w:val="00E27F92"/>
    <w:rsid w:val="00E3073F"/>
    <w:rsid w:val="00E31111"/>
    <w:rsid w:val="00E34249"/>
    <w:rsid w:val="00E34777"/>
    <w:rsid w:val="00E3482F"/>
    <w:rsid w:val="00E34C72"/>
    <w:rsid w:val="00E34EE8"/>
    <w:rsid w:val="00E37695"/>
    <w:rsid w:val="00E40E8A"/>
    <w:rsid w:val="00E41118"/>
    <w:rsid w:val="00E41DC0"/>
    <w:rsid w:val="00E453C6"/>
    <w:rsid w:val="00E45EFA"/>
    <w:rsid w:val="00E47262"/>
    <w:rsid w:val="00E476D8"/>
    <w:rsid w:val="00E52862"/>
    <w:rsid w:val="00E56A06"/>
    <w:rsid w:val="00E610C6"/>
    <w:rsid w:val="00E61E30"/>
    <w:rsid w:val="00E6313F"/>
    <w:rsid w:val="00E63181"/>
    <w:rsid w:val="00E63E1A"/>
    <w:rsid w:val="00E650F4"/>
    <w:rsid w:val="00E66979"/>
    <w:rsid w:val="00E66CCB"/>
    <w:rsid w:val="00E67533"/>
    <w:rsid w:val="00E675E8"/>
    <w:rsid w:val="00E72CFE"/>
    <w:rsid w:val="00E764AE"/>
    <w:rsid w:val="00E821D8"/>
    <w:rsid w:val="00E83946"/>
    <w:rsid w:val="00E83ABE"/>
    <w:rsid w:val="00E860E9"/>
    <w:rsid w:val="00E86145"/>
    <w:rsid w:val="00E86D87"/>
    <w:rsid w:val="00E870D8"/>
    <w:rsid w:val="00E90E35"/>
    <w:rsid w:val="00E91540"/>
    <w:rsid w:val="00E94178"/>
    <w:rsid w:val="00E94C8E"/>
    <w:rsid w:val="00E9710C"/>
    <w:rsid w:val="00EA1841"/>
    <w:rsid w:val="00EA1DD3"/>
    <w:rsid w:val="00EA20DF"/>
    <w:rsid w:val="00EA212F"/>
    <w:rsid w:val="00EA54B7"/>
    <w:rsid w:val="00EA58EE"/>
    <w:rsid w:val="00EB0912"/>
    <w:rsid w:val="00EB0915"/>
    <w:rsid w:val="00EB2009"/>
    <w:rsid w:val="00EB509C"/>
    <w:rsid w:val="00EB7FB0"/>
    <w:rsid w:val="00EC1A5D"/>
    <w:rsid w:val="00EC3CF3"/>
    <w:rsid w:val="00EC3D20"/>
    <w:rsid w:val="00EC4AA2"/>
    <w:rsid w:val="00EC51DB"/>
    <w:rsid w:val="00EC54F4"/>
    <w:rsid w:val="00EC557E"/>
    <w:rsid w:val="00EC5F2B"/>
    <w:rsid w:val="00EC7B6F"/>
    <w:rsid w:val="00ED09D0"/>
    <w:rsid w:val="00ED254A"/>
    <w:rsid w:val="00ED340E"/>
    <w:rsid w:val="00ED3E07"/>
    <w:rsid w:val="00ED3EC0"/>
    <w:rsid w:val="00ED4D9A"/>
    <w:rsid w:val="00ED4EF0"/>
    <w:rsid w:val="00ED66D5"/>
    <w:rsid w:val="00ED7613"/>
    <w:rsid w:val="00ED7EE8"/>
    <w:rsid w:val="00EE07F5"/>
    <w:rsid w:val="00EE15B0"/>
    <w:rsid w:val="00EE1884"/>
    <w:rsid w:val="00EE411F"/>
    <w:rsid w:val="00EE4C25"/>
    <w:rsid w:val="00EE4FD1"/>
    <w:rsid w:val="00EE6C08"/>
    <w:rsid w:val="00EE71F1"/>
    <w:rsid w:val="00EF02B0"/>
    <w:rsid w:val="00EF3EFD"/>
    <w:rsid w:val="00EF43AD"/>
    <w:rsid w:val="00EF4EB9"/>
    <w:rsid w:val="00EF52C0"/>
    <w:rsid w:val="00F004BE"/>
    <w:rsid w:val="00F0236C"/>
    <w:rsid w:val="00F02B4C"/>
    <w:rsid w:val="00F04C37"/>
    <w:rsid w:val="00F06EF4"/>
    <w:rsid w:val="00F07B90"/>
    <w:rsid w:val="00F11BBB"/>
    <w:rsid w:val="00F13081"/>
    <w:rsid w:val="00F144D4"/>
    <w:rsid w:val="00F164DD"/>
    <w:rsid w:val="00F16DDB"/>
    <w:rsid w:val="00F1768B"/>
    <w:rsid w:val="00F2365F"/>
    <w:rsid w:val="00F31361"/>
    <w:rsid w:val="00F343B3"/>
    <w:rsid w:val="00F34673"/>
    <w:rsid w:val="00F3527F"/>
    <w:rsid w:val="00F37955"/>
    <w:rsid w:val="00F37D36"/>
    <w:rsid w:val="00F42A35"/>
    <w:rsid w:val="00F4510B"/>
    <w:rsid w:val="00F470BF"/>
    <w:rsid w:val="00F52DA4"/>
    <w:rsid w:val="00F537D6"/>
    <w:rsid w:val="00F543D9"/>
    <w:rsid w:val="00F55322"/>
    <w:rsid w:val="00F56A0C"/>
    <w:rsid w:val="00F5737D"/>
    <w:rsid w:val="00F57797"/>
    <w:rsid w:val="00F60DBF"/>
    <w:rsid w:val="00F62334"/>
    <w:rsid w:val="00F63194"/>
    <w:rsid w:val="00F63664"/>
    <w:rsid w:val="00F64D60"/>
    <w:rsid w:val="00F70BD8"/>
    <w:rsid w:val="00F7186A"/>
    <w:rsid w:val="00F7259F"/>
    <w:rsid w:val="00F732C1"/>
    <w:rsid w:val="00F746D4"/>
    <w:rsid w:val="00F746F7"/>
    <w:rsid w:val="00F77055"/>
    <w:rsid w:val="00F8047F"/>
    <w:rsid w:val="00F80CC0"/>
    <w:rsid w:val="00F810CB"/>
    <w:rsid w:val="00F821DA"/>
    <w:rsid w:val="00F85E39"/>
    <w:rsid w:val="00F87E03"/>
    <w:rsid w:val="00F9000A"/>
    <w:rsid w:val="00F90DD8"/>
    <w:rsid w:val="00F925C1"/>
    <w:rsid w:val="00F933E9"/>
    <w:rsid w:val="00F960B9"/>
    <w:rsid w:val="00F964A5"/>
    <w:rsid w:val="00F9668B"/>
    <w:rsid w:val="00F97B51"/>
    <w:rsid w:val="00FA22D0"/>
    <w:rsid w:val="00FA43A7"/>
    <w:rsid w:val="00FA614D"/>
    <w:rsid w:val="00FB0984"/>
    <w:rsid w:val="00FB2519"/>
    <w:rsid w:val="00FB2A03"/>
    <w:rsid w:val="00FB2F20"/>
    <w:rsid w:val="00FB3295"/>
    <w:rsid w:val="00FB3E55"/>
    <w:rsid w:val="00FB7F17"/>
    <w:rsid w:val="00FB7F89"/>
    <w:rsid w:val="00FC13C2"/>
    <w:rsid w:val="00FC1675"/>
    <w:rsid w:val="00FC2FC6"/>
    <w:rsid w:val="00FC489A"/>
    <w:rsid w:val="00FC70C9"/>
    <w:rsid w:val="00FC784C"/>
    <w:rsid w:val="00FD03A8"/>
    <w:rsid w:val="00FD0E69"/>
    <w:rsid w:val="00FD1356"/>
    <w:rsid w:val="00FD2355"/>
    <w:rsid w:val="00FD2DCB"/>
    <w:rsid w:val="00FD439D"/>
    <w:rsid w:val="00FD5E4F"/>
    <w:rsid w:val="00FD68A8"/>
    <w:rsid w:val="00FD7A79"/>
    <w:rsid w:val="00FE381E"/>
    <w:rsid w:val="00FE3997"/>
    <w:rsid w:val="00FE55A0"/>
    <w:rsid w:val="00FE5FF2"/>
    <w:rsid w:val="00FE69F8"/>
    <w:rsid w:val="00FE7A87"/>
    <w:rsid w:val="00FF1A54"/>
    <w:rsid w:val="00FF35E5"/>
    <w:rsid w:val="00FF3C4D"/>
    <w:rsid w:val="00FF56AA"/>
    <w:rsid w:val="00FF72A3"/>
    <w:rsid w:val="00FF776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A686D63"/>
  <w15:docId w15:val="{B7E03EA9-59A2-4953-B808-39FF8A0EF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8D1"/>
    <w:pPr>
      <w:spacing w:before="40" w:after="80"/>
      <w:jc w:val="both"/>
    </w:pPr>
    <w:rPr>
      <w:rFonts w:ascii="Times New Roman" w:hAnsi="Times New Roman"/>
      <w:sz w:val="20"/>
    </w:rPr>
  </w:style>
  <w:style w:type="paragraph" w:styleId="Heading1">
    <w:name w:val="heading 1"/>
    <w:basedOn w:val="ListParagraph"/>
    <w:next w:val="Normal"/>
    <w:link w:val="Heading1Char"/>
    <w:uiPriority w:val="9"/>
    <w:qFormat/>
    <w:rsid w:val="00ED7613"/>
    <w:pPr>
      <w:pageBreakBefore/>
      <w:numPr>
        <w:numId w:val="45"/>
      </w:numPr>
      <w:spacing w:before="400" w:after="800"/>
      <w:ind w:left="1134" w:hanging="1134"/>
      <w:outlineLvl w:val="0"/>
    </w:pPr>
    <w:rPr>
      <w:rFonts w:ascii="Arial Black" w:hAnsi="Arial Black"/>
      <w:sz w:val="36"/>
    </w:rPr>
  </w:style>
  <w:style w:type="paragraph" w:styleId="Heading2">
    <w:name w:val="heading 2"/>
    <w:basedOn w:val="ListParagraph"/>
    <w:next w:val="Normal"/>
    <w:link w:val="Heading2Char"/>
    <w:uiPriority w:val="9"/>
    <w:unhideWhenUsed/>
    <w:qFormat/>
    <w:rsid w:val="00AF22AE"/>
    <w:pPr>
      <w:keepNext/>
      <w:numPr>
        <w:ilvl w:val="1"/>
        <w:numId w:val="45"/>
      </w:numPr>
      <w:spacing w:before="400" w:after="200"/>
      <w:ind w:left="1134" w:hanging="1134"/>
      <w:outlineLvl w:val="1"/>
    </w:pPr>
    <w:rPr>
      <w:rFonts w:ascii="Arial Black" w:hAnsi="Arial Black"/>
      <w:sz w:val="28"/>
    </w:rPr>
  </w:style>
  <w:style w:type="paragraph" w:styleId="Heading3">
    <w:name w:val="heading 3"/>
    <w:basedOn w:val="ListParagraph"/>
    <w:next w:val="Normal"/>
    <w:link w:val="Heading3Char"/>
    <w:uiPriority w:val="9"/>
    <w:unhideWhenUsed/>
    <w:qFormat/>
    <w:rsid w:val="00AF22AE"/>
    <w:pPr>
      <w:keepNext/>
      <w:numPr>
        <w:ilvl w:val="2"/>
        <w:numId w:val="45"/>
      </w:numPr>
      <w:spacing w:before="320" w:after="160"/>
      <w:ind w:left="1134" w:hanging="1134"/>
      <w:outlineLvl w:val="2"/>
    </w:pPr>
    <w:rPr>
      <w:rFonts w:ascii="Arial Black" w:hAnsi="Arial Black"/>
    </w:rPr>
  </w:style>
  <w:style w:type="paragraph" w:styleId="Heading4">
    <w:name w:val="heading 4"/>
    <w:basedOn w:val="Normal"/>
    <w:next w:val="Normal"/>
    <w:link w:val="Heading4Char"/>
    <w:uiPriority w:val="9"/>
    <w:semiHidden/>
    <w:unhideWhenUsed/>
    <w:rsid w:val="00966446"/>
    <w:pPr>
      <w:keepNext/>
      <w:keepLines/>
      <w:numPr>
        <w:ilvl w:val="3"/>
        <w:numId w:val="5"/>
      </w:numPr>
      <w:spacing w:before="200" w:after="0"/>
      <w:outlineLvl w:val="3"/>
    </w:pPr>
    <w:rPr>
      <w:rFonts w:asciiTheme="majorHAnsi" w:eastAsiaTheme="majorEastAsia" w:hAnsiTheme="majorHAnsi" w:cstheme="majorBidi"/>
      <w:b/>
      <w:bCs/>
      <w:i/>
      <w:iCs/>
      <w:color w:val="31B6FD" w:themeColor="accent1"/>
    </w:rPr>
  </w:style>
  <w:style w:type="paragraph" w:styleId="Heading5">
    <w:name w:val="heading 5"/>
    <w:basedOn w:val="Normal"/>
    <w:next w:val="Normal"/>
    <w:link w:val="Heading5Char"/>
    <w:uiPriority w:val="9"/>
    <w:semiHidden/>
    <w:unhideWhenUsed/>
    <w:qFormat/>
    <w:rsid w:val="00966446"/>
    <w:pPr>
      <w:keepNext/>
      <w:keepLines/>
      <w:numPr>
        <w:ilvl w:val="4"/>
        <w:numId w:val="5"/>
      </w:numPr>
      <w:spacing w:before="200" w:after="0"/>
      <w:outlineLvl w:val="4"/>
    </w:pPr>
    <w:rPr>
      <w:rFonts w:asciiTheme="majorHAnsi" w:eastAsiaTheme="majorEastAsia" w:hAnsiTheme="majorHAnsi" w:cstheme="majorBidi"/>
      <w:color w:val="016194" w:themeColor="accent1" w:themeShade="7F"/>
    </w:rPr>
  </w:style>
  <w:style w:type="paragraph" w:styleId="Heading6">
    <w:name w:val="heading 6"/>
    <w:basedOn w:val="Normal"/>
    <w:next w:val="Normal"/>
    <w:link w:val="Heading6Char"/>
    <w:uiPriority w:val="9"/>
    <w:semiHidden/>
    <w:unhideWhenUsed/>
    <w:qFormat/>
    <w:rsid w:val="00966446"/>
    <w:pPr>
      <w:keepNext/>
      <w:keepLines/>
      <w:numPr>
        <w:ilvl w:val="5"/>
        <w:numId w:val="5"/>
      </w:numPr>
      <w:spacing w:before="200" w:after="0"/>
      <w:outlineLvl w:val="5"/>
    </w:pPr>
    <w:rPr>
      <w:rFonts w:asciiTheme="majorHAnsi" w:eastAsiaTheme="majorEastAsia" w:hAnsiTheme="majorHAnsi" w:cstheme="majorBidi"/>
      <w:i/>
      <w:iCs/>
      <w:color w:val="016194" w:themeColor="accent1" w:themeShade="7F"/>
    </w:rPr>
  </w:style>
  <w:style w:type="paragraph" w:styleId="Heading7">
    <w:name w:val="heading 7"/>
    <w:basedOn w:val="Normal"/>
    <w:next w:val="Normal"/>
    <w:link w:val="Heading7Char"/>
    <w:uiPriority w:val="9"/>
    <w:semiHidden/>
    <w:unhideWhenUsed/>
    <w:qFormat/>
    <w:rsid w:val="00966446"/>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6446"/>
    <w:pPr>
      <w:keepNext/>
      <w:keepLines/>
      <w:numPr>
        <w:ilvl w:val="7"/>
        <w:numId w:val="5"/>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966446"/>
    <w:pPr>
      <w:keepNext/>
      <w:keepLines/>
      <w:numPr>
        <w:ilvl w:val="8"/>
        <w:numId w:val="5"/>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613"/>
    <w:rPr>
      <w:rFonts w:ascii="Arial Black" w:hAnsi="Arial Black"/>
      <w:sz w:val="36"/>
    </w:rPr>
  </w:style>
  <w:style w:type="paragraph" w:styleId="Header">
    <w:name w:val="header"/>
    <w:basedOn w:val="Normal"/>
    <w:link w:val="HeaderChar"/>
    <w:uiPriority w:val="99"/>
    <w:unhideWhenUsed/>
    <w:rsid w:val="00780F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0F34"/>
  </w:style>
  <w:style w:type="paragraph" w:styleId="Footer">
    <w:name w:val="footer"/>
    <w:basedOn w:val="Normal"/>
    <w:link w:val="FooterChar"/>
    <w:uiPriority w:val="99"/>
    <w:unhideWhenUsed/>
    <w:rsid w:val="00780F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0F34"/>
  </w:style>
  <w:style w:type="paragraph" w:customStyle="1" w:styleId="3372873BB58A4DED866D2BE34882C06C">
    <w:name w:val="3372873BB58A4DED866D2BE34882C06C"/>
    <w:rsid w:val="00780F34"/>
    <w:rPr>
      <w:rFonts w:eastAsiaTheme="minorEastAsia"/>
      <w:lang w:val="en-US" w:eastAsia="ja-JP"/>
    </w:rPr>
  </w:style>
  <w:style w:type="paragraph" w:styleId="BalloonText">
    <w:name w:val="Balloon Text"/>
    <w:basedOn w:val="Normal"/>
    <w:link w:val="BalloonTextChar"/>
    <w:uiPriority w:val="99"/>
    <w:semiHidden/>
    <w:unhideWhenUsed/>
    <w:rsid w:val="00780F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0F34"/>
    <w:rPr>
      <w:rFonts w:ascii="Tahoma" w:hAnsi="Tahoma" w:cs="Tahoma"/>
      <w:sz w:val="16"/>
      <w:szCs w:val="16"/>
    </w:rPr>
  </w:style>
  <w:style w:type="character" w:customStyle="1" w:styleId="Heading2Char">
    <w:name w:val="Heading 2 Char"/>
    <w:basedOn w:val="DefaultParagraphFont"/>
    <w:link w:val="Heading2"/>
    <w:uiPriority w:val="9"/>
    <w:rsid w:val="00AF22AE"/>
    <w:rPr>
      <w:rFonts w:ascii="Arial Black" w:hAnsi="Arial Black"/>
      <w:sz w:val="28"/>
    </w:rPr>
  </w:style>
  <w:style w:type="paragraph" w:styleId="Title">
    <w:name w:val="Title"/>
    <w:basedOn w:val="Normal"/>
    <w:next w:val="Normal"/>
    <w:link w:val="TitleChar"/>
    <w:uiPriority w:val="10"/>
    <w:qFormat/>
    <w:rsid w:val="00ED7613"/>
    <w:pPr>
      <w:pBdr>
        <w:bottom w:val="single" w:sz="8" w:space="4" w:color="31B6FD" w:themeColor="accent1"/>
      </w:pBdr>
      <w:spacing w:after="300" w:line="240" w:lineRule="auto"/>
      <w:contextualSpacing/>
    </w:pPr>
    <w:rPr>
      <w:rFonts w:ascii="Arial" w:eastAsiaTheme="majorEastAsia" w:hAnsi="Arial" w:cstheme="majorBidi"/>
      <w:spacing w:val="5"/>
      <w:kern w:val="28"/>
      <w:sz w:val="52"/>
      <w:szCs w:val="52"/>
    </w:rPr>
  </w:style>
  <w:style w:type="character" w:customStyle="1" w:styleId="TitleChar">
    <w:name w:val="Title Char"/>
    <w:basedOn w:val="DefaultParagraphFont"/>
    <w:link w:val="Title"/>
    <w:uiPriority w:val="10"/>
    <w:rsid w:val="00ED7613"/>
    <w:rPr>
      <w:rFonts w:ascii="Arial" w:eastAsiaTheme="majorEastAsia" w:hAnsi="Arial" w:cstheme="majorBidi"/>
      <w:spacing w:val="5"/>
      <w:kern w:val="28"/>
      <w:sz w:val="52"/>
      <w:szCs w:val="52"/>
    </w:rPr>
  </w:style>
  <w:style w:type="paragraph" w:styleId="ListParagraph">
    <w:name w:val="List Paragraph"/>
    <w:basedOn w:val="Normal"/>
    <w:link w:val="ListParagraphChar"/>
    <w:uiPriority w:val="34"/>
    <w:qFormat/>
    <w:rsid w:val="00E86145"/>
    <w:pPr>
      <w:ind w:left="720"/>
      <w:contextualSpacing/>
    </w:pPr>
  </w:style>
  <w:style w:type="character" w:customStyle="1" w:styleId="Heading3Char">
    <w:name w:val="Heading 3 Char"/>
    <w:basedOn w:val="DefaultParagraphFont"/>
    <w:link w:val="Heading3"/>
    <w:uiPriority w:val="9"/>
    <w:rsid w:val="00AF22AE"/>
    <w:rPr>
      <w:rFonts w:ascii="Arial Black" w:hAnsi="Arial Black"/>
      <w:sz w:val="20"/>
    </w:rPr>
  </w:style>
  <w:style w:type="character" w:customStyle="1" w:styleId="Heading4Char">
    <w:name w:val="Heading 4 Char"/>
    <w:basedOn w:val="DefaultParagraphFont"/>
    <w:link w:val="Heading4"/>
    <w:uiPriority w:val="9"/>
    <w:semiHidden/>
    <w:rsid w:val="00966446"/>
    <w:rPr>
      <w:rFonts w:asciiTheme="majorHAnsi" w:eastAsiaTheme="majorEastAsia" w:hAnsiTheme="majorHAnsi" w:cstheme="majorBidi"/>
      <w:b/>
      <w:bCs/>
      <w:i/>
      <w:iCs/>
      <w:color w:val="31B6FD" w:themeColor="accent1"/>
    </w:rPr>
  </w:style>
  <w:style w:type="character" w:customStyle="1" w:styleId="Heading5Char">
    <w:name w:val="Heading 5 Char"/>
    <w:basedOn w:val="DefaultParagraphFont"/>
    <w:link w:val="Heading5"/>
    <w:uiPriority w:val="9"/>
    <w:semiHidden/>
    <w:rsid w:val="00966446"/>
    <w:rPr>
      <w:rFonts w:asciiTheme="majorHAnsi" w:eastAsiaTheme="majorEastAsia" w:hAnsiTheme="majorHAnsi" w:cstheme="majorBidi"/>
      <w:color w:val="016194" w:themeColor="accent1" w:themeShade="7F"/>
    </w:rPr>
  </w:style>
  <w:style w:type="character" w:customStyle="1" w:styleId="Heading6Char">
    <w:name w:val="Heading 6 Char"/>
    <w:basedOn w:val="DefaultParagraphFont"/>
    <w:link w:val="Heading6"/>
    <w:uiPriority w:val="9"/>
    <w:semiHidden/>
    <w:rsid w:val="00966446"/>
    <w:rPr>
      <w:rFonts w:asciiTheme="majorHAnsi" w:eastAsiaTheme="majorEastAsia" w:hAnsiTheme="majorHAnsi" w:cstheme="majorBidi"/>
      <w:i/>
      <w:iCs/>
      <w:color w:val="016194" w:themeColor="accent1" w:themeShade="7F"/>
    </w:rPr>
  </w:style>
  <w:style w:type="character" w:customStyle="1" w:styleId="Heading7Char">
    <w:name w:val="Heading 7 Char"/>
    <w:basedOn w:val="DefaultParagraphFont"/>
    <w:link w:val="Heading7"/>
    <w:uiPriority w:val="9"/>
    <w:semiHidden/>
    <w:rsid w:val="009664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664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66446"/>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A87824"/>
    <w:pPr>
      <w:numPr>
        <w:numId w:val="0"/>
      </w:numPr>
      <w:outlineLvl w:val="9"/>
    </w:pPr>
    <w:rPr>
      <w:color w:val="0292DF" w:themeColor="accent1" w:themeShade="BF"/>
      <w:lang w:val="en-US" w:eastAsia="ja-JP"/>
    </w:rPr>
  </w:style>
  <w:style w:type="paragraph" w:styleId="TOC1">
    <w:name w:val="toc 1"/>
    <w:basedOn w:val="Normal"/>
    <w:next w:val="Normal"/>
    <w:autoRedefine/>
    <w:uiPriority w:val="39"/>
    <w:unhideWhenUsed/>
    <w:rsid w:val="00E41DC0"/>
    <w:pPr>
      <w:tabs>
        <w:tab w:val="left" w:pos="600"/>
        <w:tab w:val="right" w:leader="dot" w:pos="9016"/>
      </w:tabs>
      <w:spacing w:before="120" w:after="0"/>
      <w:jc w:val="left"/>
      <w:pPrChange w:id="0" w:author="Liam Coleman" w:date="2021-04-21T15:50:00Z">
        <w:pPr>
          <w:spacing w:before="120" w:line="276" w:lineRule="auto"/>
        </w:pPr>
      </w:pPrChange>
    </w:pPr>
    <w:rPr>
      <w:rFonts w:asciiTheme="minorHAnsi" w:hAnsiTheme="minorHAnsi"/>
      <w:b/>
      <w:bCs/>
      <w:i/>
      <w:iCs/>
      <w:sz w:val="24"/>
      <w:szCs w:val="24"/>
      <w:rPrChange w:id="0" w:author="Liam Coleman" w:date="2021-04-21T15:50:00Z">
        <w:rPr>
          <w:rFonts w:asciiTheme="minorHAnsi" w:eastAsiaTheme="minorHAnsi" w:hAnsiTheme="minorHAnsi" w:cstheme="minorBidi"/>
          <w:b/>
          <w:bCs/>
          <w:i/>
          <w:iCs/>
          <w:sz w:val="24"/>
          <w:szCs w:val="24"/>
          <w:lang w:val="en-IE" w:eastAsia="en-US" w:bidi="ar-SA"/>
        </w:rPr>
      </w:rPrChange>
    </w:rPr>
  </w:style>
  <w:style w:type="paragraph" w:styleId="TOC2">
    <w:name w:val="toc 2"/>
    <w:basedOn w:val="Normal"/>
    <w:next w:val="Normal"/>
    <w:autoRedefine/>
    <w:uiPriority w:val="39"/>
    <w:unhideWhenUsed/>
    <w:rsid w:val="00A87824"/>
    <w:pPr>
      <w:spacing w:before="120" w:after="0"/>
      <w:ind w:left="200"/>
      <w:jc w:val="left"/>
    </w:pPr>
    <w:rPr>
      <w:rFonts w:asciiTheme="minorHAnsi" w:hAnsiTheme="minorHAnsi"/>
      <w:b/>
      <w:bCs/>
      <w:sz w:val="22"/>
    </w:rPr>
  </w:style>
  <w:style w:type="character" w:styleId="Hyperlink">
    <w:name w:val="Hyperlink"/>
    <w:basedOn w:val="DefaultParagraphFont"/>
    <w:uiPriority w:val="99"/>
    <w:unhideWhenUsed/>
    <w:rsid w:val="00A87824"/>
    <w:rPr>
      <w:color w:val="0080FF" w:themeColor="hyperlink"/>
      <w:u w:val="single"/>
    </w:rPr>
  </w:style>
  <w:style w:type="character" w:styleId="FollowedHyperlink">
    <w:name w:val="FollowedHyperlink"/>
    <w:basedOn w:val="DefaultParagraphFont"/>
    <w:uiPriority w:val="99"/>
    <w:semiHidden/>
    <w:unhideWhenUsed/>
    <w:rsid w:val="00AB6C76"/>
    <w:rPr>
      <w:color w:val="5EAEFF" w:themeColor="followedHyperlink"/>
      <w:u w:val="single"/>
    </w:rPr>
  </w:style>
  <w:style w:type="paragraph" w:styleId="NoSpacing">
    <w:name w:val="No Spacing"/>
    <w:basedOn w:val="Normal"/>
    <w:uiPriority w:val="1"/>
    <w:qFormat/>
    <w:rsid w:val="00ED7613"/>
    <w:pPr>
      <w:spacing w:after="0" w:line="240" w:lineRule="auto"/>
    </w:pPr>
  </w:style>
  <w:style w:type="paragraph" w:styleId="TOC3">
    <w:name w:val="toc 3"/>
    <w:basedOn w:val="Normal"/>
    <w:next w:val="Normal"/>
    <w:autoRedefine/>
    <w:uiPriority w:val="39"/>
    <w:unhideWhenUsed/>
    <w:rsid w:val="00ED7613"/>
    <w:pPr>
      <w:spacing w:before="0" w:after="0"/>
      <w:ind w:left="400"/>
      <w:jc w:val="left"/>
    </w:pPr>
    <w:rPr>
      <w:rFonts w:asciiTheme="minorHAnsi" w:hAnsiTheme="minorHAnsi"/>
      <w:szCs w:val="20"/>
    </w:rPr>
  </w:style>
  <w:style w:type="paragraph" w:styleId="TOC4">
    <w:name w:val="toc 4"/>
    <w:basedOn w:val="Normal"/>
    <w:next w:val="Normal"/>
    <w:autoRedefine/>
    <w:uiPriority w:val="39"/>
    <w:unhideWhenUsed/>
    <w:rsid w:val="00337E78"/>
    <w:pPr>
      <w:spacing w:before="0" w:after="0"/>
      <w:ind w:left="600"/>
      <w:jc w:val="left"/>
    </w:pPr>
    <w:rPr>
      <w:rFonts w:asciiTheme="minorHAnsi" w:hAnsiTheme="minorHAnsi"/>
      <w:szCs w:val="20"/>
    </w:rPr>
  </w:style>
  <w:style w:type="paragraph" w:styleId="TOC5">
    <w:name w:val="toc 5"/>
    <w:basedOn w:val="Normal"/>
    <w:next w:val="Normal"/>
    <w:autoRedefine/>
    <w:uiPriority w:val="39"/>
    <w:unhideWhenUsed/>
    <w:rsid w:val="00337E78"/>
    <w:pPr>
      <w:spacing w:before="0" w:after="0"/>
      <w:ind w:left="800"/>
      <w:jc w:val="left"/>
    </w:pPr>
    <w:rPr>
      <w:rFonts w:asciiTheme="minorHAnsi" w:hAnsiTheme="minorHAnsi"/>
      <w:szCs w:val="20"/>
    </w:rPr>
  </w:style>
  <w:style w:type="paragraph" w:styleId="TOC6">
    <w:name w:val="toc 6"/>
    <w:basedOn w:val="Normal"/>
    <w:next w:val="Normal"/>
    <w:autoRedefine/>
    <w:uiPriority w:val="39"/>
    <w:unhideWhenUsed/>
    <w:rsid w:val="00337E78"/>
    <w:pPr>
      <w:spacing w:before="0" w:after="0"/>
      <w:ind w:left="1000"/>
      <w:jc w:val="left"/>
    </w:pPr>
    <w:rPr>
      <w:rFonts w:asciiTheme="minorHAnsi" w:hAnsiTheme="minorHAnsi"/>
      <w:szCs w:val="20"/>
    </w:rPr>
  </w:style>
  <w:style w:type="paragraph" w:styleId="TOC7">
    <w:name w:val="toc 7"/>
    <w:basedOn w:val="Normal"/>
    <w:next w:val="Normal"/>
    <w:autoRedefine/>
    <w:uiPriority w:val="39"/>
    <w:unhideWhenUsed/>
    <w:rsid w:val="00337E78"/>
    <w:pPr>
      <w:spacing w:before="0" w:after="0"/>
      <w:ind w:left="1200"/>
      <w:jc w:val="left"/>
    </w:pPr>
    <w:rPr>
      <w:rFonts w:asciiTheme="minorHAnsi" w:hAnsiTheme="minorHAnsi"/>
      <w:szCs w:val="20"/>
    </w:rPr>
  </w:style>
  <w:style w:type="paragraph" w:styleId="TOC8">
    <w:name w:val="toc 8"/>
    <w:basedOn w:val="Normal"/>
    <w:next w:val="Normal"/>
    <w:autoRedefine/>
    <w:uiPriority w:val="39"/>
    <w:unhideWhenUsed/>
    <w:rsid w:val="00337E78"/>
    <w:pPr>
      <w:spacing w:before="0" w:after="0"/>
      <w:ind w:left="1400"/>
      <w:jc w:val="left"/>
    </w:pPr>
    <w:rPr>
      <w:rFonts w:asciiTheme="minorHAnsi" w:hAnsiTheme="minorHAnsi"/>
      <w:szCs w:val="20"/>
    </w:rPr>
  </w:style>
  <w:style w:type="paragraph" w:styleId="TOC9">
    <w:name w:val="toc 9"/>
    <w:basedOn w:val="Normal"/>
    <w:next w:val="Normal"/>
    <w:autoRedefine/>
    <w:uiPriority w:val="39"/>
    <w:unhideWhenUsed/>
    <w:rsid w:val="00337E78"/>
    <w:pPr>
      <w:spacing w:before="0" w:after="0"/>
      <w:ind w:left="1600"/>
      <w:jc w:val="left"/>
    </w:pPr>
    <w:rPr>
      <w:rFonts w:asciiTheme="minorHAnsi" w:hAnsiTheme="minorHAnsi"/>
      <w:szCs w:val="20"/>
    </w:rPr>
  </w:style>
  <w:style w:type="character" w:customStyle="1" w:styleId="ListParagraphChar">
    <w:name w:val="List Paragraph Char"/>
    <w:basedOn w:val="DefaultParagraphFont"/>
    <w:link w:val="ListParagraph"/>
    <w:uiPriority w:val="34"/>
    <w:locked/>
    <w:rsid w:val="00584BF3"/>
    <w:rPr>
      <w:rFonts w:ascii="Times New Roman" w:hAnsi="Times New Roman"/>
      <w:sz w:val="20"/>
    </w:rPr>
  </w:style>
  <w:style w:type="paragraph" w:styleId="FootnoteText">
    <w:name w:val="footnote text"/>
    <w:basedOn w:val="Normal"/>
    <w:link w:val="FootnoteTextChar"/>
    <w:uiPriority w:val="99"/>
    <w:semiHidden/>
    <w:unhideWhenUsed/>
    <w:rsid w:val="00C81366"/>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81366"/>
    <w:rPr>
      <w:rFonts w:ascii="Times New Roman" w:hAnsi="Times New Roman"/>
      <w:sz w:val="20"/>
      <w:szCs w:val="20"/>
    </w:rPr>
  </w:style>
  <w:style w:type="character" w:styleId="FootnoteReference">
    <w:name w:val="footnote reference"/>
    <w:basedOn w:val="DefaultParagraphFont"/>
    <w:uiPriority w:val="99"/>
    <w:semiHidden/>
    <w:unhideWhenUsed/>
    <w:rsid w:val="00C81366"/>
    <w:rPr>
      <w:vertAlign w:val="superscript"/>
    </w:rPr>
  </w:style>
  <w:style w:type="table" w:customStyle="1" w:styleId="PlainTable51">
    <w:name w:val="Plain Table 51"/>
    <w:basedOn w:val="TableNormal"/>
    <w:uiPriority w:val="44"/>
    <w:rsid w:val="005F4EBF"/>
    <w:pPr>
      <w:spacing w:after="0" w:line="240" w:lineRule="auto"/>
    </w:pPr>
    <w:rPr>
      <w:color w:val="404040" w:themeColor="text1" w:themeTint="BF"/>
      <w:sz w:val="20"/>
      <w:szCs w:val="20"/>
      <w:lang w:val="en-US"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1">
    <w:name w:val="Normal1"/>
    <w:rsid w:val="005F4EBF"/>
    <w:pPr>
      <w:spacing w:before="40" w:after="80" w:line="240" w:lineRule="auto"/>
      <w:jc w:val="both"/>
    </w:pPr>
    <w:rPr>
      <w:rFonts w:ascii="Book Antiqua" w:eastAsia="Book Antiqua" w:hAnsi="Book Antiqua" w:cs="Book Antiqua"/>
      <w:color w:val="000000"/>
      <w:sz w:val="24"/>
      <w:lang w:val="en-GB" w:eastAsia="en-GB"/>
    </w:rPr>
  </w:style>
  <w:style w:type="table" w:customStyle="1" w:styleId="ListTable6Colorful-Accent21">
    <w:name w:val="List Table 6 Colorful - Accent 21"/>
    <w:basedOn w:val="TableNormal"/>
    <w:uiPriority w:val="51"/>
    <w:rsid w:val="005F4EBF"/>
    <w:pPr>
      <w:spacing w:after="0" w:line="240" w:lineRule="auto"/>
    </w:pPr>
    <w:rPr>
      <w:color w:val="2861A9" w:themeColor="accent2" w:themeShade="BF"/>
      <w:sz w:val="20"/>
      <w:szCs w:val="20"/>
      <w:lang w:val="en-US" w:eastAsia="ja-JP"/>
    </w:rPr>
    <w:tblPr>
      <w:tblStyleRowBandSize w:val="1"/>
      <w:tblStyleColBandSize w:val="1"/>
      <w:tblBorders>
        <w:top w:val="single" w:sz="4" w:space="0" w:color="4584D3" w:themeColor="accent2"/>
        <w:bottom w:val="single" w:sz="4" w:space="0" w:color="4584D3" w:themeColor="accent2"/>
      </w:tblBorders>
    </w:tblPr>
    <w:tblStylePr w:type="firstRow">
      <w:rPr>
        <w:b/>
        <w:bCs/>
      </w:rPr>
      <w:tblPr/>
      <w:tcPr>
        <w:tcBorders>
          <w:bottom w:val="single" w:sz="4" w:space="0" w:color="4584D3" w:themeColor="accent2"/>
        </w:tcBorders>
      </w:tcPr>
    </w:tblStylePr>
    <w:tblStylePr w:type="lastRow">
      <w:rPr>
        <w:b/>
        <w:bCs/>
      </w:rPr>
      <w:tblPr/>
      <w:tcPr>
        <w:tcBorders>
          <w:top w:val="double" w:sz="4" w:space="0" w:color="4584D3" w:themeColor="accent2"/>
        </w:tcBorders>
      </w:tcPr>
    </w:tblStylePr>
    <w:tblStylePr w:type="firstCol">
      <w:rPr>
        <w:b/>
        <w:bCs/>
      </w:rPr>
    </w:tblStylePr>
    <w:tblStylePr w:type="lastCol">
      <w:rPr>
        <w:b/>
        <w:bCs/>
      </w:rPr>
    </w:tblStylePr>
    <w:tblStylePr w:type="band1Vert">
      <w:tblPr/>
      <w:tcPr>
        <w:shd w:val="clear" w:color="auto" w:fill="D9E6F6" w:themeFill="accent2" w:themeFillTint="33"/>
      </w:tcPr>
    </w:tblStylePr>
    <w:tblStylePr w:type="band1Horz">
      <w:tblPr/>
      <w:tcPr>
        <w:shd w:val="clear" w:color="auto" w:fill="D9E6F6" w:themeFill="accent2" w:themeFillTint="33"/>
      </w:tcPr>
    </w:tblStylePr>
  </w:style>
  <w:style w:type="table" w:styleId="TableGrid">
    <w:name w:val="Table Grid"/>
    <w:basedOn w:val="TableNormal"/>
    <w:uiPriority w:val="59"/>
    <w:rsid w:val="00F14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F144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F144D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Revision">
    <w:name w:val="Revision"/>
    <w:hidden/>
    <w:uiPriority w:val="99"/>
    <w:semiHidden/>
    <w:rsid w:val="003F5161"/>
    <w:pPr>
      <w:spacing w:after="0" w:line="240" w:lineRule="auto"/>
    </w:pPr>
    <w:rPr>
      <w:rFonts w:ascii="Times New Roman" w:hAnsi="Times New Roman"/>
      <w:sz w:val="20"/>
    </w:rPr>
  </w:style>
  <w:style w:type="paragraph" w:customStyle="1" w:styleId="ReviewNotes">
    <w:name w:val="Review Notes"/>
    <w:basedOn w:val="Normal"/>
    <w:link w:val="ReviewNotesChar"/>
    <w:qFormat/>
    <w:rsid w:val="00681879"/>
    <w:rPr>
      <w:i/>
      <w:color w:val="C00000"/>
    </w:rPr>
  </w:style>
  <w:style w:type="paragraph" w:customStyle="1" w:styleId="Code">
    <w:name w:val="Code"/>
    <w:basedOn w:val="Normal"/>
    <w:link w:val="CodeChar"/>
    <w:qFormat/>
    <w:rsid w:val="00681879"/>
    <w:rPr>
      <w:rFonts w:ascii="Courier New" w:hAnsi="Courier New" w:cs="Courier New"/>
      <w:sz w:val="16"/>
      <w:szCs w:val="16"/>
    </w:rPr>
  </w:style>
  <w:style w:type="character" w:customStyle="1" w:styleId="ReviewNotesChar">
    <w:name w:val="Review Notes Char"/>
    <w:basedOn w:val="DefaultParagraphFont"/>
    <w:link w:val="ReviewNotes"/>
    <w:rsid w:val="00681879"/>
    <w:rPr>
      <w:rFonts w:ascii="Times New Roman" w:hAnsi="Times New Roman"/>
      <w:i/>
      <w:color w:val="C00000"/>
      <w:sz w:val="20"/>
    </w:rPr>
  </w:style>
  <w:style w:type="character" w:customStyle="1" w:styleId="CodeChar">
    <w:name w:val="Code Char"/>
    <w:basedOn w:val="DefaultParagraphFont"/>
    <w:link w:val="Code"/>
    <w:rsid w:val="00681879"/>
    <w:rPr>
      <w:rFonts w:ascii="Courier New" w:hAnsi="Courier New" w:cs="Courier New"/>
      <w:sz w:val="16"/>
      <w:szCs w:val="16"/>
    </w:rPr>
  </w:style>
  <w:style w:type="paragraph" w:styleId="NormalWeb">
    <w:name w:val="Normal (Web)"/>
    <w:basedOn w:val="Normal"/>
    <w:uiPriority w:val="99"/>
    <w:semiHidden/>
    <w:unhideWhenUsed/>
    <w:rsid w:val="00BA073D"/>
    <w:pPr>
      <w:spacing w:before="0" w:after="0" w:line="240" w:lineRule="auto"/>
      <w:jc w:val="left"/>
    </w:pPr>
    <w:rPr>
      <w:rFonts w:cs="Times New Roman"/>
      <w:sz w:val="24"/>
      <w:szCs w:val="24"/>
      <w:lang w:eastAsia="en-IE"/>
    </w:rPr>
  </w:style>
  <w:style w:type="paragraph" w:styleId="Caption">
    <w:name w:val="caption"/>
    <w:basedOn w:val="Normal"/>
    <w:next w:val="Normal"/>
    <w:uiPriority w:val="35"/>
    <w:unhideWhenUsed/>
    <w:qFormat/>
    <w:rsid w:val="00905822"/>
    <w:pPr>
      <w:spacing w:before="0" w:after="200" w:line="240" w:lineRule="auto"/>
    </w:pPr>
    <w:rPr>
      <w:i/>
      <w:iCs/>
      <w:color w:val="073E87" w:themeColor="text2"/>
      <w:sz w:val="18"/>
      <w:szCs w:val="18"/>
    </w:rPr>
  </w:style>
  <w:style w:type="character" w:styleId="CommentReference">
    <w:name w:val="annotation reference"/>
    <w:basedOn w:val="DefaultParagraphFont"/>
    <w:uiPriority w:val="99"/>
    <w:semiHidden/>
    <w:unhideWhenUsed/>
    <w:rsid w:val="004E16A5"/>
    <w:rPr>
      <w:sz w:val="16"/>
      <w:szCs w:val="16"/>
    </w:rPr>
  </w:style>
  <w:style w:type="paragraph" w:styleId="CommentText">
    <w:name w:val="annotation text"/>
    <w:basedOn w:val="Normal"/>
    <w:link w:val="CommentTextChar"/>
    <w:uiPriority w:val="99"/>
    <w:semiHidden/>
    <w:unhideWhenUsed/>
    <w:rsid w:val="004E16A5"/>
    <w:pPr>
      <w:spacing w:line="240" w:lineRule="auto"/>
    </w:pPr>
    <w:rPr>
      <w:szCs w:val="20"/>
    </w:rPr>
  </w:style>
  <w:style w:type="character" w:customStyle="1" w:styleId="CommentTextChar">
    <w:name w:val="Comment Text Char"/>
    <w:basedOn w:val="DefaultParagraphFont"/>
    <w:link w:val="CommentText"/>
    <w:uiPriority w:val="99"/>
    <w:semiHidden/>
    <w:rsid w:val="004E16A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E16A5"/>
    <w:rPr>
      <w:b/>
      <w:bCs/>
    </w:rPr>
  </w:style>
  <w:style w:type="character" w:customStyle="1" w:styleId="CommentSubjectChar">
    <w:name w:val="Comment Subject Char"/>
    <w:basedOn w:val="CommentTextChar"/>
    <w:link w:val="CommentSubject"/>
    <w:uiPriority w:val="99"/>
    <w:semiHidden/>
    <w:rsid w:val="004E16A5"/>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1815">
      <w:bodyDiv w:val="1"/>
      <w:marLeft w:val="0"/>
      <w:marRight w:val="0"/>
      <w:marTop w:val="0"/>
      <w:marBottom w:val="0"/>
      <w:divBdr>
        <w:top w:val="none" w:sz="0" w:space="0" w:color="auto"/>
        <w:left w:val="none" w:sz="0" w:space="0" w:color="auto"/>
        <w:bottom w:val="none" w:sz="0" w:space="0" w:color="auto"/>
        <w:right w:val="none" w:sz="0" w:space="0" w:color="auto"/>
      </w:divBdr>
    </w:div>
    <w:div w:id="121120419">
      <w:bodyDiv w:val="1"/>
      <w:marLeft w:val="0"/>
      <w:marRight w:val="0"/>
      <w:marTop w:val="0"/>
      <w:marBottom w:val="0"/>
      <w:divBdr>
        <w:top w:val="none" w:sz="0" w:space="0" w:color="auto"/>
        <w:left w:val="none" w:sz="0" w:space="0" w:color="auto"/>
        <w:bottom w:val="none" w:sz="0" w:space="0" w:color="auto"/>
        <w:right w:val="none" w:sz="0" w:space="0" w:color="auto"/>
      </w:divBdr>
    </w:div>
    <w:div w:id="151874452">
      <w:bodyDiv w:val="1"/>
      <w:marLeft w:val="0"/>
      <w:marRight w:val="0"/>
      <w:marTop w:val="0"/>
      <w:marBottom w:val="0"/>
      <w:divBdr>
        <w:top w:val="none" w:sz="0" w:space="0" w:color="auto"/>
        <w:left w:val="none" w:sz="0" w:space="0" w:color="auto"/>
        <w:bottom w:val="none" w:sz="0" w:space="0" w:color="auto"/>
        <w:right w:val="none" w:sz="0" w:space="0" w:color="auto"/>
      </w:divBdr>
    </w:div>
    <w:div w:id="246118518">
      <w:bodyDiv w:val="1"/>
      <w:marLeft w:val="0"/>
      <w:marRight w:val="0"/>
      <w:marTop w:val="0"/>
      <w:marBottom w:val="0"/>
      <w:divBdr>
        <w:top w:val="none" w:sz="0" w:space="0" w:color="auto"/>
        <w:left w:val="none" w:sz="0" w:space="0" w:color="auto"/>
        <w:bottom w:val="none" w:sz="0" w:space="0" w:color="auto"/>
        <w:right w:val="none" w:sz="0" w:space="0" w:color="auto"/>
      </w:divBdr>
    </w:div>
    <w:div w:id="319041346">
      <w:bodyDiv w:val="1"/>
      <w:marLeft w:val="0"/>
      <w:marRight w:val="0"/>
      <w:marTop w:val="0"/>
      <w:marBottom w:val="0"/>
      <w:divBdr>
        <w:top w:val="none" w:sz="0" w:space="0" w:color="auto"/>
        <w:left w:val="none" w:sz="0" w:space="0" w:color="auto"/>
        <w:bottom w:val="none" w:sz="0" w:space="0" w:color="auto"/>
        <w:right w:val="none" w:sz="0" w:space="0" w:color="auto"/>
      </w:divBdr>
    </w:div>
    <w:div w:id="341014484">
      <w:bodyDiv w:val="1"/>
      <w:marLeft w:val="0"/>
      <w:marRight w:val="0"/>
      <w:marTop w:val="0"/>
      <w:marBottom w:val="0"/>
      <w:divBdr>
        <w:top w:val="none" w:sz="0" w:space="0" w:color="auto"/>
        <w:left w:val="none" w:sz="0" w:space="0" w:color="auto"/>
        <w:bottom w:val="none" w:sz="0" w:space="0" w:color="auto"/>
        <w:right w:val="none" w:sz="0" w:space="0" w:color="auto"/>
      </w:divBdr>
    </w:div>
    <w:div w:id="439687691">
      <w:bodyDiv w:val="1"/>
      <w:marLeft w:val="0"/>
      <w:marRight w:val="0"/>
      <w:marTop w:val="0"/>
      <w:marBottom w:val="0"/>
      <w:divBdr>
        <w:top w:val="none" w:sz="0" w:space="0" w:color="auto"/>
        <w:left w:val="none" w:sz="0" w:space="0" w:color="auto"/>
        <w:bottom w:val="none" w:sz="0" w:space="0" w:color="auto"/>
        <w:right w:val="none" w:sz="0" w:space="0" w:color="auto"/>
      </w:divBdr>
    </w:div>
    <w:div w:id="493689787">
      <w:bodyDiv w:val="1"/>
      <w:marLeft w:val="0"/>
      <w:marRight w:val="0"/>
      <w:marTop w:val="0"/>
      <w:marBottom w:val="0"/>
      <w:divBdr>
        <w:top w:val="none" w:sz="0" w:space="0" w:color="auto"/>
        <w:left w:val="none" w:sz="0" w:space="0" w:color="auto"/>
        <w:bottom w:val="none" w:sz="0" w:space="0" w:color="auto"/>
        <w:right w:val="none" w:sz="0" w:space="0" w:color="auto"/>
      </w:divBdr>
    </w:div>
    <w:div w:id="645671107">
      <w:bodyDiv w:val="1"/>
      <w:marLeft w:val="0"/>
      <w:marRight w:val="0"/>
      <w:marTop w:val="0"/>
      <w:marBottom w:val="0"/>
      <w:divBdr>
        <w:top w:val="none" w:sz="0" w:space="0" w:color="auto"/>
        <w:left w:val="none" w:sz="0" w:space="0" w:color="auto"/>
        <w:bottom w:val="none" w:sz="0" w:space="0" w:color="auto"/>
        <w:right w:val="none" w:sz="0" w:space="0" w:color="auto"/>
      </w:divBdr>
    </w:div>
    <w:div w:id="693843870">
      <w:bodyDiv w:val="1"/>
      <w:marLeft w:val="0"/>
      <w:marRight w:val="0"/>
      <w:marTop w:val="0"/>
      <w:marBottom w:val="0"/>
      <w:divBdr>
        <w:top w:val="none" w:sz="0" w:space="0" w:color="auto"/>
        <w:left w:val="none" w:sz="0" w:space="0" w:color="auto"/>
        <w:bottom w:val="none" w:sz="0" w:space="0" w:color="auto"/>
        <w:right w:val="none" w:sz="0" w:space="0" w:color="auto"/>
      </w:divBdr>
    </w:div>
    <w:div w:id="791552887">
      <w:bodyDiv w:val="1"/>
      <w:marLeft w:val="0"/>
      <w:marRight w:val="0"/>
      <w:marTop w:val="0"/>
      <w:marBottom w:val="0"/>
      <w:divBdr>
        <w:top w:val="none" w:sz="0" w:space="0" w:color="auto"/>
        <w:left w:val="none" w:sz="0" w:space="0" w:color="auto"/>
        <w:bottom w:val="none" w:sz="0" w:space="0" w:color="auto"/>
        <w:right w:val="none" w:sz="0" w:space="0" w:color="auto"/>
      </w:divBdr>
    </w:div>
    <w:div w:id="792943453">
      <w:bodyDiv w:val="1"/>
      <w:marLeft w:val="0"/>
      <w:marRight w:val="0"/>
      <w:marTop w:val="0"/>
      <w:marBottom w:val="0"/>
      <w:divBdr>
        <w:top w:val="none" w:sz="0" w:space="0" w:color="auto"/>
        <w:left w:val="none" w:sz="0" w:space="0" w:color="auto"/>
        <w:bottom w:val="none" w:sz="0" w:space="0" w:color="auto"/>
        <w:right w:val="none" w:sz="0" w:space="0" w:color="auto"/>
      </w:divBdr>
    </w:div>
    <w:div w:id="826213265">
      <w:bodyDiv w:val="1"/>
      <w:marLeft w:val="0"/>
      <w:marRight w:val="0"/>
      <w:marTop w:val="0"/>
      <w:marBottom w:val="0"/>
      <w:divBdr>
        <w:top w:val="none" w:sz="0" w:space="0" w:color="auto"/>
        <w:left w:val="none" w:sz="0" w:space="0" w:color="auto"/>
        <w:bottom w:val="none" w:sz="0" w:space="0" w:color="auto"/>
        <w:right w:val="none" w:sz="0" w:space="0" w:color="auto"/>
      </w:divBdr>
    </w:div>
    <w:div w:id="877089576">
      <w:bodyDiv w:val="1"/>
      <w:marLeft w:val="0"/>
      <w:marRight w:val="0"/>
      <w:marTop w:val="0"/>
      <w:marBottom w:val="0"/>
      <w:divBdr>
        <w:top w:val="none" w:sz="0" w:space="0" w:color="auto"/>
        <w:left w:val="none" w:sz="0" w:space="0" w:color="auto"/>
        <w:bottom w:val="none" w:sz="0" w:space="0" w:color="auto"/>
        <w:right w:val="none" w:sz="0" w:space="0" w:color="auto"/>
      </w:divBdr>
    </w:div>
    <w:div w:id="1061249659">
      <w:bodyDiv w:val="1"/>
      <w:marLeft w:val="0"/>
      <w:marRight w:val="0"/>
      <w:marTop w:val="0"/>
      <w:marBottom w:val="0"/>
      <w:divBdr>
        <w:top w:val="none" w:sz="0" w:space="0" w:color="auto"/>
        <w:left w:val="none" w:sz="0" w:space="0" w:color="auto"/>
        <w:bottom w:val="none" w:sz="0" w:space="0" w:color="auto"/>
        <w:right w:val="none" w:sz="0" w:space="0" w:color="auto"/>
      </w:divBdr>
    </w:div>
    <w:div w:id="1085541844">
      <w:bodyDiv w:val="1"/>
      <w:marLeft w:val="0"/>
      <w:marRight w:val="0"/>
      <w:marTop w:val="0"/>
      <w:marBottom w:val="0"/>
      <w:divBdr>
        <w:top w:val="none" w:sz="0" w:space="0" w:color="auto"/>
        <w:left w:val="none" w:sz="0" w:space="0" w:color="auto"/>
        <w:bottom w:val="none" w:sz="0" w:space="0" w:color="auto"/>
        <w:right w:val="none" w:sz="0" w:space="0" w:color="auto"/>
      </w:divBdr>
    </w:div>
    <w:div w:id="1099713930">
      <w:bodyDiv w:val="1"/>
      <w:marLeft w:val="0"/>
      <w:marRight w:val="0"/>
      <w:marTop w:val="0"/>
      <w:marBottom w:val="0"/>
      <w:divBdr>
        <w:top w:val="none" w:sz="0" w:space="0" w:color="auto"/>
        <w:left w:val="none" w:sz="0" w:space="0" w:color="auto"/>
        <w:bottom w:val="none" w:sz="0" w:space="0" w:color="auto"/>
        <w:right w:val="none" w:sz="0" w:space="0" w:color="auto"/>
      </w:divBdr>
    </w:div>
    <w:div w:id="1326665483">
      <w:bodyDiv w:val="1"/>
      <w:marLeft w:val="0"/>
      <w:marRight w:val="0"/>
      <w:marTop w:val="0"/>
      <w:marBottom w:val="0"/>
      <w:divBdr>
        <w:top w:val="none" w:sz="0" w:space="0" w:color="auto"/>
        <w:left w:val="none" w:sz="0" w:space="0" w:color="auto"/>
        <w:bottom w:val="none" w:sz="0" w:space="0" w:color="auto"/>
        <w:right w:val="none" w:sz="0" w:space="0" w:color="auto"/>
      </w:divBdr>
    </w:div>
    <w:div w:id="1463883182">
      <w:bodyDiv w:val="1"/>
      <w:marLeft w:val="0"/>
      <w:marRight w:val="0"/>
      <w:marTop w:val="0"/>
      <w:marBottom w:val="0"/>
      <w:divBdr>
        <w:top w:val="none" w:sz="0" w:space="0" w:color="auto"/>
        <w:left w:val="none" w:sz="0" w:space="0" w:color="auto"/>
        <w:bottom w:val="none" w:sz="0" w:space="0" w:color="auto"/>
        <w:right w:val="none" w:sz="0" w:space="0" w:color="auto"/>
      </w:divBdr>
    </w:div>
    <w:div w:id="1599286960">
      <w:bodyDiv w:val="1"/>
      <w:marLeft w:val="0"/>
      <w:marRight w:val="0"/>
      <w:marTop w:val="0"/>
      <w:marBottom w:val="0"/>
      <w:divBdr>
        <w:top w:val="none" w:sz="0" w:space="0" w:color="auto"/>
        <w:left w:val="none" w:sz="0" w:space="0" w:color="auto"/>
        <w:bottom w:val="none" w:sz="0" w:space="0" w:color="auto"/>
        <w:right w:val="none" w:sz="0" w:space="0" w:color="auto"/>
      </w:divBdr>
    </w:div>
    <w:div w:id="1675842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microsoft.com/office/2018/08/relationships/commentsExtensible" Target="commentsExtensible.xml"/><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6.jpe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emf"/><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79.w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oleObject" Target="embeddings/oleObject4.bin"/><Relationship Id="rId155" Type="http://schemas.microsoft.com/office/2011/relationships/people" Target="people.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microsoft.com/office/2016/09/relationships/commentsIds" Target="commentsIds.xml"/><Relationship Id="rId91" Type="http://schemas.openxmlformats.org/officeDocument/2006/relationships/image" Target="media/image76.emf"/><Relationship Id="rId96" Type="http://schemas.openxmlformats.org/officeDocument/2006/relationships/oleObject" Target="embeddings/oleObject3.bin"/><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comments" Target="comments.xml"/><Relationship Id="rId94" Type="http://schemas.openxmlformats.org/officeDocument/2006/relationships/image" Target="media/image78.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3.png"/><Relationship Id="rId15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oleObject" Target="embeddings/oleObject2.bin"/><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microsoft.com/office/2011/relationships/commentsExtended" Target="commentsExtended.xm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oleObject" Target="embeddings/oleObject1.bin"/><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jpe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34.JPG"/></Relationships>
</file>

<file path=word/theme/_rels/theme1.xml.rels><?xml version="1.0" encoding="UTF-8" standalone="yes"?>
<Relationships xmlns="http://schemas.openxmlformats.org/package/2006/relationships"><Relationship Id="rId1" Type="http://schemas.openxmlformats.org/officeDocument/2006/relationships/image" Target="../media/image135.jpeg"/></Relationships>
</file>

<file path=word/theme/theme1.xml><?xml version="1.0" encoding="utf-8"?>
<a:theme xmlns:a="http://schemas.openxmlformats.org/drawingml/2006/main" name="Waveform">
  <a:themeElements>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Waveform">
      <a:majorFont>
        <a:latin typeface="Candara"/>
        <a:ea typeface=""/>
        <a:cs typeface=""/>
        <a:font script="Jpan" typeface="HGP明朝E"/>
        <a:font script="Hang" typeface="HY그래픽M"/>
        <a:font script="Hans" typeface="华文新魏"/>
        <a:font script="Hant" typeface="標楷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ndara"/>
        <a:ea typeface=""/>
        <a:cs typeface=""/>
        <a:font script="Jpan" typeface="HGP明朝E"/>
        <a:font script="Hang" typeface="HY그래픽M"/>
        <a:font script="Hans" typeface="华文楷体"/>
        <a:font script="Hant" typeface="標楷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aveform">
      <a:fillStyleLst>
        <a:solidFill>
          <a:schemeClr val="phClr"/>
        </a:solidFill>
        <a:gradFill rotWithShape="1">
          <a:gsLst>
            <a:gs pos="0">
              <a:schemeClr val="phClr">
                <a:tint val="0"/>
              </a:schemeClr>
            </a:gs>
            <a:gs pos="44000">
              <a:schemeClr val="phClr">
                <a:tint val="60000"/>
                <a:satMod val="120000"/>
              </a:schemeClr>
            </a:gs>
            <a:gs pos="100000">
              <a:schemeClr val="phClr">
                <a:tint val="90000"/>
                <a:alpha val="100000"/>
                <a:lumMod val="90000"/>
              </a:schemeClr>
            </a:gs>
          </a:gsLst>
          <a:lin ang="5400000" scaled="0"/>
        </a:gradFill>
        <a:gradFill rotWithShape="1">
          <a:gsLst>
            <a:gs pos="0">
              <a:schemeClr val="phClr">
                <a:tint val="96000"/>
                <a:satMod val="120000"/>
                <a:lumMod val="120000"/>
              </a:schemeClr>
            </a:gs>
            <a:gs pos="100000">
              <a:schemeClr val="phClr">
                <a:shade val="89000"/>
                <a:lumMod val="90000"/>
              </a:schemeClr>
            </a:gs>
          </a:gsLst>
          <a:lin ang="5400000" scaled="0"/>
        </a:gradFill>
      </a:fillStyleLst>
      <a:lnStyleLst>
        <a:ln w="9525" cap="flat" cmpd="sng" algn="ctr">
          <a:solidFill>
            <a:schemeClr val="phClr"/>
          </a:solidFill>
          <a:prstDash val="solid"/>
        </a:ln>
        <a:ln w="15875" cap="flat" cmpd="sng" algn="ctr">
          <a:solidFill>
            <a:schemeClr val="phClr">
              <a:shade val="75000"/>
              <a:lumMod val="80000"/>
            </a:schemeClr>
          </a:solidFill>
          <a:prstDash val="solid"/>
        </a:ln>
        <a:ln w="25400" cap="flat" cmpd="sng" algn="ctr">
          <a:solidFill>
            <a:schemeClr val="phClr"/>
          </a:solidFill>
          <a:prstDash val="solid"/>
        </a:ln>
      </a:lnStyleLst>
      <a:effectStyleLst>
        <a:effectStyle>
          <a:effectLst/>
        </a:effectStyle>
        <a:effectStyle>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a:effectStyle>
        <a:effectStyle>
          <a:effectLst>
            <a:outerShdw blurRad="50800" dist="25400" dir="5400000" rotWithShape="0">
              <a:srgbClr val="000000">
                <a:alpha val="38000"/>
              </a:srgbClr>
            </a:outerShdw>
          </a:effectLst>
          <a:scene3d>
            <a:camera prst="orthographicFront">
              <a:rot lat="0" lon="0" rev="0"/>
            </a:camera>
            <a:lightRig rig="flat" dir="tl">
              <a:rot lat="0" lon="0" rev="6360000"/>
            </a:lightRig>
          </a:scene3d>
          <a:sp3d contourW="19050" prstMaterial="flat">
            <a:bevelT w="63500" h="63500"/>
            <a:contourClr>
              <a:schemeClr val="phClr">
                <a:shade val="25000"/>
                <a:satMod val="180000"/>
              </a:schemeClr>
            </a:contourClr>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B078D1CBC574FC4DB2630B02A8609F8D" ma:contentTypeVersion="13" ma:contentTypeDescription="Create a new document." ma:contentTypeScope="" ma:versionID="dbc7e73e0e4a83c0b1f4b2b6863ef871">
  <xsd:schema xmlns:xsd="http://www.w3.org/2001/XMLSchema" xmlns:xs="http://www.w3.org/2001/XMLSchema" xmlns:p="http://schemas.microsoft.com/office/2006/metadata/properties" xmlns:ns3="96f19954-c767-444f-9711-4a74a5b2dd5f" xmlns:ns4="dcf66a05-c70d-4fc5-aff1-d7ed19a2ca4e" targetNamespace="http://schemas.microsoft.com/office/2006/metadata/properties" ma:root="true" ma:fieldsID="85869f2a5f8643d1356022399f0f7f23" ns3:_="" ns4:_="">
    <xsd:import namespace="96f19954-c767-444f-9711-4a74a5b2dd5f"/>
    <xsd:import namespace="dcf66a05-c70d-4fc5-aff1-d7ed19a2ca4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f19954-c767-444f-9711-4a74a5b2dd5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f66a05-c70d-4fc5-aff1-d7ed19a2ca4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9CF030-C67C-4F6F-8A51-DC6BAD217F59}">
  <ds:schemaRefs>
    <ds:schemaRef ds:uri="http://schemas.openxmlformats.org/officeDocument/2006/bibliography"/>
  </ds:schemaRefs>
</ds:datastoreItem>
</file>

<file path=customXml/itemProps2.xml><?xml version="1.0" encoding="utf-8"?>
<ds:datastoreItem xmlns:ds="http://schemas.openxmlformats.org/officeDocument/2006/customXml" ds:itemID="{8B310BC0-A59E-4440-ACB4-82D3083363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f19954-c767-444f-9711-4a74a5b2dd5f"/>
    <ds:schemaRef ds:uri="dcf66a05-c70d-4fc5-aff1-d7ed19a2ca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470BE5-B54B-4B9D-9116-A7B84C7ABC24}">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dcf66a05-c70d-4fc5-aff1-d7ed19a2ca4e"/>
    <ds:schemaRef ds:uri="96f19954-c767-444f-9711-4a74a5b2dd5f"/>
    <ds:schemaRef ds:uri="http://www.w3.org/XML/1998/namespace"/>
    <ds:schemaRef ds:uri="http://purl.org/dc/dcmitype/"/>
  </ds:schemaRefs>
</ds:datastoreItem>
</file>

<file path=customXml/itemProps4.xml><?xml version="1.0" encoding="utf-8"?>
<ds:datastoreItem xmlns:ds="http://schemas.openxmlformats.org/officeDocument/2006/customXml" ds:itemID="{4A2DABBB-10B8-42C9-A01B-D0C08D6BDBA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13840</Words>
  <Characters>78888</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WinRetail/AutoTask Utility SDS</vt:lpstr>
    </vt:vector>
  </TitlesOfParts>
  <Company>CBE</Company>
  <LinksUpToDate>false</LinksUpToDate>
  <CharactersWithSpaces>92543</CharactersWithSpaces>
  <SharedDoc>false</SharedDoc>
  <HLinks>
    <vt:vector size="270" baseType="variant">
      <vt:variant>
        <vt:i4>1441843</vt:i4>
      </vt:variant>
      <vt:variant>
        <vt:i4>266</vt:i4>
      </vt:variant>
      <vt:variant>
        <vt:i4>0</vt:i4>
      </vt:variant>
      <vt:variant>
        <vt:i4>5</vt:i4>
      </vt:variant>
      <vt:variant>
        <vt:lpwstr/>
      </vt:variant>
      <vt:variant>
        <vt:lpwstr>_Toc67407066</vt:lpwstr>
      </vt:variant>
      <vt:variant>
        <vt:i4>1376307</vt:i4>
      </vt:variant>
      <vt:variant>
        <vt:i4>260</vt:i4>
      </vt:variant>
      <vt:variant>
        <vt:i4>0</vt:i4>
      </vt:variant>
      <vt:variant>
        <vt:i4>5</vt:i4>
      </vt:variant>
      <vt:variant>
        <vt:lpwstr/>
      </vt:variant>
      <vt:variant>
        <vt:lpwstr>_Toc67407065</vt:lpwstr>
      </vt:variant>
      <vt:variant>
        <vt:i4>1638452</vt:i4>
      </vt:variant>
      <vt:variant>
        <vt:i4>254</vt:i4>
      </vt:variant>
      <vt:variant>
        <vt:i4>0</vt:i4>
      </vt:variant>
      <vt:variant>
        <vt:i4>5</vt:i4>
      </vt:variant>
      <vt:variant>
        <vt:lpwstr/>
      </vt:variant>
      <vt:variant>
        <vt:lpwstr>_Toc67407019</vt:lpwstr>
      </vt:variant>
      <vt:variant>
        <vt:i4>1048629</vt:i4>
      </vt:variant>
      <vt:variant>
        <vt:i4>248</vt:i4>
      </vt:variant>
      <vt:variant>
        <vt:i4>0</vt:i4>
      </vt:variant>
      <vt:variant>
        <vt:i4>5</vt:i4>
      </vt:variant>
      <vt:variant>
        <vt:lpwstr/>
      </vt:variant>
      <vt:variant>
        <vt:lpwstr>_Toc67407000</vt:lpwstr>
      </vt:variant>
      <vt:variant>
        <vt:i4>1769532</vt:i4>
      </vt:variant>
      <vt:variant>
        <vt:i4>242</vt:i4>
      </vt:variant>
      <vt:variant>
        <vt:i4>0</vt:i4>
      </vt:variant>
      <vt:variant>
        <vt:i4>5</vt:i4>
      </vt:variant>
      <vt:variant>
        <vt:lpwstr/>
      </vt:variant>
      <vt:variant>
        <vt:lpwstr>_Toc67406982</vt:lpwstr>
      </vt:variant>
      <vt:variant>
        <vt:i4>1572924</vt:i4>
      </vt:variant>
      <vt:variant>
        <vt:i4>236</vt:i4>
      </vt:variant>
      <vt:variant>
        <vt:i4>0</vt:i4>
      </vt:variant>
      <vt:variant>
        <vt:i4>5</vt:i4>
      </vt:variant>
      <vt:variant>
        <vt:lpwstr/>
      </vt:variant>
      <vt:variant>
        <vt:lpwstr>_Toc67406981</vt:lpwstr>
      </vt:variant>
      <vt:variant>
        <vt:i4>1638460</vt:i4>
      </vt:variant>
      <vt:variant>
        <vt:i4>230</vt:i4>
      </vt:variant>
      <vt:variant>
        <vt:i4>0</vt:i4>
      </vt:variant>
      <vt:variant>
        <vt:i4>5</vt:i4>
      </vt:variant>
      <vt:variant>
        <vt:lpwstr/>
      </vt:variant>
      <vt:variant>
        <vt:lpwstr>_Toc67406980</vt:lpwstr>
      </vt:variant>
      <vt:variant>
        <vt:i4>1966131</vt:i4>
      </vt:variant>
      <vt:variant>
        <vt:i4>224</vt:i4>
      </vt:variant>
      <vt:variant>
        <vt:i4>0</vt:i4>
      </vt:variant>
      <vt:variant>
        <vt:i4>5</vt:i4>
      </vt:variant>
      <vt:variant>
        <vt:lpwstr/>
      </vt:variant>
      <vt:variant>
        <vt:lpwstr>_Toc67406977</vt:lpwstr>
      </vt:variant>
      <vt:variant>
        <vt:i4>1572914</vt:i4>
      </vt:variant>
      <vt:variant>
        <vt:i4>218</vt:i4>
      </vt:variant>
      <vt:variant>
        <vt:i4>0</vt:i4>
      </vt:variant>
      <vt:variant>
        <vt:i4>5</vt:i4>
      </vt:variant>
      <vt:variant>
        <vt:lpwstr/>
      </vt:variant>
      <vt:variant>
        <vt:lpwstr>_Toc67406961</vt:lpwstr>
      </vt:variant>
      <vt:variant>
        <vt:i4>1114161</vt:i4>
      </vt:variant>
      <vt:variant>
        <vt:i4>212</vt:i4>
      </vt:variant>
      <vt:variant>
        <vt:i4>0</vt:i4>
      </vt:variant>
      <vt:variant>
        <vt:i4>5</vt:i4>
      </vt:variant>
      <vt:variant>
        <vt:lpwstr/>
      </vt:variant>
      <vt:variant>
        <vt:lpwstr>_Toc67406958</vt:lpwstr>
      </vt:variant>
      <vt:variant>
        <vt:i4>1835057</vt:i4>
      </vt:variant>
      <vt:variant>
        <vt:i4>206</vt:i4>
      </vt:variant>
      <vt:variant>
        <vt:i4>0</vt:i4>
      </vt:variant>
      <vt:variant>
        <vt:i4>5</vt:i4>
      </vt:variant>
      <vt:variant>
        <vt:lpwstr/>
      </vt:variant>
      <vt:variant>
        <vt:lpwstr>_Toc67406955</vt:lpwstr>
      </vt:variant>
      <vt:variant>
        <vt:i4>1048624</vt:i4>
      </vt:variant>
      <vt:variant>
        <vt:i4>200</vt:i4>
      </vt:variant>
      <vt:variant>
        <vt:i4>0</vt:i4>
      </vt:variant>
      <vt:variant>
        <vt:i4>5</vt:i4>
      </vt:variant>
      <vt:variant>
        <vt:lpwstr/>
      </vt:variant>
      <vt:variant>
        <vt:lpwstr>_Toc67406949</vt:lpwstr>
      </vt:variant>
      <vt:variant>
        <vt:i4>2031664</vt:i4>
      </vt:variant>
      <vt:variant>
        <vt:i4>194</vt:i4>
      </vt:variant>
      <vt:variant>
        <vt:i4>0</vt:i4>
      </vt:variant>
      <vt:variant>
        <vt:i4>5</vt:i4>
      </vt:variant>
      <vt:variant>
        <vt:lpwstr/>
      </vt:variant>
      <vt:variant>
        <vt:lpwstr>_Toc67406946</vt:lpwstr>
      </vt:variant>
      <vt:variant>
        <vt:i4>1835056</vt:i4>
      </vt:variant>
      <vt:variant>
        <vt:i4>188</vt:i4>
      </vt:variant>
      <vt:variant>
        <vt:i4>0</vt:i4>
      </vt:variant>
      <vt:variant>
        <vt:i4>5</vt:i4>
      </vt:variant>
      <vt:variant>
        <vt:lpwstr/>
      </vt:variant>
      <vt:variant>
        <vt:lpwstr>_Toc67406945</vt:lpwstr>
      </vt:variant>
      <vt:variant>
        <vt:i4>1900592</vt:i4>
      </vt:variant>
      <vt:variant>
        <vt:i4>182</vt:i4>
      </vt:variant>
      <vt:variant>
        <vt:i4>0</vt:i4>
      </vt:variant>
      <vt:variant>
        <vt:i4>5</vt:i4>
      </vt:variant>
      <vt:variant>
        <vt:lpwstr/>
      </vt:variant>
      <vt:variant>
        <vt:lpwstr>_Toc67406944</vt:lpwstr>
      </vt:variant>
      <vt:variant>
        <vt:i4>1703984</vt:i4>
      </vt:variant>
      <vt:variant>
        <vt:i4>176</vt:i4>
      </vt:variant>
      <vt:variant>
        <vt:i4>0</vt:i4>
      </vt:variant>
      <vt:variant>
        <vt:i4>5</vt:i4>
      </vt:variant>
      <vt:variant>
        <vt:lpwstr/>
      </vt:variant>
      <vt:variant>
        <vt:lpwstr>_Toc67406943</vt:lpwstr>
      </vt:variant>
      <vt:variant>
        <vt:i4>1769520</vt:i4>
      </vt:variant>
      <vt:variant>
        <vt:i4>170</vt:i4>
      </vt:variant>
      <vt:variant>
        <vt:i4>0</vt:i4>
      </vt:variant>
      <vt:variant>
        <vt:i4>5</vt:i4>
      </vt:variant>
      <vt:variant>
        <vt:lpwstr/>
      </vt:variant>
      <vt:variant>
        <vt:lpwstr>_Toc67406942</vt:lpwstr>
      </vt:variant>
      <vt:variant>
        <vt:i4>1769522</vt:i4>
      </vt:variant>
      <vt:variant>
        <vt:i4>164</vt:i4>
      </vt:variant>
      <vt:variant>
        <vt:i4>0</vt:i4>
      </vt:variant>
      <vt:variant>
        <vt:i4>5</vt:i4>
      </vt:variant>
      <vt:variant>
        <vt:lpwstr/>
      </vt:variant>
      <vt:variant>
        <vt:lpwstr>_Toc67406863</vt:lpwstr>
      </vt:variant>
      <vt:variant>
        <vt:i4>1114161</vt:i4>
      </vt:variant>
      <vt:variant>
        <vt:i4>158</vt:i4>
      </vt:variant>
      <vt:variant>
        <vt:i4>0</vt:i4>
      </vt:variant>
      <vt:variant>
        <vt:i4>5</vt:i4>
      </vt:variant>
      <vt:variant>
        <vt:lpwstr/>
      </vt:variant>
      <vt:variant>
        <vt:lpwstr>_Toc67406859</vt:lpwstr>
      </vt:variant>
      <vt:variant>
        <vt:i4>1572919</vt:i4>
      </vt:variant>
      <vt:variant>
        <vt:i4>152</vt:i4>
      </vt:variant>
      <vt:variant>
        <vt:i4>0</vt:i4>
      </vt:variant>
      <vt:variant>
        <vt:i4>5</vt:i4>
      </vt:variant>
      <vt:variant>
        <vt:lpwstr/>
      </vt:variant>
      <vt:variant>
        <vt:lpwstr>_Toc67406830</vt:lpwstr>
      </vt:variant>
      <vt:variant>
        <vt:i4>2031664</vt:i4>
      </vt:variant>
      <vt:variant>
        <vt:i4>146</vt:i4>
      </vt:variant>
      <vt:variant>
        <vt:i4>0</vt:i4>
      </vt:variant>
      <vt:variant>
        <vt:i4>5</vt:i4>
      </vt:variant>
      <vt:variant>
        <vt:lpwstr/>
      </vt:variant>
      <vt:variant>
        <vt:lpwstr>_Toc67406649</vt:lpwstr>
      </vt:variant>
      <vt:variant>
        <vt:i4>1441845</vt:i4>
      </vt:variant>
      <vt:variant>
        <vt:i4>140</vt:i4>
      </vt:variant>
      <vt:variant>
        <vt:i4>0</vt:i4>
      </vt:variant>
      <vt:variant>
        <vt:i4>5</vt:i4>
      </vt:variant>
      <vt:variant>
        <vt:lpwstr/>
      </vt:variant>
      <vt:variant>
        <vt:lpwstr>_Toc67406513</vt:lpwstr>
      </vt:variant>
      <vt:variant>
        <vt:i4>1179700</vt:i4>
      </vt:variant>
      <vt:variant>
        <vt:i4>134</vt:i4>
      </vt:variant>
      <vt:variant>
        <vt:i4>0</vt:i4>
      </vt:variant>
      <vt:variant>
        <vt:i4>5</vt:i4>
      </vt:variant>
      <vt:variant>
        <vt:lpwstr/>
      </vt:variant>
      <vt:variant>
        <vt:lpwstr>_Toc67406507</vt:lpwstr>
      </vt:variant>
      <vt:variant>
        <vt:i4>1114163</vt:i4>
      </vt:variant>
      <vt:variant>
        <vt:i4>128</vt:i4>
      </vt:variant>
      <vt:variant>
        <vt:i4>0</vt:i4>
      </vt:variant>
      <vt:variant>
        <vt:i4>5</vt:i4>
      </vt:variant>
      <vt:variant>
        <vt:lpwstr/>
      </vt:variant>
      <vt:variant>
        <vt:lpwstr>_Toc67406475</vt:lpwstr>
      </vt:variant>
      <vt:variant>
        <vt:i4>1507379</vt:i4>
      </vt:variant>
      <vt:variant>
        <vt:i4>122</vt:i4>
      </vt:variant>
      <vt:variant>
        <vt:i4>0</vt:i4>
      </vt:variant>
      <vt:variant>
        <vt:i4>5</vt:i4>
      </vt:variant>
      <vt:variant>
        <vt:lpwstr/>
      </vt:variant>
      <vt:variant>
        <vt:lpwstr>_Toc67406473</vt:lpwstr>
      </vt:variant>
      <vt:variant>
        <vt:i4>1441843</vt:i4>
      </vt:variant>
      <vt:variant>
        <vt:i4>116</vt:i4>
      </vt:variant>
      <vt:variant>
        <vt:i4>0</vt:i4>
      </vt:variant>
      <vt:variant>
        <vt:i4>5</vt:i4>
      </vt:variant>
      <vt:variant>
        <vt:lpwstr/>
      </vt:variant>
      <vt:variant>
        <vt:lpwstr>_Toc67406472</vt:lpwstr>
      </vt:variant>
      <vt:variant>
        <vt:i4>1376307</vt:i4>
      </vt:variant>
      <vt:variant>
        <vt:i4>110</vt:i4>
      </vt:variant>
      <vt:variant>
        <vt:i4>0</vt:i4>
      </vt:variant>
      <vt:variant>
        <vt:i4>5</vt:i4>
      </vt:variant>
      <vt:variant>
        <vt:lpwstr/>
      </vt:variant>
      <vt:variant>
        <vt:lpwstr>_Toc67406471</vt:lpwstr>
      </vt:variant>
      <vt:variant>
        <vt:i4>1310771</vt:i4>
      </vt:variant>
      <vt:variant>
        <vt:i4>104</vt:i4>
      </vt:variant>
      <vt:variant>
        <vt:i4>0</vt:i4>
      </vt:variant>
      <vt:variant>
        <vt:i4>5</vt:i4>
      </vt:variant>
      <vt:variant>
        <vt:lpwstr/>
      </vt:variant>
      <vt:variant>
        <vt:lpwstr>_Toc67406470</vt:lpwstr>
      </vt:variant>
      <vt:variant>
        <vt:i4>1900594</vt:i4>
      </vt:variant>
      <vt:variant>
        <vt:i4>98</vt:i4>
      </vt:variant>
      <vt:variant>
        <vt:i4>0</vt:i4>
      </vt:variant>
      <vt:variant>
        <vt:i4>5</vt:i4>
      </vt:variant>
      <vt:variant>
        <vt:lpwstr/>
      </vt:variant>
      <vt:variant>
        <vt:lpwstr>_Toc67406469</vt:lpwstr>
      </vt:variant>
      <vt:variant>
        <vt:i4>1835058</vt:i4>
      </vt:variant>
      <vt:variant>
        <vt:i4>92</vt:i4>
      </vt:variant>
      <vt:variant>
        <vt:i4>0</vt:i4>
      </vt:variant>
      <vt:variant>
        <vt:i4>5</vt:i4>
      </vt:variant>
      <vt:variant>
        <vt:lpwstr/>
      </vt:variant>
      <vt:variant>
        <vt:lpwstr>_Toc67406468</vt:lpwstr>
      </vt:variant>
      <vt:variant>
        <vt:i4>1245234</vt:i4>
      </vt:variant>
      <vt:variant>
        <vt:i4>86</vt:i4>
      </vt:variant>
      <vt:variant>
        <vt:i4>0</vt:i4>
      </vt:variant>
      <vt:variant>
        <vt:i4>5</vt:i4>
      </vt:variant>
      <vt:variant>
        <vt:lpwstr/>
      </vt:variant>
      <vt:variant>
        <vt:lpwstr>_Toc67406467</vt:lpwstr>
      </vt:variant>
      <vt:variant>
        <vt:i4>1179698</vt:i4>
      </vt:variant>
      <vt:variant>
        <vt:i4>80</vt:i4>
      </vt:variant>
      <vt:variant>
        <vt:i4>0</vt:i4>
      </vt:variant>
      <vt:variant>
        <vt:i4>5</vt:i4>
      </vt:variant>
      <vt:variant>
        <vt:lpwstr/>
      </vt:variant>
      <vt:variant>
        <vt:lpwstr>_Toc67406466</vt:lpwstr>
      </vt:variant>
      <vt:variant>
        <vt:i4>1114162</vt:i4>
      </vt:variant>
      <vt:variant>
        <vt:i4>74</vt:i4>
      </vt:variant>
      <vt:variant>
        <vt:i4>0</vt:i4>
      </vt:variant>
      <vt:variant>
        <vt:i4>5</vt:i4>
      </vt:variant>
      <vt:variant>
        <vt:lpwstr/>
      </vt:variant>
      <vt:variant>
        <vt:lpwstr>_Toc67406465</vt:lpwstr>
      </vt:variant>
      <vt:variant>
        <vt:i4>1048626</vt:i4>
      </vt:variant>
      <vt:variant>
        <vt:i4>68</vt:i4>
      </vt:variant>
      <vt:variant>
        <vt:i4>0</vt:i4>
      </vt:variant>
      <vt:variant>
        <vt:i4>5</vt:i4>
      </vt:variant>
      <vt:variant>
        <vt:lpwstr/>
      </vt:variant>
      <vt:variant>
        <vt:lpwstr>_Toc67406464</vt:lpwstr>
      </vt:variant>
      <vt:variant>
        <vt:i4>1507378</vt:i4>
      </vt:variant>
      <vt:variant>
        <vt:i4>62</vt:i4>
      </vt:variant>
      <vt:variant>
        <vt:i4>0</vt:i4>
      </vt:variant>
      <vt:variant>
        <vt:i4>5</vt:i4>
      </vt:variant>
      <vt:variant>
        <vt:lpwstr/>
      </vt:variant>
      <vt:variant>
        <vt:lpwstr>_Toc67406463</vt:lpwstr>
      </vt:variant>
      <vt:variant>
        <vt:i4>1900593</vt:i4>
      </vt:variant>
      <vt:variant>
        <vt:i4>56</vt:i4>
      </vt:variant>
      <vt:variant>
        <vt:i4>0</vt:i4>
      </vt:variant>
      <vt:variant>
        <vt:i4>5</vt:i4>
      </vt:variant>
      <vt:variant>
        <vt:lpwstr/>
      </vt:variant>
      <vt:variant>
        <vt:lpwstr>_Toc67406459</vt:lpwstr>
      </vt:variant>
      <vt:variant>
        <vt:i4>1835057</vt:i4>
      </vt:variant>
      <vt:variant>
        <vt:i4>50</vt:i4>
      </vt:variant>
      <vt:variant>
        <vt:i4>0</vt:i4>
      </vt:variant>
      <vt:variant>
        <vt:i4>5</vt:i4>
      </vt:variant>
      <vt:variant>
        <vt:lpwstr/>
      </vt:variant>
      <vt:variant>
        <vt:lpwstr>_Toc67406458</vt:lpwstr>
      </vt:variant>
      <vt:variant>
        <vt:i4>1114160</vt:i4>
      </vt:variant>
      <vt:variant>
        <vt:i4>44</vt:i4>
      </vt:variant>
      <vt:variant>
        <vt:i4>0</vt:i4>
      </vt:variant>
      <vt:variant>
        <vt:i4>5</vt:i4>
      </vt:variant>
      <vt:variant>
        <vt:lpwstr/>
      </vt:variant>
      <vt:variant>
        <vt:lpwstr>_Toc67406445</vt:lpwstr>
      </vt:variant>
      <vt:variant>
        <vt:i4>1179703</vt:i4>
      </vt:variant>
      <vt:variant>
        <vt:i4>38</vt:i4>
      </vt:variant>
      <vt:variant>
        <vt:i4>0</vt:i4>
      </vt:variant>
      <vt:variant>
        <vt:i4>5</vt:i4>
      </vt:variant>
      <vt:variant>
        <vt:lpwstr/>
      </vt:variant>
      <vt:variant>
        <vt:lpwstr>_Toc67406436</vt:lpwstr>
      </vt:variant>
      <vt:variant>
        <vt:i4>1114167</vt:i4>
      </vt:variant>
      <vt:variant>
        <vt:i4>32</vt:i4>
      </vt:variant>
      <vt:variant>
        <vt:i4>0</vt:i4>
      </vt:variant>
      <vt:variant>
        <vt:i4>5</vt:i4>
      </vt:variant>
      <vt:variant>
        <vt:lpwstr/>
      </vt:variant>
      <vt:variant>
        <vt:lpwstr>_Toc67406435</vt:lpwstr>
      </vt:variant>
      <vt:variant>
        <vt:i4>1048631</vt:i4>
      </vt:variant>
      <vt:variant>
        <vt:i4>26</vt:i4>
      </vt:variant>
      <vt:variant>
        <vt:i4>0</vt:i4>
      </vt:variant>
      <vt:variant>
        <vt:i4>5</vt:i4>
      </vt:variant>
      <vt:variant>
        <vt:lpwstr/>
      </vt:variant>
      <vt:variant>
        <vt:lpwstr>_Toc67406434</vt:lpwstr>
      </vt:variant>
      <vt:variant>
        <vt:i4>1507383</vt:i4>
      </vt:variant>
      <vt:variant>
        <vt:i4>20</vt:i4>
      </vt:variant>
      <vt:variant>
        <vt:i4>0</vt:i4>
      </vt:variant>
      <vt:variant>
        <vt:i4>5</vt:i4>
      </vt:variant>
      <vt:variant>
        <vt:lpwstr/>
      </vt:variant>
      <vt:variant>
        <vt:lpwstr>_Toc67406433</vt:lpwstr>
      </vt:variant>
      <vt:variant>
        <vt:i4>1441847</vt:i4>
      </vt:variant>
      <vt:variant>
        <vt:i4>14</vt:i4>
      </vt:variant>
      <vt:variant>
        <vt:i4>0</vt:i4>
      </vt:variant>
      <vt:variant>
        <vt:i4>5</vt:i4>
      </vt:variant>
      <vt:variant>
        <vt:lpwstr/>
      </vt:variant>
      <vt:variant>
        <vt:lpwstr>_Toc67406432</vt:lpwstr>
      </vt:variant>
      <vt:variant>
        <vt:i4>1376311</vt:i4>
      </vt:variant>
      <vt:variant>
        <vt:i4>8</vt:i4>
      </vt:variant>
      <vt:variant>
        <vt:i4>0</vt:i4>
      </vt:variant>
      <vt:variant>
        <vt:i4>5</vt:i4>
      </vt:variant>
      <vt:variant>
        <vt:lpwstr/>
      </vt:variant>
      <vt:variant>
        <vt:lpwstr>_Toc67406431</vt:lpwstr>
      </vt:variant>
      <vt:variant>
        <vt:i4>1310775</vt:i4>
      </vt:variant>
      <vt:variant>
        <vt:i4>2</vt:i4>
      </vt:variant>
      <vt:variant>
        <vt:i4>0</vt:i4>
      </vt:variant>
      <vt:variant>
        <vt:i4>5</vt:i4>
      </vt:variant>
      <vt:variant>
        <vt:lpwstr/>
      </vt:variant>
      <vt:variant>
        <vt:lpwstr>_Toc67406430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WinRetail/AutoTask Utility SDS</dc:title>
  <dc:subject/>
  <dc:creator>Thomas Gaughan</dc:creator>
  <cp:keywords/>
  <dc:description/>
  <cp:lastModifiedBy>Liam Coleman (Student - STC)</cp:lastModifiedBy>
  <cp:revision>2</cp:revision>
  <cp:lastPrinted>2014-03-27T12:01:00Z</cp:lastPrinted>
  <dcterms:created xsi:type="dcterms:W3CDTF">2021-07-08T08:57:00Z</dcterms:created>
  <dcterms:modified xsi:type="dcterms:W3CDTF">2021-07-08T08:57:00Z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0x010100B078D1CBC574FC4DB2630B02A8609F8D</vt:lpwstr>
  </property>
</Properties>
</file>